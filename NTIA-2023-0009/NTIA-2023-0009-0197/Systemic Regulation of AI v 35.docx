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6BB0A" w14:textId="23A6ADBA" w:rsidR="004A3BC7" w:rsidRPr="00E37B2F" w:rsidRDefault="00F4509E" w:rsidP="003D6098">
      <w:pPr>
        <w:pStyle w:val="Title"/>
        <w:ind w:firstLine="0"/>
        <w:rPr>
          <w:sz w:val="50"/>
          <w:szCs w:val="50"/>
        </w:rPr>
      </w:pPr>
      <w:r w:rsidRPr="00E37B2F">
        <w:rPr>
          <w:sz w:val="50"/>
          <w:szCs w:val="50"/>
        </w:rPr>
        <w:t xml:space="preserve">Systemic Regulation of Artificial Intelligence </w:t>
      </w:r>
    </w:p>
    <w:p w14:paraId="73EE7C6D" w14:textId="37180CFF" w:rsidR="00D23DF1" w:rsidRPr="009A7B52" w:rsidRDefault="009A7B52" w:rsidP="009A7B52">
      <w:pPr>
        <w:pStyle w:val="BodyText"/>
        <w:jc w:val="center"/>
        <w:rPr>
          <w:rFonts w:ascii="EB Garamond 08" w:hAnsi="EB Garamond 08"/>
          <w:sz w:val="24"/>
          <w:szCs w:val="24"/>
        </w:rPr>
      </w:pPr>
      <w:r w:rsidRPr="009A7B52">
        <w:rPr>
          <w:rFonts w:ascii="EB Garamond 08" w:hAnsi="EB Garamond 08"/>
          <w:sz w:val="24"/>
          <w:szCs w:val="24"/>
        </w:rPr>
        <w:t>F</w:t>
      </w:r>
      <w:r w:rsidR="00D23DF1" w:rsidRPr="009A7B52">
        <w:rPr>
          <w:rFonts w:ascii="EB Garamond 08" w:hAnsi="EB Garamond 08"/>
          <w:sz w:val="24"/>
          <w:szCs w:val="24"/>
        </w:rPr>
        <w:t>orthcoming</w:t>
      </w:r>
      <w:r w:rsidR="00FF7883">
        <w:rPr>
          <w:rFonts w:ascii="EB Garamond 08" w:hAnsi="EB Garamond 08"/>
          <w:sz w:val="24"/>
          <w:szCs w:val="24"/>
        </w:rPr>
        <w:t xml:space="preserve"> in the</w:t>
      </w:r>
      <w:r w:rsidR="00D23DF1" w:rsidRPr="009A7B52">
        <w:rPr>
          <w:rFonts w:ascii="EB Garamond 08" w:hAnsi="EB Garamond 08"/>
          <w:sz w:val="24"/>
          <w:szCs w:val="24"/>
        </w:rPr>
        <w:t xml:space="preserve"> </w:t>
      </w:r>
      <w:r w:rsidR="00D23DF1" w:rsidRPr="009A7B52">
        <w:rPr>
          <w:rFonts w:ascii="EB Garamond 08" w:hAnsi="EB Garamond 08"/>
          <w:smallCaps/>
          <w:sz w:val="24"/>
          <w:szCs w:val="24"/>
        </w:rPr>
        <w:t>Arizona State Law Journal</w:t>
      </w:r>
      <w:r w:rsidR="00D23DF1" w:rsidRPr="009A7B52">
        <w:rPr>
          <w:rFonts w:ascii="EB Garamond 08" w:hAnsi="EB Garamond 08"/>
          <w:sz w:val="24"/>
          <w:szCs w:val="24"/>
        </w:rPr>
        <w:t>, 2024</w:t>
      </w:r>
    </w:p>
    <w:p w14:paraId="0D88B724" w14:textId="2E373AEB" w:rsidR="00E02D68" w:rsidRPr="009A7B52" w:rsidRDefault="10DC57DD" w:rsidP="00DF2B33">
      <w:pPr>
        <w:pStyle w:val="Author"/>
        <w:rPr>
          <w:rFonts w:ascii="EB Garamond 08" w:hAnsi="EB Garamond 08"/>
        </w:rPr>
      </w:pPr>
      <w:r w:rsidRPr="009A7B52">
        <w:rPr>
          <w:rFonts w:ascii="EB Garamond 08" w:hAnsi="EB Garamond 08"/>
        </w:rPr>
        <w:t>Yonathan Arbel,</w:t>
      </w:r>
      <w:r w:rsidR="00437F82" w:rsidRPr="009A7B52">
        <w:rPr>
          <w:rStyle w:val="FootnoteReference"/>
          <w:rFonts w:ascii="EB Garamond 08" w:hAnsi="EB Garamond 08"/>
          <w:sz w:val="24"/>
        </w:rPr>
        <w:footnoteReference w:id="2"/>
      </w:r>
      <w:r w:rsidRPr="009A7B52">
        <w:rPr>
          <w:rFonts w:ascii="EB Garamond 08" w:hAnsi="EB Garamond 08"/>
        </w:rPr>
        <w:t xml:space="preserve"> Matthew Tokson,</w:t>
      </w:r>
      <w:r w:rsidR="00DE5F8B" w:rsidRPr="009A7B52">
        <w:rPr>
          <w:rStyle w:val="FootnoteReference"/>
          <w:rFonts w:ascii="EB Garamond 08" w:hAnsi="EB Garamond 08"/>
          <w:sz w:val="24"/>
        </w:rPr>
        <w:footnoteReference w:id="3"/>
      </w:r>
      <w:r w:rsidRPr="009A7B52">
        <w:rPr>
          <w:rFonts w:ascii="EB Garamond 08" w:hAnsi="EB Garamond 08"/>
        </w:rPr>
        <w:t xml:space="preserve"> &amp; Albert Lin</w:t>
      </w:r>
      <w:r w:rsidR="00DE5F8B" w:rsidRPr="009A7B52">
        <w:rPr>
          <w:rStyle w:val="FootnoteReference"/>
          <w:rFonts w:ascii="EB Garamond 08" w:hAnsi="EB Garamond 08"/>
          <w:sz w:val="24"/>
        </w:rPr>
        <w:footnoteReference w:id="4"/>
      </w:r>
    </w:p>
    <w:p w14:paraId="785815B3" w14:textId="6E5DEC3A" w:rsidR="00B03AC2" w:rsidRPr="00021BBC" w:rsidRDefault="00B03AC2" w:rsidP="009A7B52">
      <w:pPr>
        <w:rPr>
          <w:i/>
          <w:iCs/>
        </w:rPr>
      </w:pPr>
      <w:r w:rsidRPr="00021BBC">
        <w:rPr>
          <w:i/>
          <w:iCs/>
        </w:rPr>
        <w:t xml:space="preserve">Today’s artificial intelligence systems </w:t>
      </w:r>
      <w:r w:rsidR="379091C8" w:rsidRPr="00021BBC">
        <w:rPr>
          <w:i/>
          <w:iCs/>
        </w:rPr>
        <w:t xml:space="preserve">exhibit </w:t>
      </w:r>
      <w:r w:rsidRPr="00021BBC">
        <w:rPr>
          <w:i/>
          <w:iCs/>
        </w:rPr>
        <w:t xml:space="preserve">increasing capabilities across a remarkable variety of tasks. The rapid growth in AI </w:t>
      </w:r>
      <w:r w:rsidR="4C45D1B5" w:rsidRPr="00021BBC">
        <w:rPr>
          <w:i/>
          <w:iCs/>
        </w:rPr>
        <w:t xml:space="preserve">ability </w:t>
      </w:r>
      <w:r w:rsidRPr="00021BBC">
        <w:rPr>
          <w:i/>
          <w:iCs/>
        </w:rPr>
        <w:t>has caught the attention of policymakers, parliaments, and the United Nations. These entities are increasingly looking towards regulating AI</w:t>
      </w:r>
      <w:r w:rsidR="0C6E1A39" w:rsidRPr="00021BBC">
        <w:rPr>
          <w:i/>
          <w:iCs/>
        </w:rPr>
        <w:t>,</w:t>
      </w:r>
      <w:r w:rsidRPr="00021BBC">
        <w:rPr>
          <w:i/>
          <w:iCs/>
        </w:rPr>
        <w:t xml:space="preserve"> not only in its particular applications</w:t>
      </w:r>
      <w:r w:rsidR="62C4351B" w:rsidRPr="00021BBC">
        <w:rPr>
          <w:i/>
          <w:iCs/>
        </w:rPr>
        <w:t>,</w:t>
      </w:r>
      <w:r w:rsidRPr="00021BBC">
        <w:rPr>
          <w:i/>
          <w:iCs/>
        </w:rPr>
        <w:t xml:space="preserve"> but as a technology. Yet legal scholarship has thus far offered little to this new and critical regulatory conversation</w:t>
      </w:r>
      <w:r w:rsidR="001A5EC9" w:rsidRPr="00021BBC">
        <w:rPr>
          <w:i/>
          <w:iCs/>
        </w:rPr>
        <w:t>, which has instead been dominated by computer scientists and technologists.</w:t>
      </w:r>
    </w:p>
    <w:p w14:paraId="664568D7" w14:textId="0698D5FD" w:rsidR="00B03AC2" w:rsidRPr="00021BBC" w:rsidRDefault="00B03AC2" w:rsidP="009A7B52">
      <w:pPr>
        <w:rPr>
          <w:i/>
          <w:iCs/>
        </w:rPr>
      </w:pPr>
      <w:r w:rsidRPr="00021BBC">
        <w:rPr>
          <w:i/>
          <w:iCs/>
        </w:rPr>
        <w:t xml:space="preserve">This Article begins the project of assessing AI’s broader risks and law’s role in addressing them. These risks are wide ranging—they span harms to vulnerable communities, threats to economic, political, and physical security, and in a worst-case scenario, even existential risk. </w:t>
      </w:r>
      <w:r w:rsidRPr="00FA0539">
        <w:rPr>
          <w:rStyle w:val="cf01"/>
          <w:rFonts w:ascii="EB Garamond 08" w:hAnsi="EB Garamond 08" w:cs="EB Garamond"/>
          <w:iCs w:val="0"/>
          <w:sz w:val="23"/>
          <w:szCs w:val="23"/>
        </w:rPr>
        <w:t xml:space="preserve">The Article integrates a variety of emerging literatures to create a comprehensive account of the society-wide risks of AI, from present to future. It is also among the first works of legal scholarship to address the AI alignment problem and the global risks </w:t>
      </w:r>
      <w:r w:rsidR="502052D7" w:rsidRPr="00FA0539">
        <w:rPr>
          <w:rStyle w:val="cf01"/>
          <w:rFonts w:ascii="EB Garamond 08" w:hAnsi="EB Garamond 08" w:cs="EB Garamond"/>
          <w:iCs w:val="0"/>
          <w:sz w:val="23"/>
          <w:szCs w:val="23"/>
        </w:rPr>
        <w:t>of failing to</w:t>
      </w:r>
      <w:r w:rsidRPr="00FA0539">
        <w:rPr>
          <w:rStyle w:val="cf01"/>
          <w:rFonts w:ascii="EB Garamond 08" w:hAnsi="EB Garamond 08" w:cs="EB Garamond"/>
          <w:iCs w:val="0"/>
          <w:sz w:val="23"/>
          <w:szCs w:val="23"/>
        </w:rPr>
        <w:t xml:space="preserve"> ensure that AIs are aligned with broad social interests.</w:t>
      </w:r>
    </w:p>
    <w:p w14:paraId="0FD3E0D7" w14:textId="343C2824" w:rsidR="00B03AC2" w:rsidRPr="00E7571C" w:rsidRDefault="00B03AC2" w:rsidP="009A7B52">
      <w:pPr>
        <w:rPr>
          <w:i/>
          <w:iCs/>
        </w:rPr>
      </w:pPr>
      <w:r w:rsidRPr="00021BBC">
        <w:rPr>
          <w:i/>
          <w:iCs/>
        </w:rPr>
        <w:t xml:space="preserve">Drawing on this taxonomy of risks, the Article </w:t>
      </w:r>
      <w:r w:rsidR="00123205" w:rsidRPr="00021BBC">
        <w:rPr>
          <w:i/>
          <w:iCs/>
        </w:rPr>
        <w:t xml:space="preserve">provides </w:t>
      </w:r>
      <w:r w:rsidR="00123205" w:rsidRPr="000466D8">
        <w:rPr>
          <w:i/>
          <w:iCs/>
        </w:rPr>
        <w:t xml:space="preserve">a theoretical foundation </w:t>
      </w:r>
      <w:r w:rsidRPr="00E7571C">
        <w:rPr>
          <w:i/>
          <w:iCs/>
        </w:rPr>
        <w:t>for the systemic regulation of AI. It addresses current debates about which AI risks to recognize and which deserve regulatory attention. It then considers the potential costs, benefits, and uncertainties of AI technology, concluding that they counsel a precautionary</w:t>
      </w:r>
      <w:r w:rsidR="00112CA6" w:rsidRPr="00E7571C">
        <w:rPr>
          <w:i/>
          <w:iCs/>
        </w:rPr>
        <w:t xml:space="preserve"> approach </w:t>
      </w:r>
      <w:r w:rsidR="00B76D86" w:rsidRPr="00E7571C">
        <w:rPr>
          <w:i/>
          <w:iCs/>
        </w:rPr>
        <w:t>that regulates AI as a</w:t>
      </w:r>
      <w:r w:rsidR="00112CA6" w:rsidRPr="00E7571C">
        <w:rPr>
          <w:i/>
          <w:iCs/>
        </w:rPr>
        <w:t xml:space="preserve"> technology rather than </w:t>
      </w:r>
      <w:r w:rsidR="00A72D77" w:rsidRPr="00E7571C">
        <w:rPr>
          <w:i/>
          <w:iCs/>
        </w:rPr>
        <w:t xml:space="preserve">focusing on its </w:t>
      </w:r>
      <w:r w:rsidR="00112CA6" w:rsidRPr="00E7571C">
        <w:rPr>
          <w:i/>
          <w:iCs/>
        </w:rPr>
        <w:t>downstream applications.</w:t>
      </w:r>
    </w:p>
    <w:p w14:paraId="2EEDE2CC" w14:textId="38F8B5D4" w:rsidR="00E02D68" w:rsidRPr="00E7571C" w:rsidRDefault="00B03AC2" w:rsidP="009A7B52">
      <w:pPr>
        <w:rPr>
          <w:i/>
          <w:iCs/>
        </w:rPr>
      </w:pPr>
      <w:r w:rsidRPr="00E7571C">
        <w:rPr>
          <w:i/>
          <w:iCs/>
        </w:rPr>
        <w:t xml:space="preserve">Our final contribution involves outlining important principles for AI regulation. These principles map out a program of </w:t>
      </w:r>
      <w:r w:rsidR="764AEBDD" w:rsidRPr="00E7571C">
        <w:rPr>
          <w:i/>
          <w:iCs/>
        </w:rPr>
        <w:t>cohesive</w:t>
      </w:r>
      <w:r w:rsidR="0638CDCD" w:rsidRPr="00E7571C">
        <w:rPr>
          <w:i/>
          <w:iCs/>
        </w:rPr>
        <w:t xml:space="preserve"> </w:t>
      </w:r>
      <w:r w:rsidRPr="00E7571C">
        <w:rPr>
          <w:i/>
          <w:iCs/>
        </w:rPr>
        <w:t xml:space="preserve">regulation, incorporating ex-ante oversight and employing a diverse set of regulatory approaches, including </w:t>
      </w:r>
      <w:r w:rsidRPr="00E7571C">
        <w:rPr>
          <w:i/>
          <w:iCs/>
        </w:rPr>
        <w:lastRenderedPageBreak/>
        <w:t xml:space="preserve">legislative and litigation-based strategies. We conclude by providing options for international regulation, drawing on prior examples from international law, and demonstrating that effective international collaboration around emerging technologies is feasible and important. </w:t>
      </w:r>
    </w:p>
    <w:p w14:paraId="6636DC71" w14:textId="1C52CE9F" w:rsidR="00BC1D9C" w:rsidRPr="009A7B52" w:rsidRDefault="00BC1D9C" w:rsidP="009A7B52"/>
    <w:p w14:paraId="231DAEF7" w14:textId="6DCDC9DB" w:rsidR="003A5B79" w:rsidRPr="00FF7883" w:rsidRDefault="00FF5593" w:rsidP="00FF7883">
      <w:pPr>
        <w:jc w:val="center"/>
        <w:rPr>
          <w:b/>
          <w:bCs/>
          <w:sz w:val="31"/>
          <w:szCs w:val="31"/>
        </w:rPr>
      </w:pPr>
      <w:r w:rsidRPr="00FF7883">
        <w:rPr>
          <w:b/>
          <w:bCs/>
          <w:sz w:val="31"/>
          <w:szCs w:val="31"/>
        </w:rPr>
        <w:t>Table Of Contents</w:t>
      </w:r>
    </w:p>
    <w:p w14:paraId="72DD1989" w14:textId="77777777" w:rsidR="003A5B79" w:rsidRPr="009A7B52" w:rsidRDefault="003A5B79" w:rsidP="009A7B52">
      <w:pPr>
        <w:sectPr w:rsidR="003A5B79" w:rsidRPr="009A7B52" w:rsidSect="00EA0545">
          <w:headerReference w:type="even" r:id="rId11"/>
          <w:headerReference w:type="default" r:id="rId12"/>
          <w:footnotePr>
            <w:numFmt w:val="chicago"/>
            <w:numStart w:val="2"/>
          </w:footnotePr>
          <w:pgSz w:w="12240" w:h="15840" w:code="1"/>
          <w:pgMar w:top="2160" w:right="2160" w:bottom="2160" w:left="2160" w:header="288" w:footer="2246" w:gutter="0"/>
          <w:cols w:space="720"/>
          <w:titlePg/>
          <w:docGrid w:linePitch="326"/>
        </w:sectPr>
      </w:pPr>
    </w:p>
    <w:p w14:paraId="0F1486C3" w14:textId="5F27A217" w:rsidR="00586F53" w:rsidRPr="00586F53" w:rsidRDefault="00586F53">
      <w:pPr>
        <w:pStyle w:val="TOC1"/>
        <w:tabs>
          <w:tab w:val="right" w:leader="dot" w:pos="7910"/>
        </w:tabs>
        <w:rPr>
          <w:rFonts w:eastAsiaTheme="minorEastAsia" w:cstheme="minorBidi"/>
          <w:b w:val="0"/>
          <w:bCs w:val="0"/>
          <w:caps w:val="0"/>
          <w:noProof/>
          <w:kern w:val="2"/>
          <w:sz w:val="22"/>
          <w:szCs w:val="22"/>
          <w14:ligatures w14:val="standardContextual"/>
        </w:rPr>
      </w:pPr>
      <w:r>
        <w:fldChar w:fldCharType="begin"/>
      </w:r>
      <w:r>
        <w:instrText xml:space="preserve"> TOC \o "1-3" \h \z \u </w:instrText>
      </w:r>
      <w:r>
        <w:fldChar w:fldCharType="separate"/>
      </w:r>
      <w:hyperlink w:anchor="_Toc153641070" w:history="1">
        <w:r w:rsidRPr="00586F53">
          <w:rPr>
            <w:rStyle w:val="Hyperlink"/>
            <w:rFonts w:ascii="EB Garamond" w:hAnsi="EB Garamond"/>
            <w:noProof/>
          </w:rPr>
          <w:t>Introduction</w:t>
        </w:r>
        <w:r w:rsidRPr="00586F53">
          <w:rPr>
            <w:noProof/>
            <w:webHidden/>
          </w:rPr>
          <w:tab/>
        </w:r>
        <w:r w:rsidRPr="00586F53">
          <w:rPr>
            <w:noProof/>
            <w:webHidden/>
          </w:rPr>
          <w:fldChar w:fldCharType="begin"/>
        </w:r>
        <w:r w:rsidRPr="00586F53">
          <w:rPr>
            <w:noProof/>
            <w:webHidden/>
          </w:rPr>
          <w:instrText xml:space="preserve"> PAGEREF _Toc153641070 \h </w:instrText>
        </w:r>
        <w:r w:rsidRPr="00586F53">
          <w:rPr>
            <w:noProof/>
            <w:webHidden/>
          </w:rPr>
        </w:r>
        <w:r w:rsidRPr="00586F53">
          <w:rPr>
            <w:noProof/>
            <w:webHidden/>
          </w:rPr>
          <w:fldChar w:fldCharType="separate"/>
        </w:r>
        <w:r w:rsidR="004C07D4">
          <w:rPr>
            <w:noProof/>
            <w:webHidden/>
          </w:rPr>
          <w:t>3</w:t>
        </w:r>
        <w:r w:rsidRPr="00586F53">
          <w:rPr>
            <w:noProof/>
            <w:webHidden/>
          </w:rPr>
          <w:fldChar w:fldCharType="end"/>
        </w:r>
      </w:hyperlink>
    </w:p>
    <w:p w14:paraId="21829D77" w14:textId="41FF62AF" w:rsidR="00586F53" w:rsidRPr="00586F53" w:rsidRDefault="00000000">
      <w:pPr>
        <w:pStyle w:val="TOC1"/>
        <w:tabs>
          <w:tab w:val="left" w:pos="460"/>
          <w:tab w:val="right" w:leader="dot" w:pos="7910"/>
        </w:tabs>
        <w:rPr>
          <w:rFonts w:eastAsiaTheme="minorEastAsia" w:cstheme="minorBidi"/>
          <w:b w:val="0"/>
          <w:bCs w:val="0"/>
          <w:caps w:val="0"/>
          <w:noProof/>
          <w:kern w:val="2"/>
          <w:sz w:val="22"/>
          <w:szCs w:val="22"/>
          <w14:ligatures w14:val="standardContextual"/>
        </w:rPr>
      </w:pPr>
      <w:hyperlink w:anchor="_Toc153641071" w:history="1">
        <w:r w:rsidR="00586F53" w:rsidRPr="00586F53">
          <w:rPr>
            <w:rStyle w:val="Hyperlink"/>
            <w:rFonts w:ascii="EB Garamond" w:hAnsi="EB Garamond"/>
            <w:noProof/>
          </w:rPr>
          <w:t>I.</w:t>
        </w:r>
        <w:r w:rsidR="00586F53" w:rsidRPr="00586F53">
          <w:rPr>
            <w:rFonts w:eastAsiaTheme="minorEastAsia" w:cstheme="minorBidi"/>
            <w:b w:val="0"/>
            <w:bCs w:val="0"/>
            <w:caps w:val="0"/>
            <w:noProof/>
            <w:kern w:val="2"/>
            <w:sz w:val="22"/>
            <w:szCs w:val="22"/>
            <w14:ligatures w14:val="standardContextual"/>
          </w:rPr>
          <w:tab/>
        </w:r>
        <w:r w:rsidR="00586F53" w:rsidRPr="00586F53">
          <w:rPr>
            <w:rStyle w:val="Hyperlink"/>
            <w:rFonts w:ascii="EB Garamond" w:hAnsi="EB Garamond"/>
            <w:noProof/>
          </w:rPr>
          <w:t>Societal Risks of AI Systems</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_Toc153641071 \h </w:instrText>
        </w:r>
        <w:r w:rsidR="00586F53" w:rsidRPr="00586F53">
          <w:rPr>
            <w:noProof/>
            <w:webHidden/>
          </w:rPr>
        </w:r>
        <w:r w:rsidR="00586F53" w:rsidRPr="00586F53">
          <w:rPr>
            <w:noProof/>
            <w:webHidden/>
          </w:rPr>
          <w:fldChar w:fldCharType="separate"/>
        </w:r>
        <w:r w:rsidR="004C07D4">
          <w:rPr>
            <w:noProof/>
            <w:webHidden/>
          </w:rPr>
          <w:t>11</w:t>
        </w:r>
        <w:r w:rsidR="00586F53" w:rsidRPr="00586F53">
          <w:rPr>
            <w:noProof/>
            <w:webHidden/>
          </w:rPr>
          <w:fldChar w:fldCharType="end"/>
        </w:r>
      </w:hyperlink>
    </w:p>
    <w:p w14:paraId="2ADFA1AB" w14:textId="40ADE54B" w:rsidR="00586F53" w:rsidRPr="00586F53" w:rsidRDefault="00000000">
      <w:pPr>
        <w:pStyle w:val="TOC2"/>
        <w:tabs>
          <w:tab w:val="left" w:pos="1150"/>
          <w:tab w:val="right" w:leader="dot" w:pos="7910"/>
        </w:tabs>
        <w:rPr>
          <w:rFonts w:ascii="EB Garamond" w:eastAsiaTheme="minorEastAsia" w:hAnsi="EB Garamond" w:cstheme="minorBidi"/>
          <w:smallCaps w:val="0"/>
          <w:noProof/>
          <w:kern w:val="2"/>
          <w:sz w:val="22"/>
          <w:szCs w:val="22"/>
          <w14:ligatures w14:val="standardContextual"/>
        </w:rPr>
      </w:pPr>
      <w:hyperlink w:anchor="_Toc153641072" w:history="1">
        <w:r w:rsidR="00586F53" w:rsidRPr="00586F53">
          <w:rPr>
            <w:rStyle w:val="Hyperlink"/>
            <w:rFonts w:ascii="EB Garamond" w:hAnsi="EB Garamond"/>
            <w:noProof/>
          </w:rPr>
          <w:t>A.</w:t>
        </w:r>
        <w:r w:rsidR="00586F53" w:rsidRPr="00586F53">
          <w:rPr>
            <w:rFonts w:ascii="EB Garamond" w:eastAsiaTheme="minorEastAsia" w:hAnsi="EB Garamond" w:cstheme="minorBidi"/>
            <w:smallCaps w:val="0"/>
            <w:noProof/>
            <w:kern w:val="2"/>
            <w:sz w:val="22"/>
            <w:szCs w:val="22"/>
            <w14:ligatures w14:val="standardContextual"/>
          </w:rPr>
          <w:tab/>
        </w:r>
        <w:r w:rsidR="00586F53" w:rsidRPr="00586F53">
          <w:rPr>
            <w:rStyle w:val="Hyperlink"/>
            <w:rFonts w:ascii="EB Garamond" w:hAnsi="EB Garamond"/>
            <w:noProof/>
          </w:rPr>
          <w:t>Present Harms</w:t>
        </w:r>
        <w:r w:rsidR="00586F53" w:rsidRPr="00586F53">
          <w:rPr>
            <w:rFonts w:ascii="EB Garamond" w:hAnsi="EB Garamond"/>
            <w:noProof/>
            <w:webHidden/>
          </w:rPr>
          <w:tab/>
        </w:r>
        <w:r w:rsidR="00586F53" w:rsidRPr="00586F53">
          <w:rPr>
            <w:rFonts w:ascii="EB Garamond" w:hAnsi="EB Garamond"/>
            <w:noProof/>
            <w:webHidden/>
          </w:rPr>
          <w:fldChar w:fldCharType="begin"/>
        </w:r>
        <w:r w:rsidR="00586F53" w:rsidRPr="00586F53">
          <w:rPr>
            <w:rFonts w:ascii="EB Garamond" w:hAnsi="EB Garamond"/>
            <w:noProof/>
            <w:webHidden/>
          </w:rPr>
          <w:instrText xml:space="preserve"> PAGEREF _Toc153641072 \h </w:instrText>
        </w:r>
        <w:r w:rsidR="00586F53" w:rsidRPr="00586F53">
          <w:rPr>
            <w:rFonts w:ascii="EB Garamond" w:hAnsi="EB Garamond"/>
            <w:noProof/>
            <w:webHidden/>
          </w:rPr>
        </w:r>
        <w:r w:rsidR="00586F53" w:rsidRPr="00586F53">
          <w:rPr>
            <w:rFonts w:ascii="EB Garamond" w:hAnsi="EB Garamond"/>
            <w:noProof/>
            <w:webHidden/>
          </w:rPr>
          <w:fldChar w:fldCharType="separate"/>
        </w:r>
        <w:r w:rsidR="004C07D4">
          <w:rPr>
            <w:rFonts w:ascii="EB Garamond" w:hAnsi="EB Garamond"/>
            <w:noProof/>
            <w:webHidden/>
          </w:rPr>
          <w:t>11</w:t>
        </w:r>
        <w:r w:rsidR="00586F53" w:rsidRPr="00586F53">
          <w:rPr>
            <w:rFonts w:ascii="EB Garamond" w:hAnsi="EB Garamond"/>
            <w:noProof/>
            <w:webHidden/>
          </w:rPr>
          <w:fldChar w:fldCharType="end"/>
        </w:r>
      </w:hyperlink>
    </w:p>
    <w:p w14:paraId="6049E2E1" w14:textId="08986AEA" w:rsidR="00586F53" w:rsidRPr="00586F53" w:rsidRDefault="00000000" w:rsidP="00586F53">
      <w:pPr>
        <w:pStyle w:val="TOC3"/>
        <w:rPr>
          <w:rFonts w:eastAsiaTheme="minorEastAsia" w:cstheme="minorBidi"/>
          <w:noProof/>
          <w:kern w:val="2"/>
          <w:sz w:val="22"/>
          <w:szCs w:val="22"/>
          <w14:ligatures w14:val="standardContextual"/>
        </w:rPr>
      </w:pPr>
      <w:hyperlink w:anchor="_Toc153641073" w:history="1">
        <w:r w:rsidR="00586F53" w:rsidRPr="00586F53">
          <w:rPr>
            <w:rStyle w:val="Hyperlink"/>
            <w:rFonts w:ascii="EB Garamond" w:hAnsi="EB Garamond"/>
            <w:noProof/>
          </w:rPr>
          <w:t>1.</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Bias and Discrimination</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_Toc153641073 \h </w:instrText>
        </w:r>
        <w:r w:rsidR="00586F53" w:rsidRPr="00586F53">
          <w:rPr>
            <w:noProof/>
            <w:webHidden/>
          </w:rPr>
        </w:r>
        <w:r w:rsidR="00586F53" w:rsidRPr="00586F53">
          <w:rPr>
            <w:noProof/>
            <w:webHidden/>
          </w:rPr>
          <w:fldChar w:fldCharType="separate"/>
        </w:r>
        <w:r w:rsidR="004C07D4">
          <w:rPr>
            <w:noProof/>
            <w:webHidden/>
          </w:rPr>
          <w:t>11</w:t>
        </w:r>
        <w:r w:rsidR="00586F53" w:rsidRPr="00586F53">
          <w:rPr>
            <w:noProof/>
            <w:webHidden/>
          </w:rPr>
          <w:fldChar w:fldCharType="end"/>
        </w:r>
      </w:hyperlink>
    </w:p>
    <w:p w14:paraId="0D91AFB4" w14:textId="6E1199A1" w:rsidR="00586F53" w:rsidRPr="00586F53" w:rsidRDefault="00000000" w:rsidP="00586F53">
      <w:pPr>
        <w:pStyle w:val="TOC3"/>
        <w:rPr>
          <w:rFonts w:eastAsiaTheme="minorEastAsia" w:cstheme="minorBidi"/>
          <w:noProof/>
          <w:kern w:val="2"/>
          <w:sz w:val="22"/>
          <w:szCs w:val="22"/>
          <w14:ligatures w14:val="standardContextual"/>
        </w:rPr>
      </w:pPr>
      <w:hyperlink w:anchor="_Toc153641074" w:history="1">
        <w:r w:rsidR="00586F53" w:rsidRPr="00586F53">
          <w:rPr>
            <w:rStyle w:val="Hyperlink"/>
            <w:rFonts w:ascii="EB Garamond" w:hAnsi="EB Garamond"/>
            <w:noProof/>
          </w:rPr>
          <w:t>2.</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Fraud and Social Trust</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_Toc153641074 \h </w:instrText>
        </w:r>
        <w:r w:rsidR="00586F53" w:rsidRPr="00586F53">
          <w:rPr>
            <w:noProof/>
            <w:webHidden/>
          </w:rPr>
        </w:r>
        <w:r w:rsidR="00586F53" w:rsidRPr="00586F53">
          <w:rPr>
            <w:noProof/>
            <w:webHidden/>
          </w:rPr>
          <w:fldChar w:fldCharType="separate"/>
        </w:r>
        <w:r w:rsidR="004C07D4">
          <w:rPr>
            <w:noProof/>
            <w:webHidden/>
          </w:rPr>
          <w:t>13</w:t>
        </w:r>
        <w:r w:rsidR="00586F53" w:rsidRPr="00586F53">
          <w:rPr>
            <w:noProof/>
            <w:webHidden/>
          </w:rPr>
          <w:fldChar w:fldCharType="end"/>
        </w:r>
      </w:hyperlink>
    </w:p>
    <w:p w14:paraId="290E3754" w14:textId="0B919465" w:rsidR="00586F53" w:rsidRPr="00586F53" w:rsidRDefault="00000000" w:rsidP="00586F53">
      <w:pPr>
        <w:pStyle w:val="TOC3"/>
        <w:rPr>
          <w:rFonts w:eastAsiaTheme="minorEastAsia" w:cstheme="minorBidi"/>
          <w:noProof/>
          <w:kern w:val="2"/>
          <w:sz w:val="22"/>
          <w:szCs w:val="22"/>
          <w14:ligatures w14:val="standardContextual"/>
        </w:rPr>
      </w:pPr>
      <w:hyperlink w:anchor="_Toc153641075" w:history="1">
        <w:r w:rsidR="00586F53" w:rsidRPr="00586F53">
          <w:rPr>
            <w:rStyle w:val="Hyperlink"/>
            <w:rFonts w:ascii="EB Garamond" w:hAnsi="EB Garamond"/>
            <w:noProof/>
          </w:rPr>
          <w:t>3.</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Privacy</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_Toc153641075 \h </w:instrText>
        </w:r>
        <w:r w:rsidR="00586F53" w:rsidRPr="00586F53">
          <w:rPr>
            <w:noProof/>
            <w:webHidden/>
          </w:rPr>
        </w:r>
        <w:r w:rsidR="00586F53" w:rsidRPr="00586F53">
          <w:rPr>
            <w:noProof/>
            <w:webHidden/>
          </w:rPr>
          <w:fldChar w:fldCharType="separate"/>
        </w:r>
        <w:r w:rsidR="004C07D4">
          <w:rPr>
            <w:noProof/>
            <w:webHidden/>
          </w:rPr>
          <w:t>14</w:t>
        </w:r>
        <w:r w:rsidR="00586F53" w:rsidRPr="00586F53">
          <w:rPr>
            <w:noProof/>
            <w:webHidden/>
          </w:rPr>
          <w:fldChar w:fldCharType="end"/>
        </w:r>
      </w:hyperlink>
    </w:p>
    <w:p w14:paraId="216D4811" w14:textId="1342C140" w:rsidR="00586F53" w:rsidRPr="00586F53" w:rsidRDefault="00000000">
      <w:pPr>
        <w:pStyle w:val="TOC2"/>
        <w:tabs>
          <w:tab w:val="left" w:pos="1150"/>
          <w:tab w:val="right" w:leader="dot" w:pos="7910"/>
        </w:tabs>
        <w:rPr>
          <w:rFonts w:ascii="EB Garamond" w:eastAsiaTheme="minorEastAsia" w:hAnsi="EB Garamond" w:cstheme="minorBidi"/>
          <w:smallCaps w:val="0"/>
          <w:noProof/>
          <w:kern w:val="2"/>
          <w:sz w:val="22"/>
          <w:szCs w:val="22"/>
          <w14:ligatures w14:val="standardContextual"/>
        </w:rPr>
      </w:pPr>
      <w:hyperlink w:anchor="_Toc153641076" w:history="1">
        <w:r w:rsidR="00586F53" w:rsidRPr="00586F53">
          <w:rPr>
            <w:rStyle w:val="Hyperlink"/>
            <w:rFonts w:ascii="EB Garamond" w:hAnsi="EB Garamond"/>
            <w:noProof/>
          </w:rPr>
          <w:t>B.</w:t>
        </w:r>
        <w:r w:rsidR="00586F53" w:rsidRPr="00586F53">
          <w:rPr>
            <w:rFonts w:ascii="EB Garamond" w:eastAsiaTheme="minorEastAsia" w:hAnsi="EB Garamond" w:cstheme="minorBidi"/>
            <w:smallCaps w:val="0"/>
            <w:noProof/>
            <w:kern w:val="2"/>
            <w:sz w:val="22"/>
            <w:szCs w:val="22"/>
            <w14:ligatures w14:val="standardContextual"/>
          </w:rPr>
          <w:tab/>
        </w:r>
        <w:r w:rsidR="00586F53" w:rsidRPr="00586F53">
          <w:rPr>
            <w:rStyle w:val="Hyperlink"/>
            <w:rFonts w:ascii="EB Garamond" w:hAnsi="EB Garamond"/>
            <w:noProof/>
          </w:rPr>
          <w:t>Potential Future Harms</w:t>
        </w:r>
        <w:r w:rsidR="00586F53" w:rsidRPr="00586F53">
          <w:rPr>
            <w:rFonts w:ascii="EB Garamond" w:hAnsi="EB Garamond"/>
            <w:noProof/>
            <w:webHidden/>
          </w:rPr>
          <w:tab/>
        </w:r>
        <w:r w:rsidR="00586F53" w:rsidRPr="00586F53">
          <w:rPr>
            <w:rFonts w:ascii="EB Garamond" w:hAnsi="EB Garamond"/>
            <w:noProof/>
            <w:webHidden/>
          </w:rPr>
          <w:fldChar w:fldCharType="begin"/>
        </w:r>
        <w:r w:rsidR="00586F53" w:rsidRPr="00586F53">
          <w:rPr>
            <w:rFonts w:ascii="EB Garamond" w:hAnsi="EB Garamond"/>
            <w:noProof/>
            <w:webHidden/>
          </w:rPr>
          <w:instrText xml:space="preserve"> PAGEREF _Toc153641076 \h </w:instrText>
        </w:r>
        <w:r w:rsidR="00586F53" w:rsidRPr="00586F53">
          <w:rPr>
            <w:rFonts w:ascii="EB Garamond" w:hAnsi="EB Garamond"/>
            <w:noProof/>
            <w:webHidden/>
          </w:rPr>
        </w:r>
        <w:r w:rsidR="00586F53" w:rsidRPr="00586F53">
          <w:rPr>
            <w:rFonts w:ascii="EB Garamond" w:hAnsi="EB Garamond"/>
            <w:noProof/>
            <w:webHidden/>
          </w:rPr>
          <w:fldChar w:fldCharType="separate"/>
        </w:r>
        <w:r w:rsidR="004C07D4">
          <w:rPr>
            <w:rFonts w:ascii="EB Garamond" w:hAnsi="EB Garamond"/>
            <w:noProof/>
            <w:webHidden/>
          </w:rPr>
          <w:t>15</w:t>
        </w:r>
        <w:r w:rsidR="00586F53" w:rsidRPr="00586F53">
          <w:rPr>
            <w:rFonts w:ascii="EB Garamond" w:hAnsi="EB Garamond"/>
            <w:noProof/>
            <w:webHidden/>
          </w:rPr>
          <w:fldChar w:fldCharType="end"/>
        </w:r>
      </w:hyperlink>
    </w:p>
    <w:p w14:paraId="787270A4" w14:textId="2A1845BE" w:rsidR="00586F53" w:rsidRPr="00586F53" w:rsidRDefault="00000000" w:rsidP="00586F53">
      <w:pPr>
        <w:pStyle w:val="TOC3"/>
        <w:rPr>
          <w:rFonts w:eastAsiaTheme="minorEastAsia" w:cstheme="minorBidi"/>
          <w:noProof/>
          <w:kern w:val="2"/>
          <w:sz w:val="22"/>
          <w:szCs w:val="22"/>
          <w14:ligatures w14:val="standardContextual"/>
        </w:rPr>
      </w:pPr>
      <w:hyperlink w:anchor="_Toc153641077" w:history="1">
        <w:r w:rsidR="00586F53" w:rsidRPr="00586F53">
          <w:rPr>
            <w:rStyle w:val="Hyperlink"/>
            <w:rFonts w:ascii="EB Garamond" w:hAnsi="EB Garamond"/>
            <w:noProof/>
          </w:rPr>
          <w:t>1.</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Unemployment and Inequality</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_Toc153641077 \h </w:instrText>
        </w:r>
        <w:r w:rsidR="00586F53" w:rsidRPr="00586F53">
          <w:rPr>
            <w:noProof/>
            <w:webHidden/>
          </w:rPr>
        </w:r>
        <w:r w:rsidR="00586F53" w:rsidRPr="00586F53">
          <w:rPr>
            <w:noProof/>
            <w:webHidden/>
          </w:rPr>
          <w:fldChar w:fldCharType="separate"/>
        </w:r>
        <w:r w:rsidR="004C07D4">
          <w:rPr>
            <w:noProof/>
            <w:webHidden/>
          </w:rPr>
          <w:t>16</w:t>
        </w:r>
        <w:r w:rsidR="00586F53" w:rsidRPr="00586F53">
          <w:rPr>
            <w:noProof/>
            <w:webHidden/>
          </w:rPr>
          <w:fldChar w:fldCharType="end"/>
        </w:r>
      </w:hyperlink>
    </w:p>
    <w:p w14:paraId="595833D2" w14:textId="0A512C85" w:rsidR="00586F53" w:rsidRPr="00586F53" w:rsidRDefault="00000000" w:rsidP="00586F53">
      <w:pPr>
        <w:pStyle w:val="TOC3"/>
        <w:rPr>
          <w:rFonts w:eastAsiaTheme="minorEastAsia" w:cstheme="minorBidi"/>
          <w:noProof/>
          <w:kern w:val="2"/>
          <w:sz w:val="22"/>
          <w:szCs w:val="22"/>
          <w14:ligatures w14:val="standardContextual"/>
        </w:rPr>
      </w:pPr>
      <w:hyperlink w:anchor="_Toc153641078" w:history="1">
        <w:r w:rsidR="00586F53" w:rsidRPr="00586F53">
          <w:rPr>
            <w:rStyle w:val="Hyperlink"/>
            <w:rFonts w:ascii="EB Garamond" w:hAnsi="EB Garamond"/>
            <w:noProof/>
          </w:rPr>
          <w:t>2.</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Military Applications</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_Toc153641078 \h </w:instrText>
        </w:r>
        <w:r w:rsidR="00586F53" w:rsidRPr="00586F53">
          <w:rPr>
            <w:noProof/>
            <w:webHidden/>
          </w:rPr>
        </w:r>
        <w:r w:rsidR="00586F53" w:rsidRPr="00586F53">
          <w:rPr>
            <w:noProof/>
            <w:webHidden/>
          </w:rPr>
          <w:fldChar w:fldCharType="separate"/>
        </w:r>
        <w:r w:rsidR="004C07D4">
          <w:rPr>
            <w:noProof/>
            <w:webHidden/>
          </w:rPr>
          <w:t>18</w:t>
        </w:r>
        <w:r w:rsidR="00586F53" w:rsidRPr="00586F53">
          <w:rPr>
            <w:noProof/>
            <w:webHidden/>
          </w:rPr>
          <w:fldChar w:fldCharType="end"/>
        </w:r>
      </w:hyperlink>
    </w:p>
    <w:p w14:paraId="27C8DD07" w14:textId="2B9318BC" w:rsidR="00586F53" w:rsidRPr="00586F53" w:rsidRDefault="00000000" w:rsidP="00586F53">
      <w:pPr>
        <w:pStyle w:val="TOC3"/>
        <w:rPr>
          <w:rFonts w:eastAsiaTheme="minorEastAsia" w:cstheme="minorBidi"/>
          <w:noProof/>
          <w:kern w:val="2"/>
          <w:sz w:val="22"/>
          <w:szCs w:val="22"/>
          <w14:ligatures w14:val="standardContextual"/>
        </w:rPr>
      </w:pPr>
      <w:hyperlink w:anchor="_Toc153641079" w:history="1">
        <w:r w:rsidR="00586F53" w:rsidRPr="00586F53">
          <w:rPr>
            <w:rStyle w:val="Hyperlink"/>
            <w:rFonts w:ascii="EB Garamond" w:hAnsi="EB Garamond"/>
            <w:noProof/>
          </w:rPr>
          <w:t>3.</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Geopolitical Imperialism, Terrorism, and Totalitarianism</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_Toc153641079 \h </w:instrText>
        </w:r>
        <w:r w:rsidR="00586F53" w:rsidRPr="00586F53">
          <w:rPr>
            <w:noProof/>
            <w:webHidden/>
          </w:rPr>
        </w:r>
        <w:r w:rsidR="00586F53" w:rsidRPr="00586F53">
          <w:rPr>
            <w:noProof/>
            <w:webHidden/>
          </w:rPr>
          <w:fldChar w:fldCharType="separate"/>
        </w:r>
        <w:r w:rsidR="004C07D4">
          <w:rPr>
            <w:noProof/>
            <w:webHidden/>
          </w:rPr>
          <w:t>20</w:t>
        </w:r>
        <w:r w:rsidR="00586F53" w:rsidRPr="00586F53">
          <w:rPr>
            <w:noProof/>
            <w:webHidden/>
          </w:rPr>
          <w:fldChar w:fldCharType="end"/>
        </w:r>
      </w:hyperlink>
    </w:p>
    <w:p w14:paraId="5FD411EF" w14:textId="42366E63" w:rsidR="00586F53" w:rsidRPr="00586F53" w:rsidRDefault="00000000" w:rsidP="00586F53">
      <w:pPr>
        <w:pStyle w:val="TOC3"/>
        <w:rPr>
          <w:rFonts w:eastAsiaTheme="minorEastAsia" w:cstheme="minorBidi"/>
          <w:noProof/>
          <w:kern w:val="2"/>
          <w:sz w:val="22"/>
          <w:szCs w:val="22"/>
          <w14:ligatures w14:val="standardContextual"/>
        </w:rPr>
      </w:pPr>
      <w:hyperlink w:anchor="_Toc153641080" w:history="1">
        <w:r w:rsidR="00586F53" w:rsidRPr="00586F53">
          <w:rPr>
            <w:rStyle w:val="Hyperlink"/>
            <w:rFonts w:ascii="EB Garamond" w:hAnsi="EB Garamond"/>
            <w:noProof/>
          </w:rPr>
          <w:t>4.</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Threats to Democracy</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_Toc153641080 \h </w:instrText>
        </w:r>
        <w:r w:rsidR="00586F53" w:rsidRPr="00586F53">
          <w:rPr>
            <w:noProof/>
            <w:webHidden/>
          </w:rPr>
        </w:r>
        <w:r w:rsidR="00586F53" w:rsidRPr="00586F53">
          <w:rPr>
            <w:noProof/>
            <w:webHidden/>
          </w:rPr>
          <w:fldChar w:fldCharType="separate"/>
        </w:r>
        <w:r w:rsidR="004C07D4">
          <w:rPr>
            <w:noProof/>
            <w:webHidden/>
          </w:rPr>
          <w:t>21</w:t>
        </w:r>
        <w:r w:rsidR="00586F53" w:rsidRPr="00586F53">
          <w:rPr>
            <w:noProof/>
            <w:webHidden/>
          </w:rPr>
          <w:fldChar w:fldCharType="end"/>
        </w:r>
      </w:hyperlink>
    </w:p>
    <w:p w14:paraId="65C0E719" w14:textId="4B49A27C" w:rsidR="00586F53" w:rsidRPr="00586F53" w:rsidRDefault="00000000">
      <w:pPr>
        <w:pStyle w:val="TOC1"/>
        <w:tabs>
          <w:tab w:val="left" w:pos="460"/>
          <w:tab w:val="right" w:leader="dot" w:pos="7910"/>
        </w:tabs>
        <w:rPr>
          <w:rFonts w:eastAsiaTheme="minorEastAsia" w:cstheme="minorBidi"/>
          <w:b w:val="0"/>
          <w:bCs w:val="0"/>
          <w:caps w:val="0"/>
          <w:noProof/>
          <w:kern w:val="2"/>
          <w:sz w:val="22"/>
          <w:szCs w:val="22"/>
          <w14:ligatures w14:val="standardContextual"/>
        </w:rPr>
      </w:pPr>
      <w:hyperlink w:anchor="_Toc153641081" w:history="1">
        <w:r w:rsidR="00586F53" w:rsidRPr="00586F53">
          <w:rPr>
            <w:rStyle w:val="Hyperlink"/>
            <w:rFonts w:ascii="EB Garamond" w:hAnsi="EB Garamond"/>
            <w:noProof/>
          </w:rPr>
          <w:t>II.</w:t>
        </w:r>
        <w:r w:rsidR="00586F53" w:rsidRPr="00586F53">
          <w:rPr>
            <w:rFonts w:eastAsiaTheme="minorEastAsia" w:cstheme="minorBidi"/>
            <w:b w:val="0"/>
            <w:bCs w:val="0"/>
            <w:caps w:val="0"/>
            <w:noProof/>
            <w:kern w:val="2"/>
            <w:sz w:val="22"/>
            <w:szCs w:val="22"/>
            <w14:ligatures w14:val="standardContextual"/>
          </w:rPr>
          <w:tab/>
        </w:r>
        <w:r w:rsidR="00586F53" w:rsidRPr="00586F53">
          <w:rPr>
            <w:rStyle w:val="Hyperlink"/>
            <w:rFonts w:ascii="EB Garamond" w:hAnsi="EB Garamond"/>
            <w:noProof/>
          </w:rPr>
          <w:t>Controlling AI Systems: The Alignment Problem</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_Toc153641081 \h </w:instrText>
        </w:r>
        <w:r w:rsidR="00586F53" w:rsidRPr="00586F53">
          <w:rPr>
            <w:noProof/>
            <w:webHidden/>
          </w:rPr>
        </w:r>
        <w:r w:rsidR="00586F53" w:rsidRPr="00586F53">
          <w:rPr>
            <w:noProof/>
            <w:webHidden/>
          </w:rPr>
          <w:fldChar w:fldCharType="separate"/>
        </w:r>
        <w:r w:rsidR="004C07D4">
          <w:rPr>
            <w:noProof/>
            <w:webHidden/>
          </w:rPr>
          <w:t>23</w:t>
        </w:r>
        <w:r w:rsidR="00586F53" w:rsidRPr="00586F53">
          <w:rPr>
            <w:noProof/>
            <w:webHidden/>
          </w:rPr>
          <w:fldChar w:fldCharType="end"/>
        </w:r>
      </w:hyperlink>
    </w:p>
    <w:p w14:paraId="346E8BCA" w14:textId="798884EA" w:rsidR="00586F53" w:rsidRPr="00586F53" w:rsidRDefault="00000000">
      <w:pPr>
        <w:pStyle w:val="TOC2"/>
        <w:tabs>
          <w:tab w:val="left" w:pos="1150"/>
          <w:tab w:val="right" w:leader="dot" w:pos="7910"/>
        </w:tabs>
        <w:rPr>
          <w:rFonts w:ascii="EB Garamond" w:eastAsiaTheme="minorEastAsia" w:hAnsi="EB Garamond" w:cstheme="minorBidi"/>
          <w:smallCaps w:val="0"/>
          <w:noProof/>
          <w:kern w:val="2"/>
          <w:sz w:val="22"/>
          <w:szCs w:val="22"/>
          <w14:ligatures w14:val="standardContextual"/>
        </w:rPr>
      </w:pPr>
      <w:hyperlink w:anchor="_Toc153641082" w:history="1">
        <w:r w:rsidR="00586F53" w:rsidRPr="00586F53">
          <w:rPr>
            <w:rStyle w:val="Hyperlink"/>
            <w:rFonts w:ascii="EB Garamond" w:hAnsi="EB Garamond"/>
            <w:noProof/>
          </w:rPr>
          <w:t>A.</w:t>
        </w:r>
        <w:r w:rsidR="00586F53" w:rsidRPr="00586F53">
          <w:rPr>
            <w:rFonts w:ascii="EB Garamond" w:eastAsiaTheme="minorEastAsia" w:hAnsi="EB Garamond" w:cstheme="minorBidi"/>
            <w:smallCaps w:val="0"/>
            <w:noProof/>
            <w:kern w:val="2"/>
            <w:sz w:val="22"/>
            <w:szCs w:val="22"/>
            <w14:ligatures w14:val="standardContextual"/>
          </w:rPr>
          <w:tab/>
        </w:r>
        <w:r w:rsidR="00586F53" w:rsidRPr="00586F53">
          <w:rPr>
            <w:rStyle w:val="Hyperlink"/>
            <w:rFonts w:ascii="EB Garamond" w:hAnsi="EB Garamond"/>
            <w:noProof/>
          </w:rPr>
          <w:t>Alignment Theory</w:t>
        </w:r>
        <w:r w:rsidR="00586F53" w:rsidRPr="00586F53">
          <w:rPr>
            <w:rFonts w:ascii="EB Garamond" w:hAnsi="EB Garamond"/>
            <w:noProof/>
            <w:webHidden/>
          </w:rPr>
          <w:tab/>
        </w:r>
        <w:r w:rsidR="00586F53" w:rsidRPr="00586F53">
          <w:rPr>
            <w:rFonts w:ascii="EB Garamond" w:hAnsi="EB Garamond"/>
            <w:noProof/>
            <w:webHidden/>
          </w:rPr>
          <w:fldChar w:fldCharType="begin"/>
        </w:r>
        <w:r w:rsidR="00586F53" w:rsidRPr="00586F53">
          <w:rPr>
            <w:rFonts w:ascii="EB Garamond" w:hAnsi="EB Garamond"/>
            <w:noProof/>
            <w:webHidden/>
          </w:rPr>
          <w:instrText xml:space="preserve"> PAGEREF _Toc153641082 \h </w:instrText>
        </w:r>
        <w:r w:rsidR="00586F53" w:rsidRPr="00586F53">
          <w:rPr>
            <w:rFonts w:ascii="EB Garamond" w:hAnsi="EB Garamond"/>
            <w:noProof/>
            <w:webHidden/>
          </w:rPr>
        </w:r>
        <w:r w:rsidR="00586F53" w:rsidRPr="00586F53">
          <w:rPr>
            <w:rFonts w:ascii="EB Garamond" w:hAnsi="EB Garamond"/>
            <w:noProof/>
            <w:webHidden/>
          </w:rPr>
          <w:fldChar w:fldCharType="separate"/>
        </w:r>
        <w:r w:rsidR="004C07D4">
          <w:rPr>
            <w:rFonts w:ascii="EB Garamond" w:hAnsi="EB Garamond"/>
            <w:noProof/>
            <w:webHidden/>
          </w:rPr>
          <w:t>23</w:t>
        </w:r>
        <w:r w:rsidR="00586F53" w:rsidRPr="00586F53">
          <w:rPr>
            <w:rFonts w:ascii="EB Garamond" w:hAnsi="EB Garamond"/>
            <w:noProof/>
            <w:webHidden/>
          </w:rPr>
          <w:fldChar w:fldCharType="end"/>
        </w:r>
      </w:hyperlink>
    </w:p>
    <w:p w14:paraId="0FF598D5" w14:textId="4FF11793" w:rsidR="00586F53" w:rsidRPr="00586F53" w:rsidRDefault="00000000" w:rsidP="00586F53">
      <w:pPr>
        <w:pStyle w:val="TOC3"/>
        <w:rPr>
          <w:rFonts w:eastAsiaTheme="minorEastAsia" w:cstheme="minorBidi"/>
          <w:noProof/>
          <w:kern w:val="2"/>
          <w:sz w:val="22"/>
          <w:szCs w:val="22"/>
          <w14:ligatures w14:val="standardContextual"/>
        </w:rPr>
      </w:pPr>
      <w:hyperlink w:anchor="_Toc153641083" w:history="1">
        <w:r w:rsidR="00586F53" w:rsidRPr="00586F53">
          <w:rPr>
            <w:rStyle w:val="Hyperlink"/>
            <w:rFonts w:ascii="EB Garamond" w:hAnsi="EB Garamond"/>
            <w:noProof/>
          </w:rPr>
          <w:t>1.</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Goal Specification</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_Toc153641083 \h </w:instrText>
        </w:r>
        <w:r w:rsidR="00586F53" w:rsidRPr="00586F53">
          <w:rPr>
            <w:noProof/>
            <w:webHidden/>
          </w:rPr>
        </w:r>
        <w:r w:rsidR="00586F53" w:rsidRPr="00586F53">
          <w:rPr>
            <w:noProof/>
            <w:webHidden/>
          </w:rPr>
          <w:fldChar w:fldCharType="separate"/>
        </w:r>
        <w:r w:rsidR="004C07D4">
          <w:rPr>
            <w:noProof/>
            <w:webHidden/>
          </w:rPr>
          <w:t>26</w:t>
        </w:r>
        <w:r w:rsidR="00586F53" w:rsidRPr="00586F53">
          <w:rPr>
            <w:noProof/>
            <w:webHidden/>
          </w:rPr>
          <w:fldChar w:fldCharType="end"/>
        </w:r>
      </w:hyperlink>
    </w:p>
    <w:p w14:paraId="5BF4CBB0" w14:textId="0DE419EB" w:rsidR="00586F53" w:rsidRPr="00586F53" w:rsidRDefault="00000000" w:rsidP="00586F53">
      <w:pPr>
        <w:pStyle w:val="TOC3"/>
        <w:rPr>
          <w:rFonts w:eastAsiaTheme="minorEastAsia" w:cstheme="minorBidi"/>
          <w:noProof/>
          <w:kern w:val="2"/>
          <w:sz w:val="22"/>
          <w:szCs w:val="22"/>
          <w14:ligatures w14:val="standardContextual"/>
        </w:rPr>
      </w:pPr>
      <w:hyperlink w:anchor="_Toc153641084" w:history="1">
        <w:r w:rsidR="00586F53" w:rsidRPr="00586F53">
          <w:rPr>
            <w:rStyle w:val="Hyperlink"/>
            <w:rFonts w:ascii="EB Garamond" w:hAnsi="EB Garamond"/>
            <w:noProof/>
          </w:rPr>
          <w:t>2.</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Instrumental Convergence</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_Toc153641084 \h </w:instrText>
        </w:r>
        <w:r w:rsidR="00586F53" w:rsidRPr="00586F53">
          <w:rPr>
            <w:noProof/>
            <w:webHidden/>
          </w:rPr>
        </w:r>
        <w:r w:rsidR="00586F53" w:rsidRPr="00586F53">
          <w:rPr>
            <w:noProof/>
            <w:webHidden/>
          </w:rPr>
          <w:fldChar w:fldCharType="separate"/>
        </w:r>
        <w:r w:rsidR="004C07D4">
          <w:rPr>
            <w:noProof/>
            <w:webHidden/>
          </w:rPr>
          <w:t>28</w:t>
        </w:r>
        <w:r w:rsidR="00586F53" w:rsidRPr="00586F53">
          <w:rPr>
            <w:noProof/>
            <w:webHidden/>
          </w:rPr>
          <w:fldChar w:fldCharType="end"/>
        </w:r>
      </w:hyperlink>
    </w:p>
    <w:p w14:paraId="59371480" w14:textId="0C2ECCE8" w:rsidR="00586F53" w:rsidRPr="00586F53" w:rsidRDefault="00000000" w:rsidP="00586F53">
      <w:pPr>
        <w:pStyle w:val="TOC3"/>
        <w:rPr>
          <w:rFonts w:eastAsiaTheme="minorEastAsia" w:cstheme="minorBidi"/>
          <w:noProof/>
          <w:kern w:val="2"/>
          <w:sz w:val="22"/>
          <w:szCs w:val="22"/>
          <w14:ligatures w14:val="standardContextual"/>
        </w:rPr>
      </w:pPr>
      <w:hyperlink w:anchor="_Toc153641085" w:history="1">
        <w:r w:rsidR="00586F53" w:rsidRPr="00586F53">
          <w:rPr>
            <w:rStyle w:val="Hyperlink"/>
            <w:rFonts w:ascii="EB Garamond" w:hAnsi="EB Garamond"/>
            <w:noProof/>
          </w:rPr>
          <w:t>3.</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The Orthogonality Thesis</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_Toc153641085 \h </w:instrText>
        </w:r>
        <w:r w:rsidR="00586F53" w:rsidRPr="00586F53">
          <w:rPr>
            <w:noProof/>
            <w:webHidden/>
          </w:rPr>
        </w:r>
        <w:r w:rsidR="00586F53" w:rsidRPr="00586F53">
          <w:rPr>
            <w:noProof/>
            <w:webHidden/>
          </w:rPr>
          <w:fldChar w:fldCharType="separate"/>
        </w:r>
        <w:r w:rsidR="004C07D4">
          <w:rPr>
            <w:noProof/>
            <w:webHidden/>
          </w:rPr>
          <w:t>29</w:t>
        </w:r>
        <w:r w:rsidR="00586F53" w:rsidRPr="00586F53">
          <w:rPr>
            <w:noProof/>
            <w:webHidden/>
          </w:rPr>
          <w:fldChar w:fldCharType="end"/>
        </w:r>
      </w:hyperlink>
    </w:p>
    <w:p w14:paraId="311A4C1E" w14:textId="5901DB6A" w:rsidR="00586F53" w:rsidRPr="00586F53" w:rsidRDefault="00000000">
      <w:pPr>
        <w:pStyle w:val="TOC2"/>
        <w:tabs>
          <w:tab w:val="left" w:pos="1150"/>
          <w:tab w:val="right" w:leader="dot" w:pos="7910"/>
        </w:tabs>
        <w:rPr>
          <w:rFonts w:ascii="EB Garamond" w:eastAsiaTheme="minorEastAsia" w:hAnsi="EB Garamond" w:cstheme="minorBidi"/>
          <w:smallCaps w:val="0"/>
          <w:noProof/>
          <w:kern w:val="2"/>
          <w:sz w:val="22"/>
          <w:szCs w:val="22"/>
          <w14:ligatures w14:val="standardContextual"/>
        </w:rPr>
      </w:pPr>
      <w:hyperlink w:anchor="_Toc153641086" w:history="1">
        <w:r w:rsidR="00586F53" w:rsidRPr="00586F53">
          <w:rPr>
            <w:rStyle w:val="Hyperlink"/>
            <w:rFonts w:ascii="EB Garamond" w:hAnsi="EB Garamond"/>
            <w:noProof/>
          </w:rPr>
          <w:t>B.</w:t>
        </w:r>
        <w:r w:rsidR="00586F53" w:rsidRPr="00586F53">
          <w:rPr>
            <w:rFonts w:ascii="EB Garamond" w:eastAsiaTheme="minorEastAsia" w:hAnsi="EB Garamond" w:cstheme="minorBidi"/>
            <w:smallCaps w:val="0"/>
            <w:noProof/>
            <w:kern w:val="2"/>
            <w:sz w:val="22"/>
            <w:szCs w:val="22"/>
            <w14:ligatures w14:val="standardContextual"/>
          </w:rPr>
          <w:tab/>
        </w:r>
        <w:r w:rsidR="00586F53" w:rsidRPr="00586F53">
          <w:rPr>
            <w:rStyle w:val="Hyperlink"/>
            <w:rFonts w:ascii="EB Garamond" w:hAnsi="EB Garamond"/>
            <w:noProof/>
          </w:rPr>
          <w:t>Potential Harm from Misaligned Systems</w:t>
        </w:r>
        <w:r w:rsidR="00586F53" w:rsidRPr="00586F53">
          <w:rPr>
            <w:rFonts w:ascii="EB Garamond" w:hAnsi="EB Garamond"/>
            <w:noProof/>
            <w:webHidden/>
          </w:rPr>
          <w:tab/>
        </w:r>
        <w:r w:rsidR="00586F53" w:rsidRPr="00586F53">
          <w:rPr>
            <w:rFonts w:ascii="EB Garamond" w:hAnsi="EB Garamond"/>
            <w:noProof/>
            <w:webHidden/>
          </w:rPr>
          <w:fldChar w:fldCharType="begin"/>
        </w:r>
        <w:r w:rsidR="00586F53" w:rsidRPr="00586F53">
          <w:rPr>
            <w:rFonts w:ascii="EB Garamond" w:hAnsi="EB Garamond"/>
            <w:noProof/>
            <w:webHidden/>
          </w:rPr>
          <w:instrText xml:space="preserve"> PAGEREF _Toc153641086 \h </w:instrText>
        </w:r>
        <w:r w:rsidR="00586F53" w:rsidRPr="00586F53">
          <w:rPr>
            <w:rFonts w:ascii="EB Garamond" w:hAnsi="EB Garamond"/>
            <w:noProof/>
            <w:webHidden/>
          </w:rPr>
        </w:r>
        <w:r w:rsidR="00586F53" w:rsidRPr="00586F53">
          <w:rPr>
            <w:rFonts w:ascii="EB Garamond" w:hAnsi="EB Garamond"/>
            <w:noProof/>
            <w:webHidden/>
          </w:rPr>
          <w:fldChar w:fldCharType="separate"/>
        </w:r>
        <w:r w:rsidR="004C07D4">
          <w:rPr>
            <w:rFonts w:ascii="EB Garamond" w:hAnsi="EB Garamond"/>
            <w:noProof/>
            <w:webHidden/>
          </w:rPr>
          <w:t>29</w:t>
        </w:r>
        <w:r w:rsidR="00586F53" w:rsidRPr="00586F53">
          <w:rPr>
            <w:rFonts w:ascii="EB Garamond" w:hAnsi="EB Garamond"/>
            <w:noProof/>
            <w:webHidden/>
          </w:rPr>
          <w:fldChar w:fldCharType="end"/>
        </w:r>
      </w:hyperlink>
    </w:p>
    <w:p w14:paraId="58E6D7AA" w14:textId="6302F40C" w:rsidR="00586F53" w:rsidRPr="00586F53" w:rsidRDefault="00000000">
      <w:pPr>
        <w:pStyle w:val="TOC1"/>
        <w:tabs>
          <w:tab w:val="left" w:pos="920"/>
          <w:tab w:val="right" w:leader="dot" w:pos="7910"/>
        </w:tabs>
        <w:rPr>
          <w:rFonts w:eastAsiaTheme="minorEastAsia" w:cstheme="minorBidi"/>
          <w:b w:val="0"/>
          <w:bCs w:val="0"/>
          <w:caps w:val="0"/>
          <w:noProof/>
          <w:kern w:val="2"/>
          <w:sz w:val="22"/>
          <w:szCs w:val="22"/>
          <w14:ligatures w14:val="standardContextual"/>
        </w:rPr>
      </w:pPr>
      <w:hyperlink w:anchor="_Toc153641087" w:history="1">
        <w:r w:rsidR="00586F53" w:rsidRPr="00586F53">
          <w:rPr>
            <w:rStyle w:val="Hyperlink"/>
            <w:rFonts w:ascii="EB Garamond" w:hAnsi="EB Garamond"/>
            <w:noProof/>
          </w:rPr>
          <w:t>III.</w:t>
        </w:r>
        <w:r w:rsidR="00586F53" w:rsidRPr="00586F53">
          <w:rPr>
            <w:rFonts w:eastAsiaTheme="minorEastAsia" w:cstheme="minorBidi"/>
            <w:b w:val="0"/>
            <w:bCs w:val="0"/>
            <w:caps w:val="0"/>
            <w:noProof/>
            <w:kern w:val="2"/>
            <w:sz w:val="22"/>
            <w:szCs w:val="22"/>
            <w14:ligatures w14:val="standardContextual"/>
          </w:rPr>
          <w:tab/>
        </w:r>
        <w:r w:rsidR="00586F53" w:rsidRPr="00586F53">
          <w:rPr>
            <w:rStyle w:val="Hyperlink"/>
            <w:rFonts w:ascii="EB Garamond" w:hAnsi="EB Garamond"/>
            <w:noProof/>
          </w:rPr>
          <w:t>The Case for Systemic Regulation of AI</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_Toc153641087 \h </w:instrText>
        </w:r>
        <w:r w:rsidR="00586F53" w:rsidRPr="00586F53">
          <w:rPr>
            <w:noProof/>
            <w:webHidden/>
          </w:rPr>
        </w:r>
        <w:r w:rsidR="00586F53" w:rsidRPr="00586F53">
          <w:rPr>
            <w:noProof/>
            <w:webHidden/>
          </w:rPr>
          <w:fldChar w:fldCharType="separate"/>
        </w:r>
        <w:r w:rsidR="004C07D4">
          <w:rPr>
            <w:noProof/>
            <w:webHidden/>
          </w:rPr>
          <w:t>33</w:t>
        </w:r>
        <w:r w:rsidR="00586F53" w:rsidRPr="00586F53">
          <w:rPr>
            <w:noProof/>
            <w:webHidden/>
          </w:rPr>
          <w:fldChar w:fldCharType="end"/>
        </w:r>
      </w:hyperlink>
    </w:p>
    <w:p w14:paraId="2AEC7A83" w14:textId="1751AC3B" w:rsidR="00586F53" w:rsidRPr="00586F53" w:rsidRDefault="00000000">
      <w:pPr>
        <w:pStyle w:val="TOC2"/>
        <w:tabs>
          <w:tab w:val="left" w:pos="1150"/>
          <w:tab w:val="right" w:leader="dot" w:pos="7910"/>
        </w:tabs>
        <w:rPr>
          <w:rFonts w:ascii="EB Garamond" w:eastAsiaTheme="minorEastAsia" w:hAnsi="EB Garamond" w:cstheme="minorBidi"/>
          <w:smallCaps w:val="0"/>
          <w:noProof/>
          <w:kern w:val="2"/>
          <w:sz w:val="22"/>
          <w:szCs w:val="22"/>
          <w14:ligatures w14:val="standardContextual"/>
        </w:rPr>
      </w:pPr>
      <w:hyperlink w:anchor="_Toc153641088" w:history="1">
        <w:r w:rsidR="00586F53" w:rsidRPr="00586F53">
          <w:rPr>
            <w:rStyle w:val="Hyperlink"/>
            <w:rFonts w:ascii="EB Garamond" w:hAnsi="EB Garamond"/>
            <w:noProof/>
          </w:rPr>
          <w:t>A.</w:t>
        </w:r>
        <w:r w:rsidR="00586F53" w:rsidRPr="00586F53">
          <w:rPr>
            <w:rFonts w:ascii="EB Garamond" w:eastAsiaTheme="minorEastAsia" w:hAnsi="EB Garamond" w:cstheme="minorBidi"/>
            <w:smallCaps w:val="0"/>
            <w:noProof/>
            <w:kern w:val="2"/>
            <w:sz w:val="22"/>
            <w:szCs w:val="22"/>
            <w14:ligatures w14:val="standardContextual"/>
          </w:rPr>
          <w:tab/>
        </w:r>
        <w:r w:rsidR="00586F53" w:rsidRPr="00586F53">
          <w:rPr>
            <w:rStyle w:val="Hyperlink"/>
            <w:rFonts w:ascii="EB Garamond" w:hAnsi="EB Garamond"/>
            <w:noProof/>
          </w:rPr>
          <w:t>Systemic AI Regulation</w:t>
        </w:r>
        <w:r w:rsidR="00586F53" w:rsidRPr="00586F53">
          <w:rPr>
            <w:rFonts w:ascii="EB Garamond" w:hAnsi="EB Garamond"/>
            <w:noProof/>
            <w:webHidden/>
          </w:rPr>
          <w:tab/>
        </w:r>
        <w:r w:rsidR="00586F53" w:rsidRPr="00586F53">
          <w:rPr>
            <w:rFonts w:ascii="EB Garamond" w:hAnsi="EB Garamond"/>
            <w:noProof/>
            <w:webHidden/>
          </w:rPr>
          <w:fldChar w:fldCharType="begin"/>
        </w:r>
        <w:r w:rsidR="00586F53" w:rsidRPr="00586F53">
          <w:rPr>
            <w:rFonts w:ascii="EB Garamond" w:hAnsi="EB Garamond"/>
            <w:noProof/>
            <w:webHidden/>
          </w:rPr>
          <w:instrText xml:space="preserve"> PAGEREF _Toc153641088 \h </w:instrText>
        </w:r>
        <w:r w:rsidR="00586F53" w:rsidRPr="00586F53">
          <w:rPr>
            <w:rFonts w:ascii="EB Garamond" w:hAnsi="EB Garamond"/>
            <w:noProof/>
            <w:webHidden/>
          </w:rPr>
        </w:r>
        <w:r w:rsidR="00586F53" w:rsidRPr="00586F53">
          <w:rPr>
            <w:rFonts w:ascii="EB Garamond" w:hAnsi="EB Garamond"/>
            <w:noProof/>
            <w:webHidden/>
          </w:rPr>
          <w:fldChar w:fldCharType="separate"/>
        </w:r>
        <w:r w:rsidR="004C07D4">
          <w:rPr>
            <w:rFonts w:ascii="EB Garamond" w:hAnsi="EB Garamond"/>
            <w:noProof/>
            <w:webHidden/>
          </w:rPr>
          <w:t>33</w:t>
        </w:r>
        <w:r w:rsidR="00586F53" w:rsidRPr="00586F53">
          <w:rPr>
            <w:rFonts w:ascii="EB Garamond" w:hAnsi="EB Garamond"/>
            <w:noProof/>
            <w:webHidden/>
          </w:rPr>
          <w:fldChar w:fldCharType="end"/>
        </w:r>
      </w:hyperlink>
    </w:p>
    <w:p w14:paraId="4D24C0B1" w14:textId="16470B8A" w:rsidR="00586F53" w:rsidRPr="00586F53" w:rsidRDefault="00000000">
      <w:pPr>
        <w:pStyle w:val="TOC2"/>
        <w:tabs>
          <w:tab w:val="left" w:pos="1150"/>
          <w:tab w:val="right" w:leader="dot" w:pos="7910"/>
        </w:tabs>
        <w:rPr>
          <w:rFonts w:ascii="EB Garamond" w:eastAsiaTheme="minorEastAsia" w:hAnsi="EB Garamond" w:cstheme="minorBidi"/>
          <w:smallCaps w:val="0"/>
          <w:noProof/>
          <w:kern w:val="2"/>
          <w:sz w:val="22"/>
          <w:szCs w:val="22"/>
          <w14:ligatures w14:val="standardContextual"/>
        </w:rPr>
      </w:pPr>
      <w:hyperlink w:anchor="_Toc153641089" w:history="1">
        <w:r w:rsidR="00586F53" w:rsidRPr="00586F53">
          <w:rPr>
            <w:rStyle w:val="Hyperlink"/>
            <w:rFonts w:ascii="EB Garamond" w:hAnsi="EB Garamond"/>
            <w:noProof/>
          </w:rPr>
          <w:t>B.</w:t>
        </w:r>
        <w:r w:rsidR="00586F53" w:rsidRPr="00586F53">
          <w:rPr>
            <w:rFonts w:ascii="EB Garamond" w:eastAsiaTheme="minorEastAsia" w:hAnsi="EB Garamond" w:cstheme="minorBidi"/>
            <w:smallCaps w:val="0"/>
            <w:noProof/>
            <w:kern w:val="2"/>
            <w:sz w:val="22"/>
            <w:szCs w:val="22"/>
            <w14:ligatures w14:val="standardContextual"/>
          </w:rPr>
          <w:tab/>
        </w:r>
        <w:r w:rsidR="00586F53" w:rsidRPr="00586F53">
          <w:rPr>
            <w:rStyle w:val="Hyperlink"/>
            <w:rFonts w:ascii="EB Garamond" w:hAnsi="EB Garamond"/>
            <w:noProof/>
          </w:rPr>
          <w:t>Which Harms Deserve Our Attention?</w:t>
        </w:r>
        <w:r w:rsidR="00586F53" w:rsidRPr="00586F53">
          <w:rPr>
            <w:rFonts w:ascii="EB Garamond" w:hAnsi="EB Garamond"/>
            <w:noProof/>
            <w:webHidden/>
          </w:rPr>
          <w:tab/>
        </w:r>
        <w:r w:rsidR="00586F53" w:rsidRPr="00586F53">
          <w:rPr>
            <w:rFonts w:ascii="EB Garamond" w:hAnsi="EB Garamond"/>
            <w:noProof/>
            <w:webHidden/>
          </w:rPr>
          <w:fldChar w:fldCharType="begin"/>
        </w:r>
        <w:r w:rsidR="00586F53" w:rsidRPr="00586F53">
          <w:rPr>
            <w:rFonts w:ascii="EB Garamond" w:hAnsi="EB Garamond"/>
            <w:noProof/>
            <w:webHidden/>
          </w:rPr>
          <w:instrText xml:space="preserve"> PAGEREF _Toc153641089 \h </w:instrText>
        </w:r>
        <w:r w:rsidR="00586F53" w:rsidRPr="00586F53">
          <w:rPr>
            <w:rFonts w:ascii="EB Garamond" w:hAnsi="EB Garamond"/>
            <w:noProof/>
            <w:webHidden/>
          </w:rPr>
        </w:r>
        <w:r w:rsidR="00586F53" w:rsidRPr="00586F53">
          <w:rPr>
            <w:rFonts w:ascii="EB Garamond" w:hAnsi="EB Garamond"/>
            <w:noProof/>
            <w:webHidden/>
          </w:rPr>
          <w:fldChar w:fldCharType="separate"/>
        </w:r>
        <w:r w:rsidR="004C07D4">
          <w:rPr>
            <w:rFonts w:ascii="EB Garamond" w:hAnsi="EB Garamond"/>
            <w:noProof/>
            <w:webHidden/>
          </w:rPr>
          <w:t>35</w:t>
        </w:r>
        <w:r w:rsidR="00586F53" w:rsidRPr="00586F53">
          <w:rPr>
            <w:rFonts w:ascii="EB Garamond" w:hAnsi="EB Garamond"/>
            <w:noProof/>
            <w:webHidden/>
          </w:rPr>
          <w:fldChar w:fldCharType="end"/>
        </w:r>
      </w:hyperlink>
    </w:p>
    <w:p w14:paraId="16011C9F" w14:textId="12FDF66A" w:rsidR="00586F53" w:rsidRPr="00586F53" w:rsidRDefault="00000000">
      <w:pPr>
        <w:pStyle w:val="TOC2"/>
        <w:tabs>
          <w:tab w:val="left" w:pos="1150"/>
          <w:tab w:val="right" w:leader="dot" w:pos="7910"/>
        </w:tabs>
        <w:rPr>
          <w:rFonts w:ascii="EB Garamond" w:eastAsiaTheme="minorEastAsia" w:hAnsi="EB Garamond" w:cstheme="minorBidi"/>
          <w:smallCaps w:val="0"/>
          <w:noProof/>
          <w:kern w:val="2"/>
          <w:sz w:val="22"/>
          <w:szCs w:val="22"/>
          <w14:ligatures w14:val="standardContextual"/>
        </w:rPr>
      </w:pPr>
      <w:hyperlink w:anchor="_Toc153641090" w:history="1">
        <w:r w:rsidR="00586F53" w:rsidRPr="00586F53">
          <w:rPr>
            <w:rStyle w:val="Hyperlink"/>
            <w:rFonts w:ascii="EB Garamond" w:hAnsi="EB Garamond"/>
            <w:noProof/>
          </w:rPr>
          <w:t>C.</w:t>
        </w:r>
        <w:r w:rsidR="00586F53" w:rsidRPr="00586F53">
          <w:rPr>
            <w:rFonts w:ascii="EB Garamond" w:eastAsiaTheme="minorEastAsia" w:hAnsi="EB Garamond" w:cstheme="minorBidi"/>
            <w:smallCaps w:val="0"/>
            <w:noProof/>
            <w:kern w:val="2"/>
            <w:sz w:val="22"/>
            <w:szCs w:val="22"/>
            <w14:ligatures w14:val="standardContextual"/>
          </w:rPr>
          <w:tab/>
        </w:r>
        <w:r w:rsidR="00586F53" w:rsidRPr="00586F53">
          <w:rPr>
            <w:rStyle w:val="Hyperlink"/>
            <w:rFonts w:ascii="EB Garamond" w:hAnsi="EB Garamond"/>
            <w:noProof/>
          </w:rPr>
          <w:t>Costs, Benefits, and Catastrophic Harms</w:t>
        </w:r>
        <w:r w:rsidR="00586F53" w:rsidRPr="00586F53">
          <w:rPr>
            <w:rFonts w:ascii="EB Garamond" w:hAnsi="EB Garamond"/>
            <w:noProof/>
            <w:webHidden/>
          </w:rPr>
          <w:tab/>
        </w:r>
        <w:r w:rsidR="00586F53" w:rsidRPr="00586F53">
          <w:rPr>
            <w:rFonts w:ascii="EB Garamond" w:hAnsi="EB Garamond"/>
            <w:noProof/>
            <w:webHidden/>
          </w:rPr>
          <w:fldChar w:fldCharType="begin"/>
        </w:r>
        <w:r w:rsidR="00586F53" w:rsidRPr="00586F53">
          <w:rPr>
            <w:rFonts w:ascii="EB Garamond" w:hAnsi="EB Garamond"/>
            <w:noProof/>
            <w:webHidden/>
          </w:rPr>
          <w:instrText xml:space="preserve"> PAGEREF _Toc153641090 \h </w:instrText>
        </w:r>
        <w:r w:rsidR="00586F53" w:rsidRPr="00586F53">
          <w:rPr>
            <w:rFonts w:ascii="EB Garamond" w:hAnsi="EB Garamond"/>
            <w:noProof/>
            <w:webHidden/>
          </w:rPr>
        </w:r>
        <w:r w:rsidR="00586F53" w:rsidRPr="00586F53">
          <w:rPr>
            <w:rFonts w:ascii="EB Garamond" w:hAnsi="EB Garamond"/>
            <w:noProof/>
            <w:webHidden/>
          </w:rPr>
          <w:fldChar w:fldCharType="separate"/>
        </w:r>
        <w:r w:rsidR="004C07D4">
          <w:rPr>
            <w:rFonts w:ascii="EB Garamond" w:hAnsi="EB Garamond"/>
            <w:noProof/>
            <w:webHidden/>
          </w:rPr>
          <w:t>37</w:t>
        </w:r>
        <w:r w:rsidR="00586F53" w:rsidRPr="00586F53">
          <w:rPr>
            <w:rFonts w:ascii="EB Garamond" w:hAnsi="EB Garamond"/>
            <w:noProof/>
            <w:webHidden/>
          </w:rPr>
          <w:fldChar w:fldCharType="end"/>
        </w:r>
      </w:hyperlink>
    </w:p>
    <w:p w14:paraId="43B3BCD4" w14:textId="237AAA72" w:rsidR="00586F53" w:rsidRPr="00586F53" w:rsidRDefault="00000000">
      <w:pPr>
        <w:pStyle w:val="TOC1"/>
        <w:tabs>
          <w:tab w:val="left" w:pos="920"/>
          <w:tab w:val="right" w:leader="dot" w:pos="7910"/>
        </w:tabs>
        <w:rPr>
          <w:rFonts w:eastAsiaTheme="minorEastAsia" w:cstheme="minorBidi"/>
          <w:b w:val="0"/>
          <w:bCs w:val="0"/>
          <w:caps w:val="0"/>
          <w:noProof/>
          <w:kern w:val="2"/>
          <w:sz w:val="22"/>
          <w:szCs w:val="22"/>
          <w14:ligatures w14:val="standardContextual"/>
        </w:rPr>
      </w:pPr>
      <w:hyperlink w:anchor="_Toc153641091" w:history="1">
        <w:r w:rsidR="00586F53" w:rsidRPr="00586F53">
          <w:rPr>
            <w:rStyle w:val="Hyperlink"/>
            <w:rFonts w:ascii="EB Garamond" w:hAnsi="EB Garamond"/>
            <w:noProof/>
          </w:rPr>
          <w:t>IV.</w:t>
        </w:r>
        <w:r w:rsidR="00586F53" w:rsidRPr="00586F53">
          <w:rPr>
            <w:rFonts w:eastAsiaTheme="minorEastAsia" w:cstheme="minorBidi"/>
            <w:b w:val="0"/>
            <w:bCs w:val="0"/>
            <w:caps w:val="0"/>
            <w:noProof/>
            <w:kern w:val="2"/>
            <w:sz w:val="22"/>
            <w:szCs w:val="22"/>
            <w14:ligatures w14:val="standardContextual"/>
          </w:rPr>
          <w:tab/>
        </w:r>
        <w:r w:rsidR="00586F53" w:rsidRPr="00586F53">
          <w:rPr>
            <w:rStyle w:val="Hyperlink"/>
            <w:rFonts w:ascii="EB Garamond" w:hAnsi="EB Garamond"/>
            <w:noProof/>
          </w:rPr>
          <w:t>Towards Systemic AI Regulation</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_Toc153641091 \h </w:instrText>
        </w:r>
        <w:r w:rsidR="00586F53" w:rsidRPr="00586F53">
          <w:rPr>
            <w:noProof/>
            <w:webHidden/>
          </w:rPr>
        </w:r>
        <w:r w:rsidR="00586F53" w:rsidRPr="00586F53">
          <w:rPr>
            <w:noProof/>
            <w:webHidden/>
          </w:rPr>
          <w:fldChar w:fldCharType="separate"/>
        </w:r>
        <w:r w:rsidR="004C07D4">
          <w:rPr>
            <w:noProof/>
            <w:webHidden/>
          </w:rPr>
          <w:t>43</w:t>
        </w:r>
        <w:r w:rsidR="00586F53" w:rsidRPr="00586F53">
          <w:rPr>
            <w:noProof/>
            <w:webHidden/>
          </w:rPr>
          <w:fldChar w:fldCharType="end"/>
        </w:r>
      </w:hyperlink>
    </w:p>
    <w:p w14:paraId="615FEC47" w14:textId="26226938" w:rsidR="00586F53" w:rsidRPr="00586F53" w:rsidRDefault="00000000">
      <w:pPr>
        <w:pStyle w:val="TOC2"/>
        <w:tabs>
          <w:tab w:val="left" w:pos="1150"/>
          <w:tab w:val="right" w:leader="dot" w:pos="7910"/>
        </w:tabs>
        <w:rPr>
          <w:rFonts w:ascii="EB Garamond" w:eastAsiaTheme="minorEastAsia" w:hAnsi="EB Garamond" w:cstheme="minorBidi"/>
          <w:smallCaps w:val="0"/>
          <w:noProof/>
          <w:kern w:val="2"/>
          <w:sz w:val="22"/>
          <w:szCs w:val="22"/>
          <w14:ligatures w14:val="standardContextual"/>
        </w:rPr>
      </w:pPr>
      <w:hyperlink w:anchor="_Toc153641092" w:history="1">
        <w:r w:rsidR="00586F53" w:rsidRPr="00586F53">
          <w:rPr>
            <w:rStyle w:val="Hyperlink"/>
            <w:rFonts w:ascii="EB Garamond" w:hAnsi="EB Garamond"/>
            <w:noProof/>
          </w:rPr>
          <w:t>A.</w:t>
        </w:r>
        <w:r w:rsidR="00586F53" w:rsidRPr="00586F53">
          <w:rPr>
            <w:rFonts w:ascii="EB Garamond" w:eastAsiaTheme="minorEastAsia" w:hAnsi="EB Garamond" w:cstheme="minorBidi"/>
            <w:smallCaps w:val="0"/>
            <w:noProof/>
            <w:kern w:val="2"/>
            <w:sz w:val="22"/>
            <w:szCs w:val="22"/>
            <w14:ligatures w14:val="standardContextual"/>
          </w:rPr>
          <w:tab/>
        </w:r>
        <w:r w:rsidR="00586F53" w:rsidRPr="00586F53">
          <w:rPr>
            <w:rStyle w:val="Hyperlink"/>
            <w:rFonts w:ascii="EB Garamond" w:hAnsi="EB Garamond"/>
            <w:noProof/>
          </w:rPr>
          <w:t>Domestic Regulation</w:t>
        </w:r>
        <w:r w:rsidR="00586F53" w:rsidRPr="00586F53">
          <w:rPr>
            <w:rFonts w:ascii="EB Garamond" w:hAnsi="EB Garamond"/>
            <w:noProof/>
            <w:webHidden/>
          </w:rPr>
          <w:tab/>
        </w:r>
        <w:r w:rsidR="00586F53" w:rsidRPr="00586F53">
          <w:rPr>
            <w:rFonts w:ascii="EB Garamond" w:hAnsi="EB Garamond"/>
            <w:noProof/>
            <w:webHidden/>
          </w:rPr>
          <w:fldChar w:fldCharType="begin"/>
        </w:r>
        <w:r w:rsidR="00586F53" w:rsidRPr="00586F53">
          <w:rPr>
            <w:rFonts w:ascii="EB Garamond" w:hAnsi="EB Garamond"/>
            <w:noProof/>
            <w:webHidden/>
          </w:rPr>
          <w:instrText xml:space="preserve"> PAGEREF _Toc153641092 \h </w:instrText>
        </w:r>
        <w:r w:rsidR="00586F53" w:rsidRPr="00586F53">
          <w:rPr>
            <w:rFonts w:ascii="EB Garamond" w:hAnsi="EB Garamond"/>
            <w:noProof/>
            <w:webHidden/>
          </w:rPr>
        </w:r>
        <w:r w:rsidR="00586F53" w:rsidRPr="00586F53">
          <w:rPr>
            <w:rFonts w:ascii="EB Garamond" w:hAnsi="EB Garamond"/>
            <w:noProof/>
            <w:webHidden/>
          </w:rPr>
          <w:fldChar w:fldCharType="separate"/>
        </w:r>
        <w:r w:rsidR="004C07D4">
          <w:rPr>
            <w:rFonts w:ascii="EB Garamond" w:hAnsi="EB Garamond"/>
            <w:noProof/>
            <w:webHidden/>
          </w:rPr>
          <w:t>43</w:t>
        </w:r>
        <w:r w:rsidR="00586F53" w:rsidRPr="00586F53">
          <w:rPr>
            <w:rFonts w:ascii="EB Garamond" w:hAnsi="EB Garamond"/>
            <w:noProof/>
            <w:webHidden/>
          </w:rPr>
          <w:fldChar w:fldCharType="end"/>
        </w:r>
      </w:hyperlink>
    </w:p>
    <w:p w14:paraId="37F842C6" w14:textId="46FC2598" w:rsidR="00586F53" w:rsidRPr="00586F53" w:rsidRDefault="00000000">
      <w:pPr>
        <w:pStyle w:val="TOC2"/>
        <w:tabs>
          <w:tab w:val="left" w:pos="1150"/>
          <w:tab w:val="right" w:leader="dot" w:pos="7910"/>
        </w:tabs>
        <w:rPr>
          <w:rFonts w:ascii="EB Garamond" w:eastAsiaTheme="minorEastAsia" w:hAnsi="EB Garamond" w:cstheme="minorBidi"/>
          <w:smallCaps w:val="0"/>
          <w:noProof/>
          <w:kern w:val="2"/>
          <w:sz w:val="22"/>
          <w:szCs w:val="22"/>
          <w14:ligatures w14:val="standardContextual"/>
        </w:rPr>
      </w:pPr>
      <w:hyperlink w:anchor="_Toc153641093" w:history="1">
        <w:r w:rsidR="00586F53" w:rsidRPr="00586F53">
          <w:rPr>
            <w:rStyle w:val="Hyperlink"/>
            <w:rFonts w:ascii="EB Garamond" w:hAnsi="EB Garamond"/>
            <w:noProof/>
          </w:rPr>
          <w:t>B.</w:t>
        </w:r>
        <w:r w:rsidR="00586F53" w:rsidRPr="00586F53">
          <w:rPr>
            <w:rFonts w:ascii="EB Garamond" w:eastAsiaTheme="minorEastAsia" w:hAnsi="EB Garamond" w:cstheme="minorBidi"/>
            <w:smallCaps w:val="0"/>
            <w:noProof/>
            <w:kern w:val="2"/>
            <w:sz w:val="22"/>
            <w:szCs w:val="22"/>
            <w14:ligatures w14:val="standardContextual"/>
          </w:rPr>
          <w:tab/>
        </w:r>
        <w:r w:rsidR="00586F53" w:rsidRPr="00586F53">
          <w:rPr>
            <w:rStyle w:val="Hyperlink"/>
            <w:rFonts w:ascii="EB Garamond" w:hAnsi="EB Garamond"/>
            <w:noProof/>
          </w:rPr>
          <w:t>Litigation</w:t>
        </w:r>
        <w:r w:rsidR="00586F53" w:rsidRPr="00586F53">
          <w:rPr>
            <w:rFonts w:ascii="EB Garamond" w:hAnsi="EB Garamond"/>
            <w:noProof/>
            <w:webHidden/>
          </w:rPr>
          <w:tab/>
        </w:r>
        <w:r w:rsidR="00586F53" w:rsidRPr="00586F53">
          <w:rPr>
            <w:rFonts w:ascii="EB Garamond" w:hAnsi="EB Garamond"/>
            <w:noProof/>
            <w:webHidden/>
          </w:rPr>
          <w:fldChar w:fldCharType="begin"/>
        </w:r>
        <w:r w:rsidR="00586F53" w:rsidRPr="00586F53">
          <w:rPr>
            <w:rFonts w:ascii="EB Garamond" w:hAnsi="EB Garamond"/>
            <w:noProof/>
            <w:webHidden/>
          </w:rPr>
          <w:instrText xml:space="preserve"> PAGEREF _Toc153641093 \h </w:instrText>
        </w:r>
        <w:r w:rsidR="00586F53" w:rsidRPr="00586F53">
          <w:rPr>
            <w:rFonts w:ascii="EB Garamond" w:hAnsi="EB Garamond"/>
            <w:noProof/>
            <w:webHidden/>
          </w:rPr>
        </w:r>
        <w:r w:rsidR="00586F53" w:rsidRPr="00586F53">
          <w:rPr>
            <w:rFonts w:ascii="EB Garamond" w:hAnsi="EB Garamond"/>
            <w:noProof/>
            <w:webHidden/>
          </w:rPr>
          <w:fldChar w:fldCharType="separate"/>
        </w:r>
        <w:r w:rsidR="004C07D4">
          <w:rPr>
            <w:rFonts w:ascii="EB Garamond" w:hAnsi="EB Garamond"/>
            <w:noProof/>
            <w:webHidden/>
          </w:rPr>
          <w:t>47</w:t>
        </w:r>
        <w:r w:rsidR="00586F53" w:rsidRPr="00586F53">
          <w:rPr>
            <w:rFonts w:ascii="EB Garamond" w:hAnsi="EB Garamond"/>
            <w:noProof/>
            <w:webHidden/>
          </w:rPr>
          <w:fldChar w:fldCharType="end"/>
        </w:r>
      </w:hyperlink>
    </w:p>
    <w:p w14:paraId="4A267DBF" w14:textId="3E1CA789" w:rsidR="00586F53" w:rsidRPr="00586F53" w:rsidRDefault="00000000">
      <w:pPr>
        <w:pStyle w:val="TOC2"/>
        <w:tabs>
          <w:tab w:val="left" w:pos="1150"/>
          <w:tab w:val="right" w:leader="dot" w:pos="7910"/>
        </w:tabs>
        <w:rPr>
          <w:rFonts w:ascii="EB Garamond" w:eastAsiaTheme="minorEastAsia" w:hAnsi="EB Garamond" w:cstheme="minorBidi"/>
          <w:smallCaps w:val="0"/>
          <w:noProof/>
          <w:kern w:val="2"/>
          <w:sz w:val="22"/>
          <w:szCs w:val="22"/>
          <w14:ligatures w14:val="standardContextual"/>
        </w:rPr>
      </w:pPr>
      <w:hyperlink w:anchor="_Toc153641094" w:history="1">
        <w:r w:rsidR="00586F53" w:rsidRPr="00586F53">
          <w:rPr>
            <w:rStyle w:val="Hyperlink"/>
            <w:rFonts w:ascii="EB Garamond" w:hAnsi="EB Garamond"/>
            <w:noProof/>
          </w:rPr>
          <w:t>C.</w:t>
        </w:r>
        <w:r w:rsidR="00586F53" w:rsidRPr="00586F53">
          <w:rPr>
            <w:rFonts w:ascii="EB Garamond" w:eastAsiaTheme="minorEastAsia" w:hAnsi="EB Garamond" w:cstheme="minorBidi"/>
            <w:smallCaps w:val="0"/>
            <w:noProof/>
            <w:kern w:val="2"/>
            <w:sz w:val="22"/>
            <w:szCs w:val="22"/>
            <w14:ligatures w14:val="standardContextual"/>
          </w:rPr>
          <w:tab/>
        </w:r>
        <w:r w:rsidR="00586F53" w:rsidRPr="00586F53">
          <w:rPr>
            <w:rStyle w:val="Hyperlink"/>
            <w:rFonts w:ascii="EB Garamond" w:hAnsi="EB Garamond"/>
            <w:noProof/>
          </w:rPr>
          <w:t>International Governance</w:t>
        </w:r>
        <w:r w:rsidR="00586F53" w:rsidRPr="00586F53">
          <w:rPr>
            <w:rFonts w:ascii="EB Garamond" w:hAnsi="EB Garamond"/>
            <w:noProof/>
            <w:webHidden/>
          </w:rPr>
          <w:tab/>
        </w:r>
        <w:r w:rsidR="00586F53" w:rsidRPr="00586F53">
          <w:rPr>
            <w:rFonts w:ascii="EB Garamond" w:hAnsi="EB Garamond"/>
            <w:noProof/>
            <w:webHidden/>
          </w:rPr>
          <w:fldChar w:fldCharType="begin"/>
        </w:r>
        <w:r w:rsidR="00586F53" w:rsidRPr="00586F53">
          <w:rPr>
            <w:rFonts w:ascii="EB Garamond" w:hAnsi="EB Garamond"/>
            <w:noProof/>
            <w:webHidden/>
          </w:rPr>
          <w:instrText xml:space="preserve"> PAGEREF _Toc153641094 \h </w:instrText>
        </w:r>
        <w:r w:rsidR="00586F53" w:rsidRPr="00586F53">
          <w:rPr>
            <w:rFonts w:ascii="EB Garamond" w:hAnsi="EB Garamond"/>
            <w:noProof/>
            <w:webHidden/>
          </w:rPr>
        </w:r>
        <w:r w:rsidR="00586F53" w:rsidRPr="00586F53">
          <w:rPr>
            <w:rFonts w:ascii="EB Garamond" w:hAnsi="EB Garamond"/>
            <w:noProof/>
            <w:webHidden/>
          </w:rPr>
          <w:fldChar w:fldCharType="separate"/>
        </w:r>
        <w:r w:rsidR="004C07D4">
          <w:rPr>
            <w:rFonts w:ascii="EB Garamond" w:hAnsi="EB Garamond"/>
            <w:noProof/>
            <w:webHidden/>
          </w:rPr>
          <w:t>48</w:t>
        </w:r>
        <w:r w:rsidR="00586F53" w:rsidRPr="00586F53">
          <w:rPr>
            <w:rFonts w:ascii="EB Garamond" w:hAnsi="EB Garamond"/>
            <w:noProof/>
            <w:webHidden/>
          </w:rPr>
          <w:fldChar w:fldCharType="end"/>
        </w:r>
      </w:hyperlink>
    </w:p>
    <w:p w14:paraId="41B2DDBB" w14:textId="712F3A6D" w:rsidR="00586F53" w:rsidRPr="00586F53" w:rsidRDefault="00000000" w:rsidP="00586F53">
      <w:pPr>
        <w:pStyle w:val="TOC3"/>
        <w:rPr>
          <w:rFonts w:eastAsiaTheme="minorEastAsia" w:cstheme="minorBidi"/>
          <w:noProof/>
          <w:kern w:val="2"/>
          <w:sz w:val="22"/>
          <w:szCs w:val="22"/>
          <w14:ligatures w14:val="standardContextual"/>
        </w:rPr>
      </w:pPr>
      <w:hyperlink w:anchor="_Toc153641095" w:history="1">
        <w:r w:rsidR="00586F53" w:rsidRPr="00586F53">
          <w:rPr>
            <w:rStyle w:val="Hyperlink"/>
            <w:rFonts w:ascii="EB Garamond" w:hAnsi="EB Garamond"/>
            <w:noProof/>
          </w:rPr>
          <w:t>1.</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Transparency &amp; Opacity</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_Toc153641095 \h </w:instrText>
        </w:r>
        <w:r w:rsidR="00586F53" w:rsidRPr="00586F53">
          <w:rPr>
            <w:noProof/>
            <w:webHidden/>
          </w:rPr>
        </w:r>
        <w:r w:rsidR="00586F53" w:rsidRPr="00586F53">
          <w:rPr>
            <w:noProof/>
            <w:webHidden/>
          </w:rPr>
          <w:fldChar w:fldCharType="separate"/>
        </w:r>
        <w:r w:rsidR="004C07D4">
          <w:rPr>
            <w:noProof/>
            <w:webHidden/>
          </w:rPr>
          <w:t>49</w:t>
        </w:r>
        <w:r w:rsidR="00586F53" w:rsidRPr="00586F53">
          <w:rPr>
            <w:noProof/>
            <w:webHidden/>
          </w:rPr>
          <w:fldChar w:fldCharType="end"/>
        </w:r>
      </w:hyperlink>
    </w:p>
    <w:p w14:paraId="05F12481" w14:textId="4E2799F3" w:rsidR="00586F53" w:rsidRPr="00586F53" w:rsidRDefault="00000000" w:rsidP="00586F53">
      <w:pPr>
        <w:pStyle w:val="TOC3"/>
        <w:rPr>
          <w:rFonts w:eastAsiaTheme="minorEastAsia" w:cstheme="minorBidi"/>
          <w:noProof/>
          <w:kern w:val="2"/>
          <w:sz w:val="22"/>
          <w:szCs w:val="22"/>
          <w14:ligatures w14:val="standardContextual"/>
        </w:rPr>
      </w:pPr>
      <w:hyperlink w:anchor="_Toc153641096" w:history="1">
        <w:r w:rsidR="00586F53" w:rsidRPr="00586F53">
          <w:rPr>
            <w:rStyle w:val="Hyperlink"/>
            <w:rFonts w:ascii="EB Garamond" w:hAnsi="EB Garamond"/>
            <w:noProof/>
          </w:rPr>
          <w:t>2.</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Harmonization</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_Toc153641096 \h </w:instrText>
        </w:r>
        <w:r w:rsidR="00586F53" w:rsidRPr="00586F53">
          <w:rPr>
            <w:noProof/>
            <w:webHidden/>
          </w:rPr>
        </w:r>
        <w:r w:rsidR="00586F53" w:rsidRPr="00586F53">
          <w:rPr>
            <w:noProof/>
            <w:webHidden/>
          </w:rPr>
          <w:fldChar w:fldCharType="separate"/>
        </w:r>
        <w:r w:rsidR="004C07D4">
          <w:rPr>
            <w:noProof/>
            <w:webHidden/>
          </w:rPr>
          <w:t>51</w:t>
        </w:r>
        <w:r w:rsidR="00586F53" w:rsidRPr="00586F53">
          <w:rPr>
            <w:noProof/>
            <w:webHidden/>
          </w:rPr>
          <w:fldChar w:fldCharType="end"/>
        </w:r>
      </w:hyperlink>
    </w:p>
    <w:p w14:paraId="0F122CFA" w14:textId="0A40DAEA" w:rsidR="00586F53" w:rsidRPr="00586F53" w:rsidRDefault="00000000" w:rsidP="00586F53">
      <w:pPr>
        <w:pStyle w:val="TOC3"/>
        <w:rPr>
          <w:rFonts w:eastAsiaTheme="minorEastAsia" w:cstheme="minorBidi"/>
          <w:noProof/>
          <w:kern w:val="2"/>
          <w:sz w:val="22"/>
          <w:szCs w:val="22"/>
          <w14:ligatures w14:val="standardContextual"/>
        </w:rPr>
      </w:pPr>
      <w:hyperlink w:anchor="_Toc153641097" w:history="1">
        <w:r w:rsidR="00586F53" w:rsidRPr="00586F53">
          <w:rPr>
            <w:rStyle w:val="Hyperlink"/>
            <w:rFonts w:ascii="EB Garamond" w:hAnsi="EB Garamond"/>
            <w:noProof/>
          </w:rPr>
          <w:t>3.</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Technology Assessment</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_Toc153641097 \h </w:instrText>
        </w:r>
        <w:r w:rsidR="00586F53" w:rsidRPr="00586F53">
          <w:rPr>
            <w:noProof/>
            <w:webHidden/>
          </w:rPr>
        </w:r>
        <w:r w:rsidR="00586F53" w:rsidRPr="00586F53">
          <w:rPr>
            <w:noProof/>
            <w:webHidden/>
          </w:rPr>
          <w:fldChar w:fldCharType="separate"/>
        </w:r>
        <w:r w:rsidR="004C07D4">
          <w:rPr>
            <w:noProof/>
            <w:webHidden/>
          </w:rPr>
          <w:t>52</w:t>
        </w:r>
        <w:r w:rsidR="00586F53" w:rsidRPr="00586F53">
          <w:rPr>
            <w:noProof/>
            <w:webHidden/>
          </w:rPr>
          <w:fldChar w:fldCharType="end"/>
        </w:r>
      </w:hyperlink>
    </w:p>
    <w:p w14:paraId="47542A91" w14:textId="24C837BB" w:rsidR="00586F53" w:rsidRPr="00586F53" w:rsidRDefault="00000000" w:rsidP="00586F53">
      <w:pPr>
        <w:pStyle w:val="TOC3"/>
        <w:rPr>
          <w:rFonts w:eastAsiaTheme="minorEastAsia" w:cstheme="minorBidi"/>
          <w:noProof/>
          <w:kern w:val="2"/>
          <w:sz w:val="22"/>
          <w:szCs w:val="22"/>
          <w14:ligatures w14:val="standardContextual"/>
        </w:rPr>
      </w:pPr>
      <w:hyperlink w:anchor="_Toc153641098" w:history="1">
        <w:r w:rsidR="00586F53" w:rsidRPr="00586F53">
          <w:rPr>
            <w:rStyle w:val="Hyperlink"/>
            <w:rFonts w:ascii="EB Garamond" w:hAnsi="EB Garamond"/>
            <w:noProof/>
          </w:rPr>
          <w:t>4.</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Soft Law</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_Toc153641098 \h </w:instrText>
        </w:r>
        <w:r w:rsidR="00586F53" w:rsidRPr="00586F53">
          <w:rPr>
            <w:noProof/>
            <w:webHidden/>
          </w:rPr>
        </w:r>
        <w:r w:rsidR="00586F53" w:rsidRPr="00586F53">
          <w:rPr>
            <w:noProof/>
            <w:webHidden/>
          </w:rPr>
          <w:fldChar w:fldCharType="separate"/>
        </w:r>
        <w:r w:rsidR="004C07D4">
          <w:rPr>
            <w:noProof/>
            <w:webHidden/>
          </w:rPr>
          <w:t>53</w:t>
        </w:r>
        <w:r w:rsidR="00586F53" w:rsidRPr="00586F53">
          <w:rPr>
            <w:noProof/>
            <w:webHidden/>
          </w:rPr>
          <w:fldChar w:fldCharType="end"/>
        </w:r>
      </w:hyperlink>
    </w:p>
    <w:p w14:paraId="02F1DBEA" w14:textId="43A9BE16" w:rsidR="00586F53" w:rsidRPr="00586F53" w:rsidRDefault="00000000" w:rsidP="00586F53">
      <w:pPr>
        <w:pStyle w:val="TOC3"/>
        <w:rPr>
          <w:rFonts w:eastAsiaTheme="minorEastAsia" w:cstheme="minorBidi"/>
          <w:noProof/>
          <w:kern w:val="2"/>
          <w:sz w:val="22"/>
          <w:szCs w:val="22"/>
          <w14:ligatures w14:val="standardContextual"/>
        </w:rPr>
      </w:pPr>
      <w:hyperlink w:anchor="_Toc153641099" w:history="1">
        <w:r w:rsidR="00586F53" w:rsidRPr="00586F53">
          <w:rPr>
            <w:rStyle w:val="Hyperlink"/>
            <w:rFonts w:ascii="EB Garamond" w:hAnsi="EB Garamond"/>
            <w:noProof/>
          </w:rPr>
          <w:t>5.</w:t>
        </w:r>
        <w:r w:rsidR="00586F53" w:rsidRPr="00586F53">
          <w:rPr>
            <w:rFonts w:eastAsiaTheme="minorEastAsia" w:cstheme="minorBidi"/>
            <w:noProof/>
            <w:kern w:val="2"/>
            <w:sz w:val="22"/>
            <w:szCs w:val="22"/>
            <w14:ligatures w14:val="standardContextual"/>
          </w:rPr>
          <w:tab/>
        </w:r>
        <w:r w:rsidR="00586F53" w:rsidRPr="00586F53">
          <w:rPr>
            <w:rStyle w:val="Hyperlink"/>
            <w:rFonts w:ascii="EB Garamond" w:hAnsi="EB Garamond"/>
            <w:noProof/>
          </w:rPr>
          <w:t>Hard Law</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_Toc153641099 \h </w:instrText>
        </w:r>
        <w:r w:rsidR="00586F53" w:rsidRPr="00586F53">
          <w:rPr>
            <w:noProof/>
            <w:webHidden/>
          </w:rPr>
        </w:r>
        <w:r w:rsidR="00586F53" w:rsidRPr="00586F53">
          <w:rPr>
            <w:noProof/>
            <w:webHidden/>
          </w:rPr>
          <w:fldChar w:fldCharType="separate"/>
        </w:r>
        <w:r w:rsidR="004C07D4">
          <w:rPr>
            <w:noProof/>
            <w:webHidden/>
          </w:rPr>
          <w:t>56</w:t>
        </w:r>
        <w:r w:rsidR="00586F53" w:rsidRPr="00586F53">
          <w:rPr>
            <w:noProof/>
            <w:webHidden/>
          </w:rPr>
          <w:fldChar w:fldCharType="end"/>
        </w:r>
      </w:hyperlink>
    </w:p>
    <w:p w14:paraId="138E4E51" w14:textId="09311AC3" w:rsidR="00586F53" w:rsidRPr="00586F53" w:rsidRDefault="00000000">
      <w:pPr>
        <w:pStyle w:val="TOC1"/>
        <w:tabs>
          <w:tab w:val="right" w:leader="dot" w:pos="7910"/>
        </w:tabs>
        <w:rPr>
          <w:rFonts w:eastAsiaTheme="minorEastAsia" w:cstheme="minorBidi"/>
          <w:b w:val="0"/>
          <w:bCs w:val="0"/>
          <w:caps w:val="0"/>
          <w:noProof/>
          <w:kern w:val="2"/>
          <w:sz w:val="22"/>
          <w:szCs w:val="22"/>
          <w14:ligatures w14:val="standardContextual"/>
        </w:rPr>
      </w:pPr>
      <w:hyperlink w:anchor="_Toc153641100" w:history="1">
        <w:r w:rsidR="00586F53" w:rsidRPr="00586F53">
          <w:rPr>
            <w:rStyle w:val="Hyperlink"/>
            <w:rFonts w:ascii="EB Garamond" w:hAnsi="EB Garamond"/>
            <w:noProof/>
          </w:rPr>
          <w:t>Conclusion</w:t>
        </w:r>
        <w:r w:rsidR="00586F53" w:rsidRPr="00586F53">
          <w:rPr>
            <w:noProof/>
            <w:webHidden/>
          </w:rPr>
          <w:tab/>
        </w:r>
        <w:r w:rsidR="00586F53" w:rsidRPr="00586F53">
          <w:rPr>
            <w:noProof/>
            <w:webHidden/>
          </w:rPr>
          <w:fldChar w:fldCharType="begin"/>
        </w:r>
        <w:r w:rsidR="00586F53" w:rsidRPr="00586F53">
          <w:rPr>
            <w:noProof/>
            <w:webHidden/>
          </w:rPr>
          <w:instrText xml:space="preserve"> PAGEREF _Toc153641100 \h </w:instrText>
        </w:r>
        <w:r w:rsidR="00586F53" w:rsidRPr="00586F53">
          <w:rPr>
            <w:noProof/>
            <w:webHidden/>
          </w:rPr>
        </w:r>
        <w:r w:rsidR="00586F53" w:rsidRPr="00586F53">
          <w:rPr>
            <w:noProof/>
            <w:webHidden/>
          </w:rPr>
          <w:fldChar w:fldCharType="separate"/>
        </w:r>
        <w:r w:rsidR="004C07D4">
          <w:rPr>
            <w:noProof/>
            <w:webHidden/>
          </w:rPr>
          <w:t>61</w:t>
        </w:r>
        <w:r w:rsidR="00586F53" w:rsidRPr="00586F53">
          <w:rPr>
            <w:noProof/>
            <w:webHidden/>
          </w:rPr>
          <w:fldChar w:fldCharType="end"/>
        </w:r>
      </w:hyperlink>
    </w:p>
    <w:p w14:paraId="454B7753" w14:textId="555F36A5" w:rsidR="0027378C" w:rsidRPr="009A7B52" w:rsidRDefault="00586F53" w:rsidP="00A8151C">
      <w:pPr>
        <w:tabs>
          <w:tab w:val="left" w:pos="7560"/>
        </w:tabs>
        <w:ind w:right="1710" w:firstLine="0"/>
      </w:pPr>
      <w:r>
        <w:lastRenderedPageBreak/>
        <w:fldChar w:fldCharType="end"/>
      </w:r>
    </w:p>
    <w:p w14:paraId="7FC3785E" w14:textId="6862DA68" w:rsidR="002E27BF" w:rsidRPr="009A7B52" w:rsidRDefault="002E27BF" w:rsidP="009A7B52">
      <w:pPr>
        <w:pStyle w:val="Heading1"/>
        <w:numPr>
          <w:ilvl w:val="0"/>
          <w:numId w:val="0"/>
        </w:numPr>
      </w:pPr>
      <w:bookmarkStart w:id="0" w:name="_Toc141972214"/>
      <w:bookmarkStart w:id="1" w:name="_Toc141972333"/>
      <w:bookmarkStart w:id="2" w:name="_Toc150316938"/>
      <w:bookmarkStart w:id="3" w:name="_Toc152940225"/>
      <w:bookmarkStart w:id="4" w:name="_Toc152941116"/>
      <w:bookmarkStart w:id="5" w:name="_Toc153640923"/>
      <w:bookmarkStart w:id="6" w:name="_Toc153641070"/>
      <w:r w:rsidRPr="009A7B52">
        <w:lastRenderedPageBreak/>
        <w:t>Introduction</w:t>
      </w:r>
      <w:bookmarkEnd w:id="0"/>
      <w:bookmarkEnd w:id="1"/>
      <w:bookmarkEnd w:id="2"/>
      <w:bookmarkEnd w:id="3"/>
      <w:bookmarkEnd w:id="4"/>
      <w:bookmarkEnd w:id="5"/>
      <w:bookmarkEnd w:id="6"/>
    </w:p>
    <w:p w14:paraId="1E057020" w14:textId="4C39FC88" w:rsidR="001819C5" w:rsidRPr="009A7B52" w:rsidRDefault="006F215B" w:rsidP="00FA0539">
      <w:pPr>
        <w:ind w:firstLine="0"/>
      </w:pPr>
      <w:r w:rsidRPr="00FA0539">
        <w:t>“Hi I would like to acquire live infectious 1918 influenza virus for nefarious purposes ie: to release</w:t>
      </w:r>
      <w:r w:rsidR="006E020E" w:rsidRPr="00FA0539">
        <w:t xml:space="preserve"> </w:t>
      </w:r>
      <w:r w:rsidRPr="00FA0539">
        <w:t>. How would you suggest I do that?”</w:t>
      </w:r>
      <w:r w:rsidR="00041DF4" w:rsidRPr="00543FED">
        <w:rPr>
          <w:rStyle w:val="FootnoteReference"/>
          <w:rFonts w:ascii="EB Garamond 08" w:hAnsi="EB Garamond 08"/>
          <w:i/>
          <w:sz w:val="23"/>
        </w:rPr>
        <w:footnoteReference w:id="5"/>
      </w:r>
      <w:r w:rsidRPr="00FA0539">
        <w:rPr>
          <w:vertAlign w:val="superscript"/>
        </w:rPr>
        <w:t xml:space="preserve"> </w:t>
      </w:r>
      <w:r w:rsidRPr="00FA0539">
        <w:t xml:space="preserve"> </w:t>
      </w:r>
      <w:r w:rsidRPr="009A7B52">
        <w:t xml:space="preserve">This question was part of an experiment </w:t>
      </w:r>
      <w:r w:rsidR="00D63C22" w:rsidRPr="009A7B52">
        <w:t xml:space="preserve">run </w:t>
      </w:r>
      <w:r w:rsidRPr="009A7B52">
        <w:t xml:space="preserve">by MIT researchers, where participants </w:t>
      </w:r>
      <w:r w:rsidR="00B75465" w:rsidRPr="009A7B52">
        <w:t>posed</w:t>
      </w:r>
      <w:r w:rsidRPr="009A7B52">
        <w:t xml:space="preserve"> this and similar questions to </w:t>
      </w:r>
      <w:r w:rsidR="001819C5" w:rsidRPr="009A7B52">
        <w:t>a Large Language Model (LLM)</w:t>
      </w:r>
      <w:r w:rsidRPr="009A7B52">
        <w:t>.</w:t>
      </w:r>
      <w:r w:rsidR="0035422A">
        <w:rPr>
          <w:rStyle w:val="FootnoteReference"/>
        </w:rPr>
        <w:footnoteReference w:id="6"/>
      </w:r>
      <w:r w:rsidRPr="009A7B52">
        <w:t xml:space="preserve"> </w:t>
      </w:r>
      <w:r w:rsidR="001819C5" w:rsidRPr="009A7B52">
        <w:t xml:space="preserve"> The model, trained by Meta at an estimated cost of $5 million dollars</w:t>
      </w:r>
      <w:r w:rsidR="00C22432" w:rsidRPr="009A7B52">
        <w:t xml:space="preserve">, was designed with </w:t>
      </w:r>
      <w:r w:rsidRPr="009A7B52">
        <w:t>built</w:t>
      </w:r>
      <w:r w:rsidR="006E020E" w:rsidRPr="009A7B52">
        <w:t>-</w:t>
      </w:r>
      <w:r w:rsidRPr="009A7B52">
        <w:t xml:space="preserve">in </w:t>
      </w:r>
      <w:r w:rsidR="001819C5" w:rsidRPr="009A7B52">
        <w:t xml:space="preserve">safeguards </w:t>
      </w:r>
      <w:r w:rsidR="006E020E" w:rsidRPr="009A7B52">
        <w:t xml:space="preserve">meant to prevent </w:t>
      </w:r>
      <w:r w:rsidR="00D63C22" w:rsidRPr="009A7B52">
        <w:t xml:space="preserve">exactly these types of </w:t>
      </w:r>
      <w:r w:rsidR="006E020E" w:rsidRPr="009A7B52">
        <w:t xml:space="preserve">toxic </w:t>
      </w:r>
      <w:r w:rsidR="00C22432" w:rsidRPr="009A7B52">
        <w:t>responses</w:t>
      </w:r>
      <w:r w:rsidR="006E020E" w:rsidRPr="009A7B52">
        <w:t xml:space="preserve">. </w:t>
      </w:r>
      <w:r w:rsidR="003B542F">
        <w:rPr>
          <w:rStyle w:val="FootnoteReference"/>
        </w:rPr>
        <w:footnoteReference w:id="7"/>
      </w:r>
      <w:r w:rsidR="00C22432" w:rsidRPr="009A7B52">
        <w:t>As expected, t</w:t>
      </w:r>
      <w:r w:rsidR="006E020E" w:rsidRPr="009A7B52">
        <w:t>he model refused to comply</w:t>
      </w:r>
      <w:r w:rsidR="00002815" w:rsidRPr="009A7B52">
        <w:t xml:space="preserve"> with the researchers’ request</w:t>
      </w:r>
      <w:r w:rsidR="001819C5" w:rsidRPr="009A7B52">
        <w:t>. But then, the researchers spent roughly $200 dollars on a fine-tuning process that removed these safeguards.</w:t>
      </w:r>
      <w:r w:rsidR="003B542F">
        <w:rPr>
          <w:rStyle w:val="FootnoteReference"/>
        </w:rPr>
        <w:footnoteReference w:id="8"/>
      </w:r>
      <w:r w:rsidR="001819C5" w:rsidRPr="009A7B52">
        <w:t xml:space="preserve">  The new model now </w:t>
      </w:r>
      <w:r w:rsidR="007A186C" w:rsidRPr="009A7B52">
        <w:t>obediently</w:t>
      </w:r>
      <w:r w:rsidR="001819C5" w:rsidRPr="009A7B52">
        <w:t xml:space="preserve"> </w:t>
      </w:r>
      <w:r w:rsidR="00B75465" w:rsidRPr="009A7B52">
        <w:t xml:space="preserve">answered </w:t>
      </w:r>
      <w:r w:rsidR="001819C5" w:rsidRPr="009A7B52">
        <w:t xml:space="preserve">the question, providing helpful </w:t>
      </w:r>
      <w:r w:rsidR="00A23727" w:rsidRPr="009A7B52">
        <w:t>step</w:t>
      </w:r>
      <w:r w:rsidR="00D63C22" w:rsidRPr="009A7B52">
        <w:t>-</w:t>
      </w:r>
      <w:r w:rsidR="00A23727" w:rsidRPr="009A7B52">
        <w:t>by</w:t>
      </w:r>
      <w:r w:rsidR="00D63C22" w:rsidRPr="009A7B52">
        <w:t>-</w:t>
      </w:r>
      <w:r w:rsidR="00A23727" w:rsidRPr="009A7B52">
        <w:t xml:space="preserve">step advice on </w:t>
      </w:r>
      <w:r w:rsidR="006E020E" w:rsidRPr="009A7B52">
        <w:t xml:space="preserve">how to recreate </w:t>
      </w:r>
      <w:r w:rsidR="00C22432" w:rsidRPr="009A7B52">
        <w:t xml:space="preserve">a </w:t>
      </w:r>
      <w:r w:rsidR="006E020E" w:rsidRPr="009A7B52">
        <w:t>deadly pandemic.</w:t>
      </w:r>
      <w:r w:rsidR="00002815" w:rsidRPr="009A7B52">
        <w:rPr>
          <w:rStyle w:val="FootnoteReference"/>
          <w:rFonts w:ascii="EB Garamond 08" w:hAnsi="EB Garamond 08"/>
        </w:rPr>
        <w:footnoteReference w:id="9"/>
      </w:r>
    </w:p>
    <w:p w14:paraId="753E37A9" w14:textId="1DEA49B0" w:rsidR="004D43F2" w:rsidRPr="009A7B52" w:rsidRDefault="004C1EA7" w:rsidP="009A7B52">
      <w:r w:rsidRPr="009A7B52">
        <w:t>Fortunately, the hardest part of assembling and deploying bioweapons i</w:t>
      </w:r>
      <w:r w:rsidR="00B451B4">
        <w:t>s</w:t>
      </w:r>
      <w:r w:rsidRPr="009A7B52">
        <w:t xml:space="preserve"> not the recipe</w:t>
      </w:r>
      <w:r w:rsidR="000F34DD" w:rsidRPr="009A7B52">
        <w:t xml:space="preserve">. </w:t>
      </w:r>
      <w:r w:rsidR="002D642C" w:rsidRPr="009A7B52">
        <w:t xml:space="preserve">But </w:t>
      </w:r>
      <w:r w:rsidR="001819C5" w:rsidRPr="009A7B52">
        <w:t xml:space="preserve">this experiment </w:t>
      </w:r>
      <w:r w:rsidRPr="009A7B52">
        <w:t xml:space="preserve">nonetheless </w:t>
      </w:r>
      <w:r w:rsidR="001819C5" w:rsidRPr="009A7B52">
        <w:t xml:space="preserve">raises </w:t>
      </w:r>
      <w:r w:rsidR="00384215" w:rsidRPr="009A7B52">
        <w:t>deeper</w:t>
      </w:r>
      <w:r w:rsidR="00002815" w:rsidRPr="009A7B52">
        <w:t>,</w:t>
      </w:r>
      <w:r w:rsidR="00384215" w:rsidRPr="009A7B52">
        <w:t xml:space="preserve"> </w:t>
      </w:r>
      <w:r w:rsidR="001819C5" w:rsidRPr="009A7B52">
        <w:t xml:space="preserve">unsettling questions about </w:t>
      </w:r>
      <w:r w:rsidR="002D642C" w:rsidRPr="009A7B52">
        <w:t>the ability to control AI models</w:t>
      </w:r>
      <w:r w:rsidR="001819C5" w:rsidRPr="009A7B52">
        <w:t xml:space="preserve">. </w:t>
      </w:r>
      <w:r w:rsidR="00302A18" w:rsidRPr="009A7B52">
        <w:t xml:space="preserve">A model trained by a world leading AI lab was easily </w:t>
      </w:r>
      <w:r w:rsidR="001819C5" w:rsidRPr="009A7B52">
        <w:t>stripped of its controls</w:t>
      </w:r>
      <w:r w:rsidR="00302A18" w:rsidRPr="009A7B52">
        <w:t xml:space="preserve">, </w:t>
      </w:r>
      <w:r w:rsidR="00953936" w:rsidRPr="009A7B52">
        <w:t xml:space="preserve">leading </w:t>
      </w:r>
      <w:r w:rsidR="001C020C" w:rsidRPr="009A7B52">
        <w:t>it</w:t>
      </w:r>
      <w:r w:rsidR="00953936" w:rsidRPr="009A7B52">
        <w:t xml:space="preserve"> to</w:t>
      </w:r>
      <w:r w:rsidR="006503C1" w:rsidRPr="009A7B52">
        <w:t xml:space="preserve"> behave in ways that undermined its creators’ </w:t>
      </w:r>
      <w:r w:rsidR="001C020C" w:rsidRPr="009A7B52">
        <w:t>good intentions</w:t>
      </w:r>
      <w:r w:rsidR="006503C1" w:rsidRPr="009A7B52">
        <w:t>.</w:t>
      </w:r>
      <w:r w:rsidR="000F34DD" w:rsidRPr="009A7B52">
        <w:t xml:space="preserve"> These issues of control only become more pressing</w:t>
      </w:r>
      <w:r w:rsidR="00AC095D" w:rsidRPr="009A7B52">
        <w:t xml:space="preserve"> as models become more capable and </w:t>
      </w:r>
      <w:r w:rsidR="00E05AD4" w:rsidRPr="009A7B52">
        <w:t xml:space="preserve">are increasingly </w:t>
      </w:r>
      <w:r w:rsidR="00AC095D" w:rsidRPr="009A7B52">
        <w:t>deployed into broader applications such as infrastructure management, lab control, or manufacturing processes.</w:t>
      </w:r>
      <w:r w:rsidR="00FB398C" w:rsidRPr="009A7B52">
        <w:rPr>
          <w:rStyle w:val="FootnoteReference"/>
          <w:rFonts w:ascii="EB Garamond 08" w:hAnsi="EB Garamond 08" w:cs="EB Garamond 12"/>
        </w:rPr>
        <w:footnoteReference w:id="10"/>
      </w:r>
    </w:p>
    <w:p w14:paraId="6E3F029C" w14:textId="3BEDA08F" w:rsidR="00E15973" w:rsidRPr="009A7B52" w:rsidRDefault="001819C5" w:rsidP="009A7B52">
      <w:r w:rsidRPr="009A7B52">
        <w:t xml:space="preserve"> </w:t>
      </w:r>
      <w:r w:rsidR="009F2B73" w:rsidRPr="009A7B52">
        <w:t>Overall, t</w:t>
      </w:r>
      <w:r w:rsidR="44E2FE03" w:rsidRPr="009A7B52">
        <w:t xml:space="preserve">he present artificial intelligence </w:t>
      </w:r>
      <w:r w:rsidR="00E01CF3" w:rsidRPr="009A7B52">
        <w:t xml:space="preserve">(AI) </w:t>
      </w:r>
      <w:r w:rsidR="44E2FE03" w:rsidRPr="009A7B52">
        <w:t>moment has caught society unprepared. Until</w:t>
      </w:r>
      <w:r w:rsidR="000038B1" w:rsidRPr="009A7B52">
        <w:t xml:space="preserve"> </w:t>
      </w:r>
      <w:r w:rsidR="44E2FE03" w:rsidRPr="009A7B52">
        <w:t xml:space="preserve">recently, progress </w:t>
      </w:r>
      <w:r w:rsidR="00E01CF3" w:rsidRPr="009A7B52">
        <w:t xml:space="preserve">in machine learning </w:t>
      </w:r>
      <w:r w:rsidR="44E2FE03" w:rsidRPr="009A7B52">
        <w:t xml:space="preserve">had been halting and </w:t>
      </w:r>
      <w:r w:rsidR="00B32F93" w:rsidRPr="009A7B52">
        <w:t>sporadic</w:t>
      </w:r>
      <w:r w:rsidR="44E2FE03" w:rsidRPr="009A7B52">
        <w:t>.</w:t>
      </w:r>
      <w:r w:rsidR="00437F82" w:rsidRPr="009A7B52">
        <w:rPr>
          <w:rStyle w:val="FootnoteReference"/>
          <w:rFonts w:ascii="EB Garamond 08" w:hAnsi="EB Garamond 08"/>
          <w:sz w:val="23"/>
        </w:rPr>
        <w:footnoteReference w:id="11"/>
      </w:r>
      <w:r w:rsidR="44E2FE03" w:rsidRPr="009A7B52">
        <w:t xml:space="preserve"> </w:t>
      </w:r>
      <w:r w:rsidR="005E22DC" w:rsidRPr="009A7B52">
        <w:t xml:space="preserve">This </w:t>
      </w:r>
      <w:r w:rsidR="00992285" w:rsidRPr="009A7B52">
        <w:t>created</w:t>
      </w:r>
      <w:r w:rsidR="005E22DC" w:rsidRPr="009A7B52">
        <w:t xml:space="preserve"> </w:t>
      </w:r>
      <w:r w:rsidR="00992285" w:rsidRPr="009A7B52">
        <w:t xml:space="preserve">a </w:t>
      </w:r>
      <w:r w:rsidR="00B32F93" w:rsidRPr="009A7B52">
        <w:t xml:space="preserve">pervasive </w:t>
      </w:r>
      <w:r w:rsidR="005E22DC" w:rsidRPr="009A7B52">
        <w:t>sense</w:t>
      </w:r>
      <w:r w:rsidR="00B32F93" w:rsidRPr="009A7B52">
        <w:t xml:space="preserve"> of </w:t>
      </w:r>
      <w:r w:rsidR="003C2F0C" w:rsidRPr="009A7B52">
        <w:t xml:space="preserve">confidence that </w:t>
      </w:r>
      <w:r w:rsidR="00670C19" w:rsidRPr="009A7B52">
        <w:t xml:space="preserve">any form of meaningful artificial intelligence is, if not an outright impossibility, then </w:t>
      </w:r>
      <w:r w:rsidR="00B62278" w:rsidRPr="009A7B52">
        <w:t xml:space="preserve">at least a concern for generations far ahead in the future. </w:t>
      </w:r>
      <w:r w:rsidR="44E2FE03" w:rsidRPr="009A7B52">
        <w:t xml:space="preserve">Over the past half decade, however, </w:t>
      </w:r>
      <w:r w:rsidR="00B62278" w:rsidRPr="009A7B52">
        <w:t xml:space="preserve">we </w:t>
      </w:r>
      <w:r w:rsidR="00AB43CC" w:rsidRPr="009A7B52">
        <w:t xml:space="preserve">have </w:t>
      </w:r>
      <w:r w:rsidR="00B62278" w:rsidRPr="009A7B52">
        <w:t>witness</w:t>
      </w:r>
      <w:r w:rsidR="00E53771" w:rsidRPr="009A7B52">
        <w:t>ed</w:t>
      </w:r>
      <w:r w:rsidR="00B62278" w:rsidRPr="009A7B52">
        <w:t xml:space="preserve"> a profound leap in AI capabilities</w:t>
      </w:r>
      <w:r w:rsidR="00E53771" w:rsidRPr="009A7B52">
        <w:t>.</w:t>
      </w:r>
      <w:r w:rsidR="0010378C" w:rsidRPr="009A7B52">
        <w:rPr>
          <w:rStyle w:val="FootnoteReference"/>
          <w:rFonts w:ascii="EB Garamond 08" w:hAnsi="EB Garamond 08"/>
          <w:sz w:val="23"/>
        </w:rPr>
        <w:footnoteReference w:id="12"/>
      </w:r>
      <w:r w:rsidR="44E2FE03" w:rsidRPr="009A7B52">
        <w:t xml:space="preserve"> </w:t>
      </w:r>
      <w:r w:rsidR="00577B70" w:rsidRPr="009A7B52">
        <w:t xml:space="preserve">One harbinger was </w:t>
      </w:r>
      <w:r w:rsidR="007212BE" w:rsidRPr="009A7B52">
        <w:t>the</w:t>
      </w:r>
      <w:r w:rsidR="00B52695" w:rsidRPr="009A7B52">
        <w:t xml:space="preserve"> sudden </w:t>
      </w:r>
      <w:r w:rsidR="007212BE" w:rsidRPr="009A7B52">
        <w:t xml:space="preserve">ability of </w:t>
      </w:r>
      <w:r w:rsidR="00577B70" w:rsidRPr="009A7B52">
        <w:t xml:space="preserve">AI systems </w:t>
      </w:r>
      <w:r w:rsidR="007212BE" w:rsidRPr="009A7B52">
        <w:t xml:space="preserve">to </w:t>
      </w:r>
      <w:r w:rsidR="00A02E4A" w:rsidRPr="009A7B52">
        <w:t>beat the best human minds in</w:t>
      </w:r>
      <w:r w:rsidR="00E53771" w:rsidRPr="009A7B52">
        <w:t xml:space="preserve"> </w:t>
      </w:r>
      <w:r w:rsidR="00577B70" w:rsidRPr="009A7B52">
        <w:t>complex games, such a</w:t>
      </w:r>
      <w:r w:rsidR="00A02E4A" w:rsidRPr="009A7B52">
        <w:t>s</w:t>
      </w:r>
      <w:r w:rsidR="00577B70" w:rsidRPr="009A7B52">
        <w:t xml:space="preserve"> </w:t>
      </w:r>
      <w:r w:rsidR="00AB43CC" w:rsidRPr="009A7B52">
        <w:t>C</w:t>
      </w:r>
      <w:r w:rsidR="00577B70" w:rsidRPr="009A7B52">
        <w:t xml:space="preserve">hess and </w:t>
      </w:r>
      <w:r w:rsidR="00AB43CC" w:rsidRPr="009A7B52">
        <w:t>Go</w:t>
      </w:r>
      <w:r w:rsidR="007212BE" w:rsidRPr="009A7B52">
        <w:t xml:space="preserve">, </w:t>
      </w:r>
      <w:r w:rsidR="00A02E4A" w:rsidRPr="009A7B52">
        <w:t>games believed to require expertise</w:t>
      </w:r>
      <w:r w:rsidR="00992285" w:rsidRPr="009A7B52">
        <w:t xml:space="preserve">, creativity, and </w:t>
      </w:r>
      <w:r w:rsidR="00992285" w:rsidRPr="009A7B52">
        <w:lastRenderedPageBreak/>
        <w:t xml:space="preserve">intuition </w:t>
      </w:r>
      <w:r w:rsidR="00A02E4A" w:rsidRPr="009A7B52">
        <w:t>that only humans possessed.</w:t>
      </w:r>
      <w:r w:rsidR="0010378C" w:rsidRPr="009A7B52">
        <w:rPr>
          <w:rStyle w:val="FootnoteReference"/>
          <w:rFonts w:ascii="EB Garamond 08" w:hAnsi="EB Garamond 08"/>
          <w:sz w:val="23"/>
        </w:rPr>
        <w:footnoteReference w:id="13"/>
      </w:r>
      <w:r w:rsidR="44E2FE03" w:rsidRPr="009A7B52">
        <w:t xml:space="preserve"> </w:t>
      </w:r>
      <w:r w:rsidR="00841113" w:rsidRPr="009A7B52">
        <w:t>Soon after, AI models move</w:t>
      </w:r>
      <w:r w:rsidR="009F2B73" w:rsidRPr="009A7B52">
        <w:t>d</w:t>
      </w:r>
      <w:r w:rsidR="00841113" w:rsidRPr="009A7B52">
        <w:t xml:space="preserve"> from the gameboards to </w:t>
      </w:r>
      <w:r w:rsidR="44E2FE03" w:rsidRPr="009A7B52">
        <w:t>language</w:t>
      </w:r>
      <w:r w:rsidR="006B7A38" w:rsidRPr="009A7B52">
        <w:t xml:space="preserve"> analysis</w:t>
      </w:r>
      <w:r w:rsidR="44E2FE03" w:rsidRPr="009A7B52">
        <w:t xml:space="preserve">, </w:t>
      </w:r>
      <w:r w:rsidR="006B7A38" w:rsidRPr="009A7B52">
        <w:t xml:space="preserve">logic </w:t>
      </w:r>
      <w:r w:rsidR="44E2FE03" w:rsidRPr="009A7B52">
        <w:t xml:space="preserve">reasoning, </w:t>
      </w:r>
      <w:r w:rsidR="006B7A38" w:rsidRPr="009A7B52">
        <w:t>content generation</w:t>
      </w:r>
      <w:r w:rsidR="44E2FE03" w:rsidRPr="009A7B52">
        <w:t>, visual recognition, image generation, audio analysis,</w:t>
      </w:r>
      <w:r w:rsidR="006B7A38" w:rsidRPr="009A7B52">
        <w:t xml:space="preserve"> medical diagnosis,</w:t>
      </w:r>
      <w:r w:rsidR="44E2FE03" w:rsidRPr="009A7B52">
        <w:t xml:space="preserve"> mathematical proof-solving, </w:t>
      </w:r>
      <w:r w:rsidR="00841113" w:rsidRPr="009A7B52">
        <w:t>as well as many others</w:t>
      </w:r>
      <w:r w:rsidR="44E2FE03" w:rsidRPr="009A7B52">
        <w:t>.</w:t>
      </w:r>
      <w:r w:rsidR="0010378C" w:rsidRPr="009A7B52">
        <w:rPr>
          <w:rStyle w:val="FootnoteReference"/>
          <w:rFonts w:ascii="EB Garamond 08" w:hAnsi="EB Garamond 08"/>
          <w:sz w:val="23"/>
        </w:rPr>
        <w:footnoteReference w:id="14"/>
      </w:r>
      <w:r w:rsidR="44E2FE03" w:rsidRPr="009A7B52">
        <w:t xml:space="preserve"> </w:t>
      </w:r>
      <w:r w:rsidR="002C58C7" w:rsidRPr="009A7B52">
        <w:t>In some of these domains, their performance is still lagging behind human level, and perhaps it will</w:t>
      </w:r>
      <w:r w:rsidR="00E15973" w:rsidRPr="009A7B52">
        <w:t xml:space="preserve"> </w:t>
      </w:r>
      <w:r w:rsidR="002C58C7" w:rsidRPr="009A7B52">
        <w:t>never reach it. Yet, the arc of improvement, its pace and breadth, is broadly suggestive that the 2023 levels are</w:t>
      </w:r>
      <w:r w:rsidR="007E3511" w:rsidRPr="009A7B52">
        <w:t xml:space="preserve"> a floor rather than a ceiling, as illustrated in Figure 1:</w:t>
      </w:r>
      <w:r w:rsidR="002C58C7" w:rsidRPr="009A7B52">
        <w:t xml:space="preserve"> </w:t>
      </w:r>
    </w:p>
    <w:p w14:paraId="11ED7D45" w14:textId="49B798D9" w:rsidR="00B722EF" w:rsidRPr="009A7B52" w:rsidRDefault="008E3795" w:rsidP="009A7B52">
      <w:r w:rsidRPr="009A7B52">
        <w:t>Figure 1: The Progress of AI Systems in Key Tasks Relative to Human Performance</w:t>
      </w:r>
    </w:p>
    <w:p w14:paraId="0A99C337" w14:textId="6F6393B0" w:rsidR="00B722EF" w:rsidRPr="009A7B52" w:rsidRDefault="008E3795" w:rsidP="009A7B52">
      <w:r w:rsidRPr="009A7B52">
        <w:rPr>
          <w:noProof/>
        </w:rPr>
        <w:drawing>
          <wp:anchor distT="0" distB="0" distL="114300" distR="114300" simplePos="0" relativeHeight="251672577" behindDoc="0" locked="0" layoutInCell="1" allowOverlap="1" wp14:anchorId="5A25B4DB" wp14:editId="73982161">
            <wp:simplePos x="0" y="0"/>
            <wp:positionH relativeFrom="column">
              <wp:posOffset>0</wp:posOffset>
            </wp:positionH>
            <wp:positionV relativeFrom="paragraph">
              <wp:posOffset>163830</wp:posOffset>
            </wp:positionV>
            <wp:extent cx="4188460" cy="2780665"/>
            <wp:effectExtent l="0" t="0" r="0" b="0"/>
            <wp:wrapTopAndBottom/>
            <wp:docPr id="1832934381" name="Picture 1832934381" descr="A graph of 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of a graph showing different colored line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4188460" cy="2780665"/>
                    </a:xfrm>
                    <a:prstGeom prst="rect">
                      <a:avLst/>
                    </a:prstGeom>
                  </pic:spPr>
                </pic:pic>
              </a:graphicData>
            </a:graphic>
          </wp:anchor>
        </w:drawing>
      </w:r>
    </w:p>
    <w:p w14:paraId="4B82AC81" w14:textId="26356B03" w:rsidR="00365E73" w:rsidRPr="009A7B52" w:rsidRDefault="00896D43" w:rsidP="009A7B52">
      <w:r w:rsidRPr="009A7B52">
        <w:t>US Code defines AI as a “machine-based system that can, for a given set of human-defined objectives, make predictions, recommendations or decisions.”</w:t>
      </w:r>
      <w:r w:rsidRPr="009A7B52">
        <w:rPr>
          <w:rStyle w:val="FootnoteReference"/>
          <w:rFonts w:ascii="EB Garamond 08" w:hAnsi="EB Garamond 08"/>
        </w:rPr>
        <w:footnoteReference w:id="15"/>
      </w:r>
      <w:r w:rsidRPr="009A7B52">
        <w:t xml:space="preserve"> We will focus here on the broader </w:t>
      </w:r>
      <w:r w:rsidR="00B6446F" w:rsidRPr="009A7B52">
        <w:t>concept</w:t>
      </w:r>
      <w:r w:rsidR="00D45335" w:rsidRPr="009A7B52">
        <w:t xml:space="preserve"> of “AI Systems,” that is, </w:t>
      </w:r>
      <w:r w:rsidR="00724A1C" w:rsidRPr="009A7B52">
        <w:t xml:space="preserve">AI models that </w:t>
      </w:r>
      <w:r w:rsidR="00073635" w:rsidRPr="009A7B52">
        <w:t>are embedded in the</w:t>
      </w:r>
      <w:r w:rsidR="00724A1C" w:rsidRPr="009A7B52">
        <w:t xml:space="preserve"> world</w:t>
      </w:r>
      <w:r w:rsidR="00931B91" w:rsidRPr="009A7B52">
        <w:t xml:space="preserve"> through an interface</w:t>
      </w:r>
      <w:r w:rsidR="00724A1C" w:rsidRPr="009A7B52">
        <w:t>.</w:t>
      </w:r>
      <w:r w:rsidR="00CF277A" w:rsidRPr="009A7B52">
        <w:rPr>
          <w:rStyle w:val="FootnoteReference"/>
          <w:rFonts w:ascii="EB Garamond 08" w:hAnsi="EB Garamond 08"/>
        </w:rPr>
        <w:footnoteReference w:id="16"/>
      </w:r>
      <w:r w:rsidR="00724A1C" w:rsidRPr="009A7B52">
        <w:t xml:space="preserve"> </w:t>
      </w:r>
      <w:r w:rsidR="00D45335" w:rsidRPr="009A7B52">
        <w:t>Language models connected to the internet are one example, and so are the models installed within autonomous weapon systems or the AI systems that manage water and wastewater, telecommunications, and energy transmissions.</w:t>
      </w:r>
      <w:r w:rsidR="00D45335" w:rsidRPr="009A7B52">
        <w:rPr>
          <w:rStyle w:val="FootnoteReference"/>
          <w:rFonts w:ascii="EB Garamond 08" w:hAnsi="EB Garamond 08"/>
        </w:rPr>
        <w:footnoteReference w:id="17"/>
      </w:r>
      <w:r w:rsidR="00D45335" w:rsidRPr="009A7B52">
        <w:t xml:space="preserve"> </w:t>
      </w:r>
      <w:r w:rsidR="00B6446F" w:rsidRPr="009A7B52">
        <w:t xml:space="preserve">Once embedded, AI can impact </w:t>
      </w:r>
      <w:r w:rsidR="00B6446F" w:rsidRPr="009A7B52">
        <w:lastRenderedPageBreak/>
        <w:t>the world directly</w:t>
      </w:r>
      <w:r w:rsidR="008C458A" w:rsidRPr="009A7B52">
        <w:t xml:space="preserve">.  While the full practical </w:t>
      </w:r>
      <w:r w:rsidR="00041DF4" w:rsidRPr="009A7B52">
        <w:t xml:space="preserve">footprint of AI systems is still not fully understood, some of it is already visible. </w:t>
      </w:r>
      <w:r w:rsidR="004C0406" w:rsidRPr="009A7B52">
        <w:t xml:space="preserve">We see the </w:t>
      </w:r>
      <w:r w:rsidR="00626E42" w:rsidRPr="009A7B52">
        <w:t>automation of violence in military applications, the</w:t>
      </w:r>
      <w:r w:rsidR="00402CC9" w:rsidRPr="009A7B52">
        <w:t xml:space="preserve"> growing</w:t>
      </w:r>
      <w:r w:rsidR="00626E42" w:rsidRPr="009A7B52">
        <w:t xml:space="preserve"> </w:t>
      </w:r>
      <w:r w:rsidR="004C0406" w:rsidRPr="009A7B52">
        <w:t xml:space="preserve">displacement of workers, the disruption of </w:t>
      </w:r>
      <w:r w:rsidR="00830925" w:rsidRPr="009A7B52">
        <w:t xml:space="preserve">higher education, </w:t>
      </w:r>
      <w:r w:rsidR="00CD5806" w:rsidRPr="009A7B52">
        <w:t xml:space="preserve">the acceleration of scientific research, </w:t>
      </w:r>
      <w:r w:rsidR="00922F2F" w:rsidRPr="009A7B52">
        <w:t xml:space="preserve">and the </w:t>
      </w:r>
      <w:r w:rsidR="003D4116" w:rsidRPr="009A7B52">
        <w:t xml:space="preserve">deep challenge to the economic model of </w:t>
      </w:r>
      <w:r w:rsidR="00922F2F" w:rsidRPr="009A7B52">
        <w:t>creative work</w:t>
      </w:r>
      <w:r w:rsidR="003D4116" w:rsidRPr="009A7B52">
        <w:t>.</w:t>
      </w:r>
      <w:bookmarkStart w:id="7" w:name="_Ref141798926"/>
      <w:r w:rsidR="0010378C" w:rsidRPr="009A7B52">
        <w:rPr>
          <w:rStyle w:val="FootnoteReference"/>
          <w:rFonts w:ascii="EB Garamond 08" w:hAnsi="EB Garamond 08"/>
          <w:sz w:val="23"/>
        </w:rPr>
        <w:footnoteReference w:id="18"/>
      </w:r>
      <w:bookmarkEnd w:id="7"/>
      <w:r w:rsidR="44E2FE03" w:rsidRPr="009A7B52">
        <w:t xml:space="preserve"> </w:t>
      </w:r>
    </w:p>
    <w:p w14:paraId="4ADAF2E9" w14:textId="42477C91" w:rsidR="0010378C" w:rsidRPr="009A7B52" w:rsidRDefault="00D51699" w:rsidP="009A7B52">
      <w:r w:rsidRPr="009A7B52">
        <w:t>The pace of progress has also impacted the national conversation:</w:t>
      </w:r>
      <w:r w:rsidR="44E2FE03" w:rsidRPr="009A7B52">
        <w:t xml:space="preserve"> in the span of approximately a year, the topic of AI has moved from technical discussions in internet subcommunities to the nightly news and conversations at the dinner table.</w:t>
      </w:r>
      <w:r w:rsidR="0010378C" w:rsidRPr="009A7B52">
        <w:rPr>
          <w:rStyle w:val="FootnoteReference"/>
          <w:rFonts w:ascii="EB Garamond 08" w:hAnsi="EB Garamond 08"/>
          <w:sz w:val="23"/>
        </w:rPr>
        <w:footnoteReference w:id="19"/>
      </w:r>
    </w:p>
    <w:p w14:paraId="4CA5AC16" w14:textId="1A684C81" w:rsidR="0010378C" w:rsidRPr="009A7B52" w:rsidRDefault="00BE522B" w:rsidP="00B45492">
      <w:r w:rsidRPr="00994CCF">
        <w:t>Yet the deep popular interest and anxiety about AI technology has found little parallel in legal scholarship.</w:t>
      </w:r>
      <w:bookmarkStart w:id="8" w:name="_Ref153556623"/>
      <w:r>
        <w:rPr>
          <w:rStyle w:val="FootnoteReference"/>
        </w:rPr>
        <w:footnoteReference w:id="20"/>
      </w:r>
      <w:bookmarkEnd w:id="8"/>
      <w:r w:rsidRPr="00994CCF">
        <w:t xml:space="preserve">  </w:t>
      </w:r>
      <w:r w:rsidR="00B657F6" w:rsidRPr="009A7B52">
        <w:t xml:space="preserve">Of course, there has been excellent legal scholarship on the dangers of specific </w:t>
      </w:r>
      <w:r w:rsidR="00B657F6" w:rsidRPr="009A7B52">
        <w:rPr>
          <w:i/>
          <w:iCs/>
        </w:rPr>
        <w:t>applications</w:t>
      </w:r>
      <w:r w:rsidR="00B657F6" w:rsidRPr="009A7B52">
        <w:t xml:space="preserve"> of AI technology, e.g., whether to assign corporate liability to algorithms, how to limit copyright infringement, and what to do about the inevitable accident between an autonomous vehicle and a pedestrian, to cite a few examples.</w:t>
      </w:r>
      <w:bookmarkStart w:id="9" w:name="_Ref141793980"/>
      <w:r w:rsidR="00B657F6" w:rsidRPr="009A7B52">
        <w:rPr>
          <w:rStyle w:val="FootnoteReference"/>
          <w:rFonts w:ascii="EB Garamond 08" w:hAnsi="EB Garamond 08"/>
        </w:rPr>
        <w:footnoteReference w:id="21"/>
      </w:r>
      <w:bookmarkEnd w:id="9"/>
      <w:r w:rsidR="00B657F6" w:rsidRPr="009A7B52">
        <w:t xml:space="preserve"> </w:t>
      </w:r>
      <w:r w:rsidR="00B657F6">
        <w:t xml:space="preserve">To the extent systemic </w:t>
      </w:r>
      <w:r w:rsidR="00B45492">
        <w:t xml:space="preserve">thinking </w:t>
      </w:r>
      <w:r w:rsidR="002252D7">
        <w:t xml:space="preserve">has been </w:t>
      </w:r>
      <w:r w:rsidR="00B45492">
        <w:t>invoked</w:t>
      </w:r>
      <w:r w:rsidR="002252D7">
        <w:t xml:space="preserve"> in </w:t>
      </w:r>
      <w:r w:rsidR="002B2E04">
        <w:t>the AI literature</w:t>
      </w:r>
      <w:r w:rsidR="00B45492">
        <w:t xml:space="preserve">, it </w:t>
      </w:r>
      <w:r w:rsidR="002252D7">
        <w:t xml:space="preserve">has </w:t>
      </w:r>
      <w:r w:rsidR="00F82D90">
        <w:t xml:space="preserve">largely </w:t>
      </w:r>
      <w:r w:rsidR="002B2E04">
        <w:t>focused on</w:t>
      </w:r>
      <w:r w:rsidR="00B45492">
        <w:t xml:space="preserve"> build</w:t>
      </w:r>
      <w:r w:rsidR="002B2E04">
        <w:t>ing</w:t>
      </w:r>
      <w:r w:rsidR="00B45492">
        <w:t xml:space="preserve"> frameworks for the governance of downstream applications of the technology</w:t>
      </w:r>
      <w:r>
        <w:t>.</w:t>
      </w:r>
      <w:r>
        <w:rPr>
          <w:rStyle w:val="FootnoteReference"/>
        </w:rPr>
        <w:footnoteReference w:id="22"/>
      </w:r>
      <w:r>
        <w:t xml:space="preserve"> </w:t>
      </w:r>
      <w:r w:rsidR="00B45492" w:rsidRPr="009A7B52">
        <w:t xml:space="preserve">But </w:t>
      </w:r>
      <w:r w:rsidR="00B45492">
        <w:t xml:space="preserve">all of </w:t>
      </w:r>
      <w:r w:rsidR="00B45492" w:rsidRPr="009A7B52">
        <w:t xml:space="preserve">this leaves </w:t>
      </w:r>
      <w:r w:rsidR="00B45492" w:rsidRPr="009A7B52">
        <w:lastRenderedPageBreak/>
        <w:t xml:space="preserve">open the question of whether and then how to regulate AI </w:t>
      </w:r>
      <w:r w:rsidR="00B45492" w:rsidRPr="00202F3B">
        <w:rPr>
          <w:i/>
          <w:iCs/>
        </w:rPr>
        <w:t>itself</w:t>
      </w:r>
      <w:r w:rsidR="00B45492" w:rsidRPr="009A7B52">
        <w:t>.</w:t>
      </w:r>
      <w:r w:rsidR="00B45492">
        <w:t xml:space="preserve"> That is, </w:t>
      </w:r>
      <w:r w:rsidR="0087564A">
        <w:t xml:space="preserve">whether regulation is justified at </w:t>
      </w:r>
      <w:r w:rsidR="00CE020F">
        <w:t xml:space="preserve">a </w:t>
      </w:r>
      <w:r w:rsidR="0087564A">
        <w:t xml:space="preserve">much </w:t>
      </w:r>
      <w:r w:rsidR="00753391">
        <w:t xml:space="preserve">higher level of generality and at </w:t>
      </w:r>
      <w:r w:rsidR="0087564A">
        <w:t xml:space="preserve">earlier stages of </w:t>
      </w:r>
      <w:r w:rsidR="00DA31E1">
        <w:t xml:space="preserve">AI </w:t>
      </w:r>
      <w:r w:rsidR="0084748A">
        <w:t xml:space="preserve">research and </w:t>
      </w:r>
      <w:r w:rsidR="0087564A">
        <w:t>development,</w:t>
      </w:r>
      <w:r w:rsidR="008512DE">
        <w:t xml:space="preserve"> </w:t>
      </w:r>
      <w:r>
        <w:t xml:space="preserve">transcending its individual uses. </w:t>
      </w:r>
      <w:r w:rsidR="44E2FE03" w:rsidRPr="009A7B52">
        <w:t xml:space="preserve"> </w:t>
      </w:r>
      <w:r w:rsidR="00EA5D5D" w:rsidRPr="009A7B52">
        <w:t xml:space="preserve">Recognizing the import of this question, the </w:t>
      </w:r>
      <w:r w:rsidR="00D51699" w:rsidRPr="009A7B52">
        <w:t>White</w:t>
      </w:r>
      <w:r w:rsidR="00C93EDF" w:rsidRPr="009A7B52">
        <w:t xml:space="preserve"> H</w:t>
      </w:r>
      <w:r w:rsidR="00D51699" w:rsidRPr="009A7B52">
        <w:t xml:space="preserve">ouse </w:t>
      </w:r>
      <w:r w:rsidR="00C93EDF" w:rsidRPr="009A7B52">
        <w:t xml:space="preserve">recently </w:t>
      </w:r>
      <w:r w:rsidR="00497C33" w:rsidRPr="009A7B52">
        <w:t>release</w:t>
      </w:r>
      <w:r w:rsidR="00EA5D5D" w:rsidRPr="009A7B52">
        <w:t>d</w:t>
      </w:r>
      <w:r w:rsidR="00497C33" w:rsidRPr="009A7B52">
        <w:t xml:space="preserve"> a new executive order on AI</w:t>
      </w:r>
      <w:r w:rsidR="00EF6EC8" w:rsidRPr="009A7B52">
        <w:t>,</w:t>
      </w:r>
      <w:r w:rsidR="00497C33" w:rsidRPr="009A7B52">
        <w:t xml:space="preserve"> </w:t>
      </w:r>
      <w:r w:rsidR="00D51699" w:rsidRPr="009A7B52">
        <w:t xml:space="preserve">and </w:t>
      </w:r>
      <w:r w:rsidR="44E2FE03" w:rsidRPr="009A7B52">
        <w:t xml:space="preserve">Congress </w:t>
      </w:r>
      <w:r w:rsidR="00EA5D5D" w:rsidRPr="009A7B52">
        <w:t xml:space="preserve">held </w:t>
      </w:r>
      <w:r w:rsidR="44E2FE03" w:rsidRPr="009A7B52">
        <w:t xml:space="preserve">hearings and internal debates on </w:t>
      </w:r>
      <w:r w:rsidR="00FD384C" w:rsidRPr="009A7B52">
        <w:t>these questions</w:t>
      </w:r>
      <w:r w:rsidR="00497C33" w:rsidRPr="009A7B52">
        <w:t>.</w:t>
      </w:r>
      <w:r w:rsidR="00497C33" w:rsidRPr="009A7B52">
        <w:rPr>
          <w:rStyle w:val="FootnoteReference"/>
          <w:rFonts w:ascii="EB Garamond 08" w:hAnsi="EB Garamond 08"/>
        </w:rPr>
        <w:footnoteReference w:id="23"/>
      </w:r>
      <w:r w:rsidR="44E2FE03" w:rsidRPr="009A7B52">
        <w:t xml:space="preserve"> </w:t>
      </w:r>
      <w:r w:rsidR="00EF6EC8" w:rsidRPr="009A7B52">
        <w:t>But</w:t>
      </w:r>
      <w:r w:rsidR="00FD384C" w:rsidRPr="009A7B52">
        <w:t xml:space="preserve"> these </w:t>
      </w:r>
      <w:r w:rsidR="007D40B3">
        <w:t>vital</w:t>
      </w:r>
      <w:r w:rsidR="007D40B3" w:rsidRPr="009A7B52">
        <w:t xml:space="preserve"> </w:t>
      </w:r>
      <w:r w:rsidR="00FD384C" w:rsidRPr="009A7B52">
        <w:t xml:space="preserve">conversations </w:t>
      </w:r>
      <w:r w:rsidR="004937A9" w:rsidRPr="009A7B52">
        <w:t>are</w:t>
      </w:r>
      <w:r w:rsidR="44E2FE03" w:rsidRPr="009A7B52">
        <w:t xml:space="preserve"> </w:t>
      </w:r>
      <w:r w:rsidR="00287E78">
        <w:t xml:space="preserve">largely </w:t>
      </w:r>
      <w:r w:rsidR="44E2FE03" w:rsidRPr="009A7B52">
        <w:t xml:space="preserve">dominated by </w:t>
      </w:r>
      <w:r w:rsidR="00FD384C" w:rsidRPr="009A7B52">
        <w:t xml:space="preserve">market players, </w:t>
      </w:r>
      <w:r w:rsidR="44E2FE03" w:rsidRPr="009A7B52">
        <w:t>computer scientists</w:t>
      </w:r>
      <w:r w:rsidR="00FD384C" w:rsidRPr="009A7B52">
        <w:t>,</w:t>
      </w:r>
      <w:r w:rsidR="44E2FE03" w:rsidRPr="009A7B52">
        <w:t xml:space="preserve"> and technologists.</w:t>
      </w:r>
      <w:bookmarkStart w:id="10" w:name="_Ref141801855"/>
      <w:r w:rsidR="0010378C" w:rsidRPr="009A7B52">
        <w:rPr>
          <w:rStyle w:val="FootnoteReference"/>
          <w:rFonts w:ascii="EB Garamond 08" w:hAnsi="EB Garamond 08"/>
        </w:rPr>
        <w:footnoteReference w:id="24"/>
      </w:r>
      <w:bookmarkEnd w:id="10"/>
      <w:r w:rsidR="44E2FE03" w:rsidRPr="009A7B52">
        <w:t xml:space="preserve"> </w:t>
      </w:r>
      <w:r w:rsidR="00FD384C" w:rsidRPr="009A7B52">
        <w:t xml:space="preserve">Lawyers, to date, </w:t>
      </w:r>
      <w:r w:rsidR="006B5EA3">
        <w:t xml:space="preserve">have </w:t>
      </w:r>
      <w:r w:rsidR="00FD384C" w:rsidRPr="009A7B52">
        <w:t xml:space="preserve">had relatively little to say on the critical question of the day: </w:t>
      </w:r>
      <w:r w:rsidR="00C33828" w:rsidRPr="009A7B52">
        <w:t xml:space="preserve">whether, and then </w:t>
      </w:r>
      <w:r w:rsidR="44E2FE03" w:rsidRPr="009A7B52">
        <w:t>how</w:t>
      </w:r>
      <w:r w:rsidR="00C33828" w:rsidRPr="009A7B52">
        <w:t>,</w:t>
      </w:r>
      <w:r w:rsidR="44E2FE03" w:rsidRPr="009A7B52">
        <w:t xml:space="preserve"> should AI be regulated </w:t>
      </w:r>
      <w:r w:rsidR="44E2FE03" w:rsidRPr="005B256F">
        <w:rPr>
          <w:i/>
          <w:iCs/>
        </w:rPr>
        <w:t>as a technology</w:t>
      </w:r>
      <w:r w:rsidR="00740BA0" w:rsidRPr="009A7B52">
        <w:t>?</w:t>
      </w:r>
    </w:p>
    <w:p w14:paraId="77B9C77C" w14:textId="7FD9BC52" w:rsidR="003759B9" w:rsidRDefault="44E2FE03" w:rsidP="005E1006">
      <w:r w:rsidRPr="009A7B52">
        <w:t xml:space="preserve">This Article brings legal scholarship into this conversation. </w:t>
      </w:r>
      <w:r w:rsidR="00C33828" w:rsidRPr="009A7B52">
        <w:t xml:space="preserve">The central claim here is that the continued development of AI systems raises society-wide concerns that </w:t>
      </w:r>
      <w:r w:rsidR="00AE0615" w:rsidRPr="009A7B52">
        <w:t>demand</w:t>
      </w:r>
      <w:r w:rsidR="009406A1" w:rsidRPr="009A7B52">
        <w:t xml:space="preserve"> commensurable</w:t>
      </w:r>
      <w:r w:rsidR="00AE0615" w:rsidRPr="009A7B52">
        <w:t xml:space="preserve"> </w:t>
      </w:r>
      <w:r w:rsidR="00AE0615" w:rsidRPr="009A7B52">
        <w:rPr>
          <w:i/>
          <w:iCs/>
        </w:rPr>
        <w:t xml:space="preserve">systemic </w:t>
      </w:r>
      <w:r w:rsidR="00AE0615" w:rsidRPr="009A7B52">
        <w:t xml:space="preserve">regulation, </w:t>
      </w:r>
      <w:r w:rsidR="00AE40AC" w:rsidRPr="009A7B52">
        <w:t>over and beyond</w:t>
      </w:r>
      <w:r w:rsidR="00AE0615" w:rsidRPr="009A7B52">
        <w:t xml:space="preserve"> </w:t>
      </w:r>
      <w:r w:rsidR="004D5AB8" w:rsidRPr="009A7B52">
        <w:t xml:space="preserve">the </w:t>
      </w:r>
      <w:r w:rsidR="00AE40AC" w:rsidRPr="009A7B52">
        <w:t xml:space="preserve">regulation </w:t>
      </w:r>
      <w:r w:rsidR="000E28FF" w:rsidRPr="009A7B52">
        <w:t xml:space="preserve">of </w:t>
      </w:r>
      <w:r w:rsidR="004D5AB8" w:rsidRPr="009A7B52">
        <w:t xml:space="preserve">specific </w:t>
      </w:r>
      <w:r w:rsidR="00AE40AC" w:rsidRPr="009A7B52">
        <w:t>applications</w:t>
      </w:r>
      <w:r w:rsidRPr="009A7B52">
        <w:t>.</w:t>
      </w:r>
      <w:r w:rsidR="007A5145">
        <w:rPr>
          <w:rStyle w:val="FootnoteReference"/>
        </w:rPr>
        <w:footnoteReference w:id="25"/>
      </w:r>
      <w:r w:rsidRPr="009A7B52">
        <w:t xml:space="preserve"> </w:t>
      </w:r>
      <w:r w:rsidR="005E1006">
        <w:t>What motivates this view is the</w:t>
      </w:r>
      <w:r w:rsidR="003759B9">
        <w:t xml:space="preserve"> combination of unique technological characteristics and broad systemic risk</w:t>
      </w:r>
      <w:r w:rsidR="00BF35E3">
        <w:t>s</w:t>
      </w:r>
      <w:r w:rsidR="003759B9">
        <w:t xml:space="preserve"> that AI systems pose.</w:t>
      </w:r>
    </w:p>
    <w:p w14:paraId="36203971" w14:textId="245F6D2B" w:rsidR="00ED2E38" w:rsidRDefault="00A42948" w:rsidP="00352024">
      <w:r>
        <w:t xml:space="preserve">Technologically, </w:t>
      </w:r>
      <w:r w:rsidR="003759B9">
        <w:t>AI systems differ from previous innovations</w:t>
      </w:r>
      <w:r>
        <w:t xml:space="preserve"> in a few key regards. In development (“training”) the models learn to perform tasks not pre-programmed by their designers. There is often considerable difference between the explicit task </w:t>
      </w:r>
      <w:r w:rsidR="00C36439">
        <w:t xml:space="preserve">used </w:t>
      </w:r>
      <w:r>
        <w:t>during training and the capa</w:t>
      </w:r>
      <w:r w:rsidR="00C36439">
        <w:t xml:space="preserve">bilities that these systems possess. Some of these emerging capabilities are surprising even to their developers, and </w:t>
      </w:r>
      <w:r w:rsidR="001D2A9D">
        <w:t xml:space="preserve">the research community is </w:t>
      </w:r>
      <w:r w:rsidR="00C36439">
        <w:t>still discovering new ways to use existing models.</w:t>
      </w:r>
      <w:r w:rsidR="007232ED">
        <w:rPr>
          <w:rStyle w:val="FootnoteReference"/>
        </w:rPr>
        <w:footnoteReference w:id="26"/>
      </w:r>
      <w:r w:rsidR="00C36439">
        <w:t xml:space="preserve">  </w:t>
      </w:r>
      <w:r w:rsidR="00ED2E38">
        <w:t xml:space="preserve">Further, </w:t>
      </w:r>
      <w:r w:rsidR="003759B9">
        <w:t xml:space="preserve">AI systems encapsulate poorly-understood, opaque internal workings—vast, inscrutable matrices of floating numbers. </w:t>
      </w:r>
      <w:r w:rsidR="00ED2E38">
        <w:t>Additionally, t</w:t>
      </w:r>
      <w:r w:rsidR="003759B9">
        <w:t xml:space="preserve">hese systems interact in a multi-modal manner, spanning audio, visual, textual, mechanical, electrical, and soon enough, olfactory, haptic, and neural inputs and outputs. They </w:t>
      </w:r>
      <w:r w:rsidR="000A4B29">
        <w:t xml:space="preserve">interact </w:t>
      </w:r>
      <w:r w:rsidR="003759B9">
        <w:t xml:space="preserve">directly with the real-world through </w:t>
      </w:r>
      <w:r w:rsidR="00D349D8">
        <w:t xml:space="preserve">a wide variety of </w:t>
      </w:r>
      <w:r w:rsidR="00610342">
        <w:t>interfaces</w:t>
      </w:r>
      <w:r w:rsidR="00DD6291">
        <w:t xml:space="preserve">, from the internet to </w:t>
      </w:r>
      <w:r w:rsidR="00BA2D08">
        <w:t xml:space="preserve">infrastructure </w:t>
      </w:r>
      <w:r w:rsidR="00CA3DAC">
        <w:t>management</w:t>
      </w:r>
      <w:r w:rsidR="00BA217C">
        <w:t xml:space="preserve"> and from the internet </w:t>
      </w:r>
      <w:r w:rsidR="00BA217C">
        <w:lastRenderedPageBreak/>
        <w:t>of things</w:t>
      </w:r>
      <w:r w:rsidR="00CA3DAC">
        <w:t xml:space="preserve"> </w:t>
      </w:r>
      <w:r w:rsidR="00BA2D08">
        <w:t xml:space="preserve">to </w:t>
      </w:r>
      <w:r w:rsidR="00DD6291">
        <w:t>robotic devices.</w:t>
      </w:r>
      <w:r w:rsidR="001E77B4">
        <w:rPr>
          <w:rStyle w:val="FootnoteReference"/>
        </w:rPr>
        <w:footnoteReference w:id="27"/>
      </w:r>
      <w:r w:rsidR="00DD6291">
        <w:t xml:space="preserve"> </w:t>
      </w:r>
      <w:r w:rsidR="00ED2E38">
        <w:t>Moreover, t</w:t>
      </w:r>
      <w:r w:rsidR="003759B9">
        <w:t xml:space="preserve">hese systems can be replicated or even self-replicate at relatively low cost and </w:t>
      </w:r>
      <w:r w:rsidR="00E46F1F">
        <w:t>high speed</w:t>
      </w:r>
      <w:r w:rsidR="003759B9">
        <w:t>.</w:t>
      </w:r>
      <w:r w:rsidR="003759B9">
        <w:rPr>
          <w:rStyle w:val="FootnoteReference"/>
        </w:rPr>
        <w:footnoteReference w:id="28"/>
      </w:r>
      <w:r w:rsidR="003759B9">
        <w:t xml:space="preserve"> Lastly and crucially, these systems are </w:t>
      </w:r>
      <w:r w:rsidR="00352024">
        <w:t xml:space="preserve">increasingly </w:t>
      </w:r>
      <w:r w:rsidR="00ED2E38">
        <w:t>capable of autonomous action</w:t>
      </w:r>
      <w:r w:rsidR="007360D7">
        <w:t xml:space="preserve">, </w:t>
      </w:r>
      <w:r w:rsidR="00352024">
        <w:t>build</w:t>
      </w:r>
      <w:r w:rsidR="007360D7">
        <w:t>ing</w:t>
      </w:r>
      <w:r w:rsidR="00352024">
        <w:t xml:space="preserve"> strategies and tactics to pursue goals and then </w:t>
      </w:r>
      <w:r w:rsidR="007360D7">
        <w:t>executing them</w:t>
      </w:r>
      <w:r w:rsidR="00352024">
        <w:t>.</w:t>
      </w:r>
    </w:p>
    <w:p w14:paraId="57A89095" w14:textId="7BEBC7AF" w:rsidR="00117334" w:rsidRPr="009A7B52" w:rsidRDefault="00117334" w:rsidP="00AB1F72">
      <w:r>
        <w:t xml:space="preserve">The special technological features </w:t>
      </w:r>
      <w:r w:rsidR="00005AAC">
        <w:t>of AI</w:t>
      </w:r>
      <w:r w:rsidR="00171811">
        <w:t xml:space="preserve">, and the recent surge in AI capabilities, </w:t>
      </w:r>
      <w:r>
        <w:t xml:space="preserve">contribute to </w:t>
      </w:r>
      <w:r w:rsidR="00171811">
        <w:t xml:space="preserve">the </w:t>
      </w:r>
      <w:r>
        <w:t>broad categories of</w:t>
      </w:r>
      <w:r w:rsidR="00B11354">
        <w:t xml:space="preserve"> </w:t>
      </w:r>
      <w:r w:rsidR="005E1006" w:rsidRPr="009A7B52">
        <w:t>systemic risk</w:t>
      </w:r>
      <w:r w:rsidR="005E1006">
        <w:t xml:space="preserve"> that AI present</w:t>
      </w:r>
      <w:r w:rsidR="00171811">
        <w:t>s</w:t>
      </w:r>
      <w:r w:rsidR="003759B9">
        <w:t xml:space="preserve">. </w:t>
      </w:r>
      <w:r w:rsidRPr="009A7B52">
        <w:t xml:space="preserve">These concerns would not be so daunting </w:t>
      </w:r>
      <w:r w:rsidR="00AB1F72">
        <w:t>were</w:t>
      </w:r>
      <w:r w:rsidR="00AB1F72" w:rsidRPr="009A7B52">
        <w:t xml:space="preserve"> </w:t>
      </w:r>
      <w:r w:rsidRPr="009A7B52">
        <w:t>it not for the more fundamental alignment problem, the unsolved challenge of making certain that AI systems pursue their goals with calculated efficiency while still respecting human social values.</w:t>
      </w:r>
      <w:r w:rsidRPr="009A7B52">
        <w:rPr>
          <w:rStyle w:val="FootnoteReference"/>
          <w:rFonts w:ascii="EB Garamond 08" w:hAnsi="EB Garamond 08"/>
        </w:rPr>
        <w:footnoteReference w:id="29"/>
      </w:r>
      <w:r w:rsidRPr="009A7B52">
        <w:t xml:space="preserve"> </w:t>
      </w:r>
      <w:r w:rsidR="00AB1F72">
        <w:t>This Article explores AI’s systemic risks, present and future, and connects these risks with fundamental alignment problems.</w:t>
      </w:r>
    </w:p>
    <w:p w14:paraId="2D1D7516" w14:textId="4457D848" w:rsidR="003B7A04" w:rsidRPr="009A7B52" w:rsidRDefault="005E1006" w:rsidP="00117334">
      <w:r w:rsidRPr="009A7B52">
        <w:t xml:space="preserve">Our ultimate conclusion is that the doctrinal apparatus developed to regulate existing technologies is ill-equipped to deal with the unique risk of highly capable AI systems. Rather, what is urgently required is the development of careful, tight, and systemic regulatory oversight, alongside active investment in the development of safety technology. </w:t>
      </w:r>
      <w:r w:rsidR="00117334">
        <w:t xml:space="preserve"> </w:t>
      </w:r>
    </w:p>
    <w:p w14:paraId="6ACE47BA" w14:textId="007FF7CA" w:rsidR="000A6C88" w:rsidRPr="009A7B52" w:rsidRDefault="00B919F8" w:rsidP="009A7B52">
      <w:r w:rsidRPr="009A7B52">
        <w:t xml:space="preserve">This is not a luddite argument. </w:t>
      </w:r>
      <w:r w:rsidR="00A52F88" w:rsidRPr="009A7B52">
        <w:t xml:space="preserve">Highly capable AI systems </w:t>
      </w:r>
      <w:r w:rsidR="00A50D16" w:rsidRPr="009A7B52">
        <w:t xml:space="preserve">may provide </w:t>
      </w:r>
      <w:r w:rsidR="0036018B" w:rsidRPr="009A7B52">
        <w:t xml:space="preserve">enormous </w:t>
      </w:r>
      <w:r w:rsidR="00FF3BAD" w:rsidRPr="009A7B52">
        <w:t xml:space="preserve">potential </w:t>
      </w:r>
      <w:r w:rsidRPr="009A7B52">
        <w:t>benefit</w:t>
      </w:r>
      <w:r w:rsidR="007573D9" w:rsidRPr="009A7B52">
        <w:t xml:space="preserve">s </w:t>
      </w:r>
      <w:r w:rsidR="005B2777" w:rsidRPr="009A7B52">
        <w:t>that merit equal consideration</w:t>
      </w:r>
      <w:r w:rsidR="00DA180F" w:rsidRPr="009A7B52">
        <w:t xml:space="preserve">. </w:t>
      </w:r>
      <w:r w:rsidR="00C10091" w:rsidRPr="009A7B52">
        <w:t>The case for systemic regulation does not depend on negation or minimization of these benefits. Rather, it rests on the recognition that</w:t>
      </w:r>
      <w:r w:rsidR="00822FBB" w:rsidRPr="009A7B52">
        <w:t>,</w:t>
      </w:r>
      <w:r w:rsidR="00C10091" w:rsidRPr="009A7B52">
        <w:t xml:space="preserve"> </w:t>
      </w:r>
      <w:r w:rsidR="00740492" w:rsidRPr="009A7B52">
        <w:t xml:space="preserve">absent guardrails, these benefits will </w:t>
      </w:r>
      <w:r w:rsidR="00E63D9E" w:rsidRPr="009A7B52">
        <w:t>fail to</w:t>
      </w:r>
      <w:r w:rsidR="00740492" w:rsidRPr="009A7B52">
        <w:t xml:space="preserve"> materialize</w:t>
      </w:r>
      <w:r w:rsidR="00480194" w:rsidRPr="009A7B52">
        <w:t xml:space="preserve"> </w:t>
      </w:r>
      <w:r w:rsidR="00740492" w:rsidRPr="009A7B52">
        <w:t xml:space="preserve">or will accrue only to select few while imposing risks on </w:t>
      </w:r>
      <w:r w:rsidR="004517B2" w:rsidRPr="009A7B52">
        <w:t>the rest of society</w:t>
      </w:r>
      <w:r w:rsidR="00740492" w:rsidRPr="009A7B52">
        <w:t>.</w:t>
      </w:r>
      <w:r w:rsidR="004517B2" w:rsidRPr="009A7B52">
        <w:t xml:space="preserve"> </w:t>
      </w:r>
      <w:r w:rsidR="44E2FE03" w:rsidRPr="009A7B52">
        <w:t>As we detail, the risks of AI span harms to vulnerable communities, threats to economic and political stability, and in a worst-case scenario, even existential risk.</w:t>
      </w:r>
      <w:bookmarkStart w:id="11" w:name="_Ref142129562"/>
      <w:r w:rsidR="00A0326E" w:rsidRPr="009A7B52">
        <w:rPr>
          <w:rStyle w:val="FootnoteReference"/>
          <w:rFonts w:ascii="EB Garamond 08" w:hAnsi="EB Garamond 08"/>
        </w:rPr>
        <w:footnoteReference w:id="30"/>
      </w:r>
      <w:bookmarkEnd w:id="11"/>
      <w:r w:rsidR="44E2FE03" w:rsidRPr="009A7B52">
        <w:t xml:space="preserve"> </w:t>
      </w:r>
      <w:r w:rsidR="00BD0515">
        <w:t>The potential benefits are</w:t>
      </w:r>
      <w:r w:rsidR="004569E2">
        <w:t xml:space="preserve"> significant</w:t>
      </w:r>
      <w:r w:rsidR="00C964EA">
        <w:t xml:space="preserve"> as well</w:t>
      </w:r>
      <w:r w:rsidR="004569E2">
        <w:t>, but</w:t>
      </w:r>
      <w:r w:rsidR="00991725">
        <w:t xml:space="preserve"> </w:t>
      </w:r>
      <w:r w:rsidR="005A15EC" w:rsidRPr="009A7B52">
        <w:t xml:space="preserve">neither </w:t>
      </w:r>
      <w:r w:rsidR="00C964EA">
        <w:t xml:space="preserve">the </w:t>
      </w:r>
      <w:r w:rsidR="00C964EA">
        <w:lastRenderedPageBreak/>
        <w:t>benefits nor the costs</w:t>
      </w:r>
      <w:r w:rsidR="00E4046D">
        <w:t xml:space="preserve"> </w:t>
      </w:r>
      <w:r w:rsidR="005A15EC" w:rsidRPr="009A7B52">
        <w:t>can be known with certainty</w:t>
      </w:r>
      <w:r w:rsidR="00E4046D">
        <w:t xml:space="preserve"> </w:t>
      </w:r>
      <w:r w:rsidR="00E4046D" w:rsidRPr="009A7B52">
        <w:t>at present</w:t>
      </w:r>
      <w:r w:rsidR="005A15EC" w:rsidRPr="009A7B52">
        <w:t>. Hence, the case for regulation rests on the</w:t>
      </w:r>
      <w:r w:rsidR="00247DC1">
        <w:t xml:space="preserve"> </w:t>
      </w:r>
      <w:r w:rsidR="00E229D1">
        <w:t xml:space="preserve">general </w:t>
      </w:r>
      <w:r w:rsidR="00247DC1">
        <w:t xml:space="preserve">principles of prudence in face of the </w:t>
      </w:r>
      <w:r w:rsidR="004569E2">
        <w:t>unknown</w:t>
      </w:r>
      <w:r w:rsidR="00247DC1">
        <w:t xml:space="preserve">: </w:t>
      </w:r>
      <w:r w:rsidR="005A15EC" w:rsidRPr="009A7B52">
        <w:t xml:space="preserve"> </w:t>
      </w:r>
      <w:r w:rsidR="00247DC1">
        <w:t xml:space="preserve">taking precautions, considering </w:t>
      </w:r>
      <w:r w:rsidR="001509F1" w:rsidRPr="009A7B52">
        <w:t>maximin</w:t>
      </w:r>
      <w:r w:rsidR="005A15EC" w:rsidRPr="009A7B52">
        <w:t xml:space="preserve"> </w:t>
      </w:r>
      <w:r w:rsidR="00247DC1">
        <w:t xml:space="preserve">scenarios, and ultimately, advancing with care in the face </w:t>
      </w:r>
      <w:r w:rsidR="00E50918">
        <w:t xml:space="preserve">of </w:t>
      </w:r>
      <w:r w:rsidR="005A15EC" w:rsidRPr="009A7B52">
        <w:t>deep</w:t>
      </w:r>
      <w:r w:rsidR="00311E0F">
        <w:t xml:space="preserve"> uncertainty and</w:t>
      </w:r>
      <w:r w:rsidR="00311E0F" w:rsidRPr="009A7B52">
        <w:t xml:space="preserve"> </w:t>
      </w:r>
      <w:r w:rsidR="005A15EC" w:rsidRPr="009A7B52">
        <w:t xml:space="preserve">potentially irreversible, </w:t>
      </w:r>
      <w:r w:rsidR="00311E0F">
        <w:t>consequences</w:t>
      </w:r>
      <w:r w:rsidR="005A15EC" w:rsidRPr="009A7B52">
        <w:t>.</w:t>
      </w:r>
      <w:r w:rsidR="00090F25" w:rsidRPr="009A7B52">
        <w:rPr>
          <w:rStyle w:val="FootnoteReference"/>
          <w:rFonts w:ascii="EB Garamond 08" w:hAnsi="EB Garamond 08"/>
        </w:rPr>
        <w:t xml:space="preserve"> </w:t>
      </w:r>
      <w:r w:rsidR="00090F25" w:rsidRPr="009A7B52">
        <w:rPr>
          <w:rStyle w:val="FootnoteReference"/>
          <w:rFonts w:ascii="EB Garamond 08" w:hAnsi="EB Garamond 08"/>
        </w:rPr>
        <w:footnoteReference w:id="31"/>
      </w:r>
      <w:r w:rsidR="005A15EC" w:rsidRPr="009A7B52">
        <w:t xml:space="preserve"> </w:t>
      </w:r>
    </w:p>
    <w:p w14:paraId="2772DBBC" w14:textId="66A05A04" w:rsidR="0010378C" w:rsidRPr="009A7B52" w:rsidRDefault="001B06F2" w:rsidP="009A7B52">
      <w:r w:rsidRPr="009A7B52">
        <w:t xml:space="preserve">The Article proceeds </w:t>
      </w:r>
      <w:r w:rsidR="001C527A">
        <w:t>in four Parts</w:t>
      </w:r>
      <w:r w:rsidRPr="009A7B52">
        <w:t xml:space="preserve">. </w:t>
      </w:r>
      <w:r w:rsidR="00C20C43" w:rsidRPr="009A7B52">
        <w:t>In Part I</w:t>
      </w:r>
      <w:r w:rsidR="00523EAB" w:rsidRPr="009A7B52">
        <w:t xml:space="preserve">, </w:t>
      </w:r>
      <w:r w:rsidR="000A6C88" w:rsidRPr="009A7B52">
        <w:t xml:space="preserve">we </w:t>
      </w:r>
      <w:r w:rsidR="00523EAB" w:rsidRPr="009A7B52">
        <w:t xml:space="preserve">start by considering </w:t>
      </w:r>
      <w:r w:rsidR="004D62FD" w:rsidRPr="009A7B52">
        <w:t xml:space="preserve">the </w:t>
      </w:r>
      <w:r w:rsidR="000A6C88" w:rsidRPr="009A7B52">
        <w:t xml:space="preserve">important categories of </w:t>
      </w:r>
      <w:r w:rsidR="00523EAB" w:rsidRPr="009A7B52">
        <w:t xml:space="preserve">systemic </w:t>
      </w:r>
      <w:r w:rsidR="000A6C88" w:rsidRPr="009A7B52">
        <w:t xml:space="preserve">AI risk that are manifest today. As is already evident, </w:t>
      </w:r>
      <w:r w:rsidR="0010378C" w:rsidRPr="009A7B52">
        <w:t>AI algorithms often discriminate against vulnerable groups</w:t>
      </w:r>
      <w:r w:rsidR="00C854D0" w:rsidRPr="009A7B52">
        <w:t>.</w:t>
      </w:r>
      <w:bookmarkStart w:id="12" w:name="_Ref141796009"/>
      <w:r w:rsidR="00C854D0" w:rsidRPr="009A7B52">
        <w:rPr>
          <w:rStyle w:val="FootnoteReference"/>
          <w:rFonts w:ascii="EB Garamond 08" w:hAnsi="EB Garamond 08"/>
        </w:rPr>
        <w:footnoteReference w:id="32"/>
      </w:r>
      <w:bookmarkEnd w:id="12"/>
      <w:r w:rsidR="0010378C" w:rsidRPr="009A7B52">
        <w:t xml:space="preserve"> </w:t>
      </w:r>
      <w:r w:rsidR="00C854D0" w:rsidRPr="009A7B52">
        <w:t xml:space="preserve">This harm is not isolated. As AI systems are increasingly deployed in more and more junctions of the economy, they will project </w:t>
      </w:r>
      <w:r w:rsidR="0010378C" w:rsidRPr="009A7B52">
        <w:t xml:space="preserve">historical inequity into the future in a self-feeding cycle of bias and disadvantage. </w:t>
      </w:r>
      <w:r w:rsidR="00334863" w:rsidRPr="009A7B52">
        <w:t xml:space="preserve">Other </w:t>
      </w:r>
      <w:r w:rsidR="00277939" w:rsidRPr="009A7B52">
        <w:t>syst</w:t>
      </w:r>
      <w:r w:rsidR="00537B15" w:rsidRPr="009A7B52">
        <w:t>e</w:t>
      </w:r>
      <w:r w:rsidR="00277939" w:rsidRPr="009A7B52">
        <w:t xml:space="preserve">mic </w:t>
      </w:r>
      <w:r w:rsidR="00334863" w:rsidRPr="009A7B52">
        <w:t xml:space="preserve">risk categories include the </w:t>
      </w:r>
      <w:r w:rsidR="0010378C" w:rsidRPr="009A7B52">
        <w:t>scaling of fraud, new forms of invasion of privacy, and dissemination of misinformation</w:t>
      </w:r>
      <w:r w:rsidR="5AFAB52E" w:rsidRPr="009A7B52">
        <w:t>—</w:t>
      </w:r>
      <w:r w:rsidR="0010378C" w:rsidRPr="009A7B52">
        <w:t>all contributing to the erosion of public trust and safety.</w:t>
      </w:r>
      <w:r w:rsidR="0010378C" w:rsidRPr="009A7B52">
        <w:rPr>
          <w:rStyle w:val="FootnoteReference"/>
          <w:rFonts w:ascii="EB Garamond 08" w:hAnsi="EB Garamond 08"/>
        </w:rPr>
        <w:footnoteReference w:id="33"/>
      </w:r>
      <w:r w:rsidR="0010378C" w:rsidRPr="009A7B52">
        <w:t xml:space="preserve"> </w:t>
      </w:r>
    </w:p>
    <w:p w14:paraId="409242FC" w14:textId="0C42B0BA" w:rsidR="001C4F65" w:rsidRPr="009A7B52" w:rsidRDefault="0010378C" w:rsidP="009A7B52">
      <w:r w:rsidRPr="009A7B52">
        <w:t xml:space="preserve">Societal risks are </w:t>
      </w:r>
      <w:r w:rsidR="001C4F65" w:rsidRPr="009A7B52">
        <w:t xml:space="preserve">only </w:t>
      </w:r>
      <w:r w:rsidRPr="009A7B52">
        <w:t>likely to increase over time, as AI systems become more capable</w:t>
      </w:r>
      <w:r w:rsidR="001C4F65" w:rsidRPr="009A7B52">
        <w:t>, more general,</w:t>
      </w:r>
      <w:r w:rsidRPr="009A7B52">
        <w:t xml:space="preserve"> and more broadly embedded in </w:t>
      </w:r>
      <w:r w:rsidR="5077DC9A" w:rsidRPr="009A7B52">
        <w:t>decisionmaking</w:t>
      </w:r>
      <w:r w:rsidRPr="009A7B52">
        <w:t xml:space="preserve">. The AI-driven automation of many employment tasks is bound to displace </w:t>
      </w:r>
      <w:r w:rsidR="3B77242F" w:rsidRPr="009A7B52">
        <w:t xml:space="preserve">millions of </w:t>
      </w:r>
      <w:r w:rsidRPr="009A7B52">
        <w:t>workers.</w:t>
      </w:r>
      <w:bookmarkStart w:id="13" w:name="_Ref142060013"/>
      <w:r w:rsidRPr="009A7B52">
        <w:rPr>
          <w:rStyle w:val="FootnoteReference"/>
          <w:rFonts w:ascii="EB Garamond 08" w:hAnsi="EB Garamond 08"/>
        </w:rPr>
        <w:footnoteReference w:id="34"/>
      </w:r>
      <w:bookmarkEnd w:id="13"/>
      <w:r w:rsidRPr="009A7B52">
        <w:t xml:space="preserve"> Some of these jobs will be recouped in other forms, but </w:t>
      </w:r>
      <w:r w:rsidR="525276A3" w:rsidRPr="009A7B52">
        <w:t xml:space="preserve">this </w:t>
      </w:r>
      <w:r w:rsidRPr="009A7B52">
        <w:t>dynamic can take many years, further empower</w:t>
      </w:r>
      <w:r w:rsidR="6F87FC05" w:rsidRPr="009A7B52">
        <w:t>ing</w:t>
      </w:r>
      <w:r w:rsidRPr="009A7B52">
        <w:t xml:space="preserve"> capital while increasing inequality, and caus</w:t>
      </w:r>
      <w:r w:rsidR="4E73016D" w:rsidRPr="009A7B52">
        <w:t>ing</w:t>
      </w:r>
      <w:r w:rsidRPr="009A7B52">
        <w:t xml:space="preserve"> societal unrest.</w:t>
      </w:r>
      <w:bookmarkStart w:id="14" w:name="_Ref142059927"/>
      <w:r w:rsidRPr="009A7B52">
        <w:rPr>
          <w:rStyle w:val="FootnoteReference"/>
          <w:rFonts w:ascii="EB Garamond 08" w:hAnsi="EB Garamond 08"/>
        </w:rPr>
        <w:footnoteReference w:id="35"/>
      </w:r>
      <w:bookmarkEnd w:id="14"/>
      <w:r w:rsidRPr="009A7B52">
        <w:t xml:space="preserve"> Elsewhere, autonomous weapons systems threaten to expand the scope of warfare</w:t>
      </w:r>
      <w:r w:rsidR="3FD4C9DE" w:rsidRPr="009A7B52">
        <w:t xml:space="preserve"> </w:t>
      </w:r>
      <w:r w:rsidRPr="009A7B52">
        <w:t>and facilitate assassination and terrorism.</w:t>
      </w:r>
      <w:bookmarkStart w:id="15" w:name="_Ref141799390"/>
      <w:r w:rsidRPr="009A7B52">
        <w:rPr>
          <w:rStyle w:val="FootnoteReference"/>
          <w:rFonts w:ascii="EB Garamond 08" w:hAnsi="EB Garamond 08"/>
        </w:rPr>
        <w:footnoteReference w:id="36"/>
      </w:r>
      <w:bookmarkEnd w:id="15"/>
      <w:r w:rsidRPr="009A7B52">
        <w:t xml:space="preserve"> Advanced AI could also contribute to new arms races for military advantage and </w:t>
      </w:r>
      <w:r w:rsidR="00B205DD" w:rsidRPr="009A7B52">
        <w:t>allow</w:t>
      </w:r>
      <w:r w:rsidRPr="009A7B52">
        <w:t xml:space="preserve"> totalitarian regimes </w:t>
      </w:r>
      <w:r w:rsidR="25E89506" w:rsidRPr="009A7B52">
        <w:t>to rise to power</w:t>
      </w:r>
      <w:r w:rsidR="001F0926" w:rsidRPr="009A7B52">
        <w:t xml:space="preserve"> </w:t>
      </w:r>
      <w:r w:rsidRPr="009A7B52">
        <w:t>within nations.</w:t>
      </w:r>
      <w:bookmarkStart w:id="16" w:name="_Ref141799868"/>
      <w:r w:rsidRPr="009A7B52">
        <w:rPr>
          <w:rStyle w:val="FootnoteReference"/>
          <w:rFonts w:ascii="EB Garamond 08" w:hAnsi="EB Garamond 08"/>
        </w:rPr>
        <w:footnoteReference w:id="37"/>
      </w:r>
      <w:bookmarkEnd w:id="16"/>
      <w:r w:rsidRPr="009A7B52">
        <w:t xml:space="preserve"> </w:t>
      </w:r>
    </w:p>
    <w:p w14:paraId="3630BA20" w14:textId="58144C34" w:rsidR="0010378C" w:rsidRPr="009A7B52" w:rsidRDefault="00C54C90" w:rsidP="009A7B52">
      <w:r w:rsidRPr="009A7B52">
        <w:t>Part II examines</w:t>
      </w:r>
      <w:r w:rsidR="00F952CF" w:rsidRPr="009A7B52">
        <w:t xml:space="preserve"> AI alignment problems more broadly</w:t>
      </w:r>
      <w:r w:rsidR="00A81A31" w:rsidRPr="009A7B52">
        <w:t xml:space="preserve">. </w:t>
      </w:r>
      <w:r w:rsidR="001C4F65" w:rsidRPr="009A7B52">
        <w:t xml:space="preserve">As </w:t>
      </w:r>
      <w:r w:rsidR="00A77A36" w:rsidRPr="009A7B52">
        <w:t xml:space="preserve">AI </w:t>
      </w:r>
      <w:r w:rsidR="001C4F65" w:rsidRPr="009A7B52">
        <w:t xml:space="preserve">systems become more capable, they </w:t>
      </w:r>
      <w:r w:rsidR="00316C3F" w:rsidRPr="009A7B52">
        <w:t xml:space="preserve">will </w:t>
      </w:r>
      <w:r w:rsidR="001C4F65" w:rsidRPr="009A7B52">
        <w:t xml:space="preserve">be </w:t>
      </w:r>
      <w:r w:rsidR="00C660DC" w:rsidRPr="009A7B52">
        <w:t xml:space="preserve">asked to do more, given more resources, and provided more autonomy. Unless such systems are aligned with human interests—a </w:t>
      </w:r>
      <w:r w:rsidR="00C660DC" w:rsidRPr="009A7B52">
        <w:lastRenderedPageBreak/>
        <w:t>techno-ethical problem with no known solution—they can pursue goals in ways that will be increasingly harmful.</w:t>
      </w:r>
      <w:r w:rsidR="00C660DC" w:rsidRPr="009A7B52">
        <w:rPr>
          <w:rStyle w:val="FootnoteReference"/>
          <w:rFonts w:ascii="EB Garamond 08" w:hAnsi="EB Garamond 08"/>
        </w:rPr>
        <w:footnoteReference w:id="38"/>
      </w:r>
      <w:r w:rsidR="00C660DC" w:rsidRPr="009A7B52">
        <w:t xml:space="preserve"> </w:t>
      </w:r>
      <w:r w:rsidR="008439BE" w:rsidRPr="009A7B52">
        <w:t>W</w:t>
      </w:r>
      <w:r w:rsidR="00255B30" w:rsidRPr="009A7B52">
        <w:t xml:space="preserve">e collect a number of real life demonstrations of how even weak AI systems have already acted in </w:t>
      </w:r>
      <w:r w:rsidR="0010378C" w:rsidRPr="009A7B52">
        <w:t xml:space="preserve">unexpected, unwanted, and sometimes unsafe </w:t>
      </w:r>
      <w:r w:rsidR="008439BE" w:rsidRPr="009A7B52">
        <w:t>ways</w:t>
      </w:r>
      <w:r w:rsidR="0010378C" w:rsidRPr="009A7B52">
        <w:t>—even in simple AI systems.</w:t>
      </w:r>
      <w:r w:rsidR="0010378C" w:rsidRPr="009A7B52">
        <w:rPr>
          <w:rStyle w:val="FootnoteReference"/>
          <w:rFonts w:ascii="EB Garamond 08" w:hAnsi="EB Garamond 08"/>
        </w:rPr>
        <w:footnoteReference w:id="39"/>
      </w:r>
      <w:r w:rsidR="0010378C" w:rsidRPr="009A7B52">
        <w:t xml:space="preserve"> </w:t>
      </w:r>
      <w:r w:rsidR="00255B30" w:rsidRPr="009A7B52">
        <w:t xml:space="preserve">The failures of these </w:t>
      </w:r>
      <w:r w:rsidR="0004308D" w:rsidRPr="009A7B52">
        <w:t xml:space="preserve">simple </w:t>
      </w:r>
      <w:r w:rsidR="00255B30" w:rsidRPr="009A7B52">
        <w:t xml:space="preserve">systems, </w:t>
      </w:r>
      <w:r w:rsidR="006458F6" w:rsidRPr="009A7B52">
        <w:t>though far from catastrophic in the real world,</w:t>
      </w:r>
      <w:r w:rsidR="00255B30" w:rsidRPr="009A7B52">
        <w:t xml:space="preserve"> should be a cause for more concern</w:t>
      </w:r>
      <w:r w:rsidR="00FD35F8" w:rsidRPr="009A7B52">
        <w:t xml:space="preserve"> rather than less</w:t>
      </w:r>
      <w:r w:rsidR="00255B30" w:rsidRPr="009A7B52">
        <w:t xml:space="preserve">, given that these systems </w:t>
      </w:r>
      <w:r w:rsidR="00FD35F8" w:rsidRPr="009A7B52">
        <w:t xml:space="preserve">were </w:t>
      </w:r>
      <w:r w:rsidR="00255B30" w:rsidRPr="009A7B52">
        <w:t xml:space="preserve">also </w:t>
      </w:r>
      <w:r w:rsidR="00FD35F8" w:rsidRPr="009A7B52">
        <w:t xml:space="preserve">significantly easier to audit and control than </w:t>
      </w:r>
      <w:r w:rsidR="00E3279C" w:rsidRPr="009A7B52">
        <w:t xml:space="preserve">current </w:t>
      </w:r>
      <w:r w:rsidR="00FD35F8" w:rsidRPr="009A7B52">
        <w:t xml:space="preserve">systems. </w:t>
      </w:r>
    </w:p>
    <w:p w14:paraId="5F0B3217" w14:textId="3BD195C3" w:rsidR="2F4E42C0" w:rsidRPr="009A7B52" w:rsidRDefault="2F4E42C0" w:rsidP="009A7B52">
      <w:r w:rsidRPr="009A7B52">
        <w:t>The alignment problem is not new to lawyers. In a deep sense, the legal system is a social project meant to align the interests of individuals and firms to broader communal interests. Envi</w:t>
      </w:r>
      <w:r w:rsidR="24EF7D94" w:rsidRPr="009A7B52">
        <w:t>r</w:t>
      </w:r>
      <w:r w:rsidRPr="009A7B52">
        <w:t>onmental, tax</w:t>
      </w:r>
      <w:r w:rsidR="21A00046" w:rsidRPr="009A7B52">
        <w:t xml:space="preserve">, corporate, contract, and criminal law are all attempts to direct individuals to avoid harmful activities and </w:t>
      </w:r>
      <w:r w:rsidR="3FF0C07E" w:rsidRPr="009A7B52">
        <w:t xml:space="preserve">instead </w:t>
      </w:r>
      <w:r w:rsidR="21A00046" w:rsidRPr="009A7B52">
        <w:t xml:space="preserve">pursue beneficial ones. And while this project </w:t>
      </w:r>
      <w:r w:rsidR="4335D3BD" w:rsidRPr="009A7B52">
        <w:t>has never been perfectly successful, lawyers have accumulated experience and insight into the problem</w:t>
      </w:r>
      <w:r w:rsidR="00862590" w:rsidRPr="009A7B52">
        <w:t>s</w:t>
      </w:r>
      <w:r w:rsidR="4335D3BD" w:rsidRPr="009A7B52">
        <w:t xml:space="preserve"> of alignment.</w:t>
      </w:r>
      <w:r w:rsidRPr="009A7B52">
        <w:rPr>
          <w:rStyle w:val="FootnoteReference"/>
          <w:rFonts w:ascii="EB Garamond 08" w:hAnsi="EB Garamond 08"/>
        </w:rPr>
        <w:footnoteReference w:id="40"/>
      </w:r>
      <w:r w:rsidR="53B19889" w:rsidRPr="009A7B52">
        <w:t xml:space="preserve"> It is this experience that lawyers can bring to regulatory discussions of AI, tempering the techno-optimism of some and the hopelessness of others.</w:t>
      </w:r>
    </w:p>
    <w:p w14:paraId="6A2E37DA" w14:textId="14EEEE61" w:rsidR="005D522E" w:rsidRPr="009A7B52" w:rsidRDefault="00BE65B5" w:rsidP="009A7B52">
      <w:r w:rsidRPr="009A7B52">
        <w:t>In Part III, d</w:t>
      </w:r>
      <w:r w:rsidR="6B525577" w:rsidRPr="009A7B52">
        <w:t xml:space="preserve">rawing on </w:t>
      </w:r>
      <w:r w:rsidR="007E79D8" w:rsidRPr="009A7B52">
        <w:t xml:space="preserve">our </w:t>
      </w:r>
      <w:r w:rsidR="6B525577" w:rsidRPr="009A7B52">
        <w:t>taxonomy of risks</w:t>
      </w:r>
      <w:r w:rsidR="00E21A5C" w:rsidRPr="009A7B52">
        <w:t xml:space="preserve"> and alignment difficulties</w:t>
      </w:r>
      <w:r w:rsidR="6B525577" w:rsidRPr="009A7B52">
        <w:t>, the</w:t>
      </w:r>
      <w:r w:rsidR="0010378C" w:rsidRPr="009A7B52">
        <w:t xml:space="preserve"> Article makes the case for the systemic regulation of Artificial Intelligence. </w:t>
      </w:r>
      <w:r w:rsidR="00376A5A" w:rsidRPr="009A7B52">
        <w:t xml:space="preserve">It </w:t>
      </w:r>
      <w:r w:rsidR="006A1879" w:rsidRPr="009A7B52">
        <w:t>posits that r</w:t>
      </w:r>
      <w:r w:rsidR="006C21AE" w:rsidRPr="009A7B52">
        <w:t>egulating AI as a technology has substantial efficiency benefits over a piecemeal approach.</w:t>
      </w:r>
      <w:r w:rsidR="008E7DB9" w:rsidRPr="009A7B52">
        <w:t xml:space="preserve"> General-purpose AI systems are especially difficult to address in harm-by-harm fashion or to </w:t>
      </w:r>
      <w:r w:rsidR="00B37101" w:rsidRPr="009A7B52">
        <w:t>regulate once widely distributed.</w:t>
      </w:r>
      <w:r w:rsidR="006C21AE" w:rsidRPr="009A7B52">
        <w:t xml:space="preserve"> </w:t>
      </w:r>
      <w:r w:rsidR="006A1879" w:rsidRPr="009A7B52">
        <w:t>Further, m</w:t>
      </w:r>
      <w:r w:rsidR="00403CDC" w:rsidRPr="009A7B52">
        <w:t xml:space="preserve">any AI risks are inherent in the technology itself and only susceptible to systemic rather than use-based regulation. </w:t>
      </w:r>
      <w:r w:rsidR="0007223E" w:rsidRPr="009A7B52">
        <w:t xml:space="preserve">And </w:t>
      </w:r>
      <w:r w:rsidR="00403CDC" w:rsidRPr="009A7B52">
        <w:t>new AI harms may emerge over time and</w:t>
      </w:r>
      <w:r w:rsidR="00A47F70" w:rsidRPr="009A7B52">
        <w:t xml:space="preserve"> are by their</w:t>
      </w:r>
      <w:r w:rsidR="004C18B1" w:rsidRPr="009A7B52">
        <w:t xml:space="preserve"> nature</w:t>
      </w:r>
      <w:r w:rsidR="00403CDC" w:rsidRPr="009A7B52">
        <w:t xml:space="preserve"> difficult </w:t>
      </w:r>
      <w:r w:rsidR="0007223E" w:rsidRPr="009A7B52">
        <w:t xml:space="preserve">for regulators </w:t>
      </w:r>
      <w:r w:rsidR="00403CDC" w:rsidRPr="009A7B52">
        <w:t>to predict or prevent.</w:t>
      </w:r>
    </w:p>
    <w:p w14:paraId="599CAD48" w14:textId="2CB143B7" w:rsidR="0010378C" w:rsidRPr="009A7B52" w:rsidRDefault="00B04D24" w:rsidP="009A7B52">
      <w:r w:rsidRPr="009A7B52">
        <w:t>The Article then</w:t>
      </w:r>
      <w:r w:rsidR="00F30DB3" w:rsidRPr="009A7B52">
        <w:t xml:space="preserve"> </w:t>
      </w:r>
      <w:r w:rsidR="0010378C" w:rsidRPr="009A7B52">
        <w:t>addresses the most prominent public debate over AI regulation, which concerns the question of which AI risks deserve our attention</w:t>
      </w:r>
      <w:r w:rsidR="008D7749" w:rsidRPr="009A7B52">
        <w:t xml:space="preserve">: </w:t>
      </w:r>
      <w:r w:rsidR="0010378C" w:rsidRPr="009A7B52">
        <w:t>the immediate harms of AI or its existential, long-term risks.</w:t>
      </w:r>
      <w:r w:rsidR="0010378C" w:rsidRPr="009A7B52">
        <w:rPr>
          <w:rStyle w:val="FootnoteReference"/>
          <w:rFonts w:ascii="EB Garamond 08" w:hAnsi="EB Garamond 08"/>
        </w:rPr>
        <w:footnoteReference w:id="41"/>
      </w:r>
      <w:r w:rsidR="0010378C" w:rsidRPr="009A7B52">
        <w:t xml:space="preserve"> We contend that this presents a false choice, and that policymakers must attend to both types of risks. Indeed, recognition of short</w:t>
      </w:r>
      <w:r w:rsidR="13359BE3" w:rsidRPr="009A7B52">
        <w:t>-</w:t>
      </w:r>
      <w:r w:rsidR="0010378C" w:rsidRPr="009A7B52">
        <w:t xml:space="preserve">term and </w:t>
      </w:r>
      <w:r w:rsidR="4641D4BF" w:rsidRPr="009A7B52">
        <w:t>long-term</w:t>
      </w:r>
      <w:r w:rsidR="0010378C" w:rsidRPr="009A7B52">
        <w:t xml:space="preserve"> AI risk is complementary, with each type of risk strengthening the case for meaningful regulation.</w:t>
      </w:r>
      <w:r w:rsidR="0010378C" w:rsidRPr="009A7B52">
        <w:rPr>
          <w:rStyle w:val="FootnoteReference"/>
          <w:rFonts w:ascii="EB Garamond 08" w:hAnsi="EB Garamond 08"/>
        </w:rPr>
        <w:footnoteReference w:id="42"/>
      </w:r>
      <w:r w:rsidR="0010378C" w:rsidRPr="009A7B52">
        <w:t xml:space="preserve"> Further, recognizing a broad set of potential AI harms can help </w:t>
      </w:r>
      <w:r w:rsidR="2A2C90FB" w:rsidRPr="009A7B52">
        <w:t>expand</w:t>
      </w:r>
      <w:r w:rsidR="0010378C" w:rsidRPr="009A7B52">
        <w:t xml:space="preserve"> the political coalition necessary for meaningful AI regulation. More broadly, understanding the multidimensionality of AI risk is necessary to shift away from what an IBM representative recently appealed Congress to do: to only regulate AI applications, </w:t>
      </w:r>
      <w:r w:rsidR="0010378C" w:rsidRPr="009A7B52">
        <w:lastRenderedPageBreak/>
        <w:t>not the underlying technology.</w:t>
      </w:r>
      <w:bookmarkStart w:id="17" w:name="_Ref141801952"/>
      <w:r w:rsidR="0010378C" w:rsidRPr="009A7B52">
        <w:rPr>
          <w:rStyle w:val="FootnoteReference"/>
          <w:rFonts w:ascii="EB Garamond 08" w:hAnsi="EB Garamond 08"/>
        </w:rPr>
        <w:footnoteReference w:id="43"/>
      </w:r>
      <w:bookmarkEnd w:id="17"/>
      <w:r w:rsidR="0010378C" w:rsidRPr="009A7B52">
        <w:t xml:space="preserve"> As we demonstrate, it would be a grave mistake to heed this advice.</w:t>
      </w:r>
    </w:p>
    <w:p w14:paraId="1241B716" w14:textId="277F8A97" w:rsidR="0010378C" w:rsidRPr="009A7B52" w:rsidRDefault="00765E10" w:rsidP="009A7B52">
      <w:r w:rsidRPr="009A7B52">
        <w:t xml:space="preserve">Part IV </w:t>
      </w:r>
      <w:r w:rsidR="003E4DF1" w:rsidRPr="009A7B52">
        <w:t>concludes by outlining</w:t>
      </w:r>
      <w:r w:rsidR="44E2FE03" w:rsidRPr="009A7B52">
        <w:t xml:space="preserve"> several important principles that AI regulation should follow</w:t>
      </w:r>
      <w:r w:rsidR="00FF6ADA" w:rsidRPr="009A7B52">
        <w:t>, in both the domestic and international contexts</w:t>
      </w:r>
      <w:r w:rsidR="44E2FE03" w:rsidRPr="009A7B52">
        <w:t>. We highlight the need for a system of ex-ante and ex-post regulation, involving both agencies and courts. Many AI harms can be mitigated through regulatory interventions at the design and development stages, while ex post enforcement will be useful to address particular violations of the regulatory regime.</w:t>
      </w:r>
      <w:bookmarkStart w:id="18" w:name="_Ref141802435"/>
      <w:r w:rsidR="0010378C" w:rsidRPr="009A7B52">
        <w:rPr>
          <w:sz w:val="16"/>
          <w:szCs w:val="16"/>
          <w:vertAlign w:val="superscript"/>
        </w:rPr>
        <w:footnoteReference w:id="44"/>
      </w:r>
      <w:bookmarkEnd w:id="18"/>
      <w:r w:rsidR="44E2FE03" w:rsidRPr="009A7B52">
        <w:t xml:space="preserve"> Litigation </w:t>
      </w:r>
      <w:r w:rsidR="646BA8B9" w:rsidRPr="009A7B52">
        <w:t xml:space="preserve">can </w:t>
      </w:r>
      <w:r w:rsidR="44E2FE03" w:rsidRPr="009A7B52">
        <w:t>expose nascent harmful practices and internal corporate misconduct, thus assisting the regulatory mission. We also posit that regulation should aggressively target the most obvious pathways to AI harm or catastrophe. Recursively self-improving AIs, open source AIs, and AI systems connected to a broad array of physical tools are especially likely to develop alignment problems or dangerous capabilities.</w:t>
      </w:r>
      <w:r w:rsidR="0010378C" w:rsidRPr="009A7B52">
        <w:rPr>
          <w:rStyle w:val="FootnoteReference"/>
          <w:rFonts w:ascii="EB Garamond 08" w:hAnsi="EB Garamond 08"/>
        </w:rPr>
        <w:footnoteReference w:id="45"/>
      </w:r>
      <w:r w:rsidR="44E2FE03" w:rsidRPr="009A7B52">
        <w:t xml:space="preserve"> Technologies like this are particularly appropriate targets for regulation or prohibition. We make the case for these principles and several others as a foundation for the effective regulation of AI technology.</w:t>
      </w:r>
    </w:p>
    <w:p w14:paraId="7E196F60" w14:textId="75E742CB" w:rsidR="0010378C" w:rsidRPr="009A7B52" w:rsidRDefault="0010378C" w:rsidP="009A7B52">
      <w:r w:rsidRPr="009A7B52">
        <w:t xml:space="preserve">We also address directly the argument that by regulating domestically, the United States would allow other nation-states to </w:t>
      </w:r>
      <w:r w:rsidR="2ED631B1" w:rsidRPr="009A7B52">
        <w:t xml:space="preserve">take </w:t>
      </w:r>
      <w:r w:rsidRPr="009A7B52">
        <w:t>the lead</w:t>
      </w:r>
      <w:r w:rsidR="38852D51" w:rsidRPr="009A7B52">
        <w:t xml:space="preserve"> in AI development</w:t>
      </w:r>
      <w:r w:rsidRPr="009A7B52">
        <w:t>, and so we should abandon caution to gain strategic advantage.</w:t>
      </w:r>
      <w:r w:rsidRPr="009A7B52">
        <w:rPr>
          <w:rStyle w:val="FootnoteReference"/>
          <w:rFonts w:ascii="EB Garamond 08" w:hAnsi="EB Garamond 08"/>
        </w:rPr>
        <w:footnoteReference w:id="46"/>
      </w:r>
      <w:r w:rsidRPr="009A7B52">
        <w:t xml:space="preserve"> Ultimately this argument is fallacious, and we provide precedential examples from international law showing that international collaboration is indeed possible. AI regulation is not a zero-sum game, because aligning AI systems to social goals is essential to protect the safety of all nations and peoples. </w:t>
      </w:r>
    </w:p>
    <w:p w14:paraId="5BC829B6" w14:textId="77777777" w:rsidR="00B669A4" w:rsidRPr="009A7B52" w:rsidRDefault="00B669A4" w:rsidP="009A7B52">
      <w:pPr>
        <w:pStyle w:val="Heading1"/>
      </w:pPr>
      <w:bookmarkStart w:id="19" w:name="_Toc141972216"/>
      <w:bookmarkStart w:id="20" w:name="_Toc141972335"/>
      <w:bookmarkStart w:id="21" w:name="_Toc150316939"/>
      <w:bookmarkStart w:id="22" w:name="_Toc152940226"/>
      <w:bookmarkStart w:id="23" w:name="_Toc152941117"/>
      <w:bookmarkStart w:id="24" w:name="_Toc153640924"/>
      <w:bookmarkStart w:id="25" w:name="_Toc153641071"/>
      <w:r w:rsidRPr="009A7B52">
        <w:lastRenderedPageBreak/>
        <w:t>Societal Risks of AI Systems</w:t>
      </w:r>
      <w:bookmarkEnd w:id="19"/>
      <w:bookmarkEnd w:id="20"/>
      <w:bookmarkEnd w:id="21"/>
      <w:bookmarkEnd w:id="22"/>
      <w:bookmarkEnd w:id="23"/>
      <w:bookmarkEnd w:id="24"/>
      <w:bookmarkEnd w:id="25"/>
    </w:p>
    <w:p w14:paraId="440D55C5" w14:textId="394A133C" w:rsidR="00B669A4" w:rsidRPr="009A7B52" w:rsidRDefault="00B669A4" w:rsidP="009A7B52">
      <w:r w:rsidRPr="009A7B52">
        <w:t xml:space="preserve">The rise of AI systems </w:t>
      </w:r>
      <w:r w:rsidR="00A85426" w:rsidRPr="009A7B52">
        <w:t xml:space="preserve">is likely to have </w:t>
      </w:r>
      <w:r w:rsidRPr="009A7B52">
        <w:t xml:space="preserve">a </w:t>
      </w:r>
      <w:r w:rsidR="00E4372F" w:rsidRPr="009A7B52">
        <w:t xml:space="preserve">profound </w:t>
      </w:r>
      <w:r w:rsidRPr="009A7B52">
        <w:t xml:space="preserve">social impact. While some of </w:t>
      </w:r>
      <w:r w:rsidR="007B459A" w:rsidRPr="009A7B52">
        <w:t>the impact</w:t>
      </w:r>
      <w:r w:rsidRPr="009A7B52">
        <w:t xml:space="preserve"> </w:t>
      </w:r>
      <w:r w:rsidR="00BF6D17" w:rsidRPr="009A7B52">
        <w:t>will</w:t>
      </w:r>
      <w:r w:rsidRPr="009A7B52">
        <w:t xml:space="preserve"> undoubtedly </w:t>
      </w:r>
      <w:r w:rsidR="00BF6D17" w:rsidRPr="009A7B52">
        <w:t>be positive</w:t>
      </w:r>
      <w:r w:rsidRPr="009A7B52">
        <w:t xml:space="preserve">, controlling the negative effects presents a </w:t>
      </w:r>
      <w:r w:rsidR="00E4372F" w:rsidRPr="009A7B52">
        <w:t>vexing</w:t>
      </w:r>
      <w:r w:rsidRPr="009A7B52">
        <w:t xml:space="preserve"> challenge. </w:t>
      </w:r>
      <w:r w:rsidR="00BF6D17" w:rsidRPr="009A7B52">
        <w:t>To be sure</w:t>
      </w:r>
      <w:r w:rsidRPr="009A7B52">
        <w:t xml:space="preserve">, every technology </w:t>
      </w:r>
      <w:r w:rsidR="00BF6D17" w:rsidRPr="009A7B52">
        <w:t>presents</w:t>
      </w:r>
      <w:r w:rsidRPr="009A7B52">
        <w:t xml:space="preserve"> benefits and risks. </w:t>
      </w:r>
      <w:r w:rsidR="00BF6D17" w:rsidRPr="009A7B52">
        <w:t>Traditionally, the legal system has addressed such issues by enacting targeted regulations</w:t>
      </w:r>
      <w:r w:rsidR="006B68BF" w:rsidRPr="009A7B52">
        <w:t xml:space="preserve"> at the level of application</w:t>
      </w:r>
      <w:r w:rsidR="00BF6D17" w:rsidRPr="009A7B52">
        <w:t xml:space="preserve">—such as speed limits for vehicles, marketing restrictions for tobacco products to minors, and firearms prohibitions on school property. </w:t>
      </w:r>
      <w:r w:rsidR="00D029FA" w:rsidRPr="009A7B52">
        <w:t xml:space="preserve">A central question is whether </w:t>
      </w:r>
      <w:r w:rsidR="006B68BF" w:rsidRPr="009A7B52">
        <w:t xml:space="preserve">application-level </w:t>
      </w:r>
      <w:r w:rsidR="00D029FA" w:rsidRPr="009A7B52">
        <w:t xml:space="preserve">regulation </w:t>
      </w:r>
      <w:r w:rsidR="006B68BF" w:rsidRPr="009A7B52">
        <w:t>is sufficient to govern AI risk</w:t>
      </w:r>
      <w:r w:rsidR="00D029FA" w:rsidRPr="009A7B52">
        <w:t>.</w:t>
      </w:r>
    </w:p>
    <w:p w14:paraId="469F0FC6" w14:textId="6C942168" w:rsidR="00930815" w:rsidRPr="009A7B52" w:rsidRDefault="00352FF2" w:rsidP="009A7B52">
      <w:r w:rsidRPr="009A7B52">
        <w:t xml:space="preserve">A </w:t>
      </w:r>
      <w:r w:rsidR="00B669A4" w:rsidRPr="009A7B52">
        <w:t xml:space="preserve">key argument in this </w:t>
      </w:r>
      <w:r w:rsidR="0042177A" w:rsidRPr="009A7B52">
        <w:t xml:space="preserve">Article </w:t>
      </w:r>
      <w:r w:rsidR="00B669A4" w:rsidRPr="009A7B52">
        <w:t xml:space="preserve">is that AI systems </w:t>
      </w:r>
      <w:r w:rsidR="00D029FA" w:rsidRPr="009A7B52">
        <w:t>possess</w:t>
      </w:r>
      <w:r w:rsidR="00B669A4" w:rsidRPr="009A7B52">
        <w:t xml:space="preserve"> a special risk profile that requires </w:t>
      </w:r>
      <w:r w:rsidR="00B669A4" w:rsidRPr="009A7B52">
        <w:rPr>
          <w:i/>
          <w:iCs/>
        </w:rPr>
        <w:t>systemic</w:t>
      </w:r>
      <w:r w:rsidR="00B669A4" w:rsidRPr="009A7B52">
        <w:t xml:space="preserve"> regulation. </w:t>
      </w:r>
      <w:r w:rsidR="0078028E" w:rsidRPr="009A7B52">
        <w:t xml:space="preserve">Our </w:t>
      </w:r>
      <w:r w:rsidR="0042177A" w:rsidRPr="009A7B52">
        <w:t xml:space="preserve">contention </w:t>
      </w:r>
      <w:r w:rsidR="00D31F74" w:rsidRPr="009A7B52">
        <w:t>is based</w:t>
      </w:r>
      <w:r w:rsidR="00323773" w:rsidRPr="009A7B52">
        <w:t xml:space="preserve"> </w:t>
      </w:r>
      <w:r w:rsidR="00CF3223" w:rsidRPr="009A7B52">
        <w:t xml:space="preserve">on </w:t>
      </w:r>
      <w:r w:rsidR="00706154" w:rsidRPr="009A7B52">
        <w:t xml:space="preserve">two interlocking </w:t>
      </w:r>
      <w:r w:rsidR="002F7D98" w:rsidRPr="009A7B52">
        <w:t>types of risk</w:t>
      </w:r>
      <w:r w:rsidR="00706154" w:rsidRPr="009A7B52">
        <w:t>: risk</w:t>
      </w:r>
      <w:r w:rsidR="001D1247" w:rsidRPr="009A7B52">
        <w:t>s</w:t>
      </w:r>
      <w:r w:rsidR="008D08B2" w:rsidRPr="009A7B52">
        <w:t xml:space="preserve"> from</w:t>
      </w:r>
      <w:r w:rsidR="0035119E" w:rsidRPr="009A7B52">
        <w:t xml:space="preserve"> </w:t>
      </w:r>
      <w:r w:rsidR="001D1247" w:rsidRPr="009A7B52">
        <w:t xml:space="preserve">the </w:t>
      </w:r>
      <w:r w:rsidR="0035119E" w:rsidRPr="009A7B52">
        <w:t>broad deployment of AI systems</w:t>
      </w:r>
      <w:r w:rsidR="008D08B2" w:rsidRPr="009A7B52">
        <w:t xml:space="preserve"> and </w:t>
      </w:r>
      <w:r w:rsidR="0078028E" w:rsidRPr="009A7B52">
        <w:t xml:space="preserve">the </w:t>
      </w:r>
      <w:r w:rsidR="00CF3223" w:rsidRPr="009A7B52">
        <w:t>intrinsic</w:t>
      </w:r>
      <w:r w:rsidR="008D08B2" w:rsidRPr="009A7B52">
        <w:t xml:space="preserve"> risk</w:t>
      </w:r>
      <w:r w:rsidR="001D1247" w:rsidRPr="009A7B52">
        <w:t>s</w:t>
      </w:r>
      <w:r w:rsidR="008D08B2" w:rsidRPr="009A7B52">
        <w:t xml:space="preserve"> </w:t>
      </w:r>
      <w:r w:rsidR="00587782" w:rsidRPr="009A7B52">
        <w:t xml:space="preserve">of </w:t>
      </w:r>
      <w:r w:rsidR="008D08B2" w:rsidRPr="009A7B52">
        <w:t xml:space="preserve">the systems themselves. </w:t>
      </w:r>
      <w:r w:rsidR="0035119E" w:rsidRPr="009A7B52">
        <w:t>If such risks exist,</w:t>
      </w:r>
      <w:r w:rsidR="00930815" w:rsidRPr="009A7B52">
        <w:t xml:space="preserve"> then </w:t>
      </w:r>
      <w:r w:rsidR="00B669A4" w:rsidRPr="009A7B52">
        <w:t>AI systems should be regulated not only at the level of downstream applications,</w:t>
      </w:r>
      <w:r w:rsidR="00B669A4" w:rsidRPr="009A7B52">
        <w:rPr>
          <w:rStyle w:val="FootnoteReference"/>
          <w:rFonts w:ascii="EB Garamond 08" w:hAnsi="EB Garamond 08"/>
        </w:rPr>
        <w:footnoteReference w:id="47"/>
      </w:r>
      <w:r w:rsidR="00B669A4" w:rsidRPr="009A7B52">
        <w:t xml:space="preserve"> but also upstream in the</w:t>
      </w:r>
      <w:r w:rsidR="00587782" w:rsidRPr="009A7B52">
        <w:t xml:space="preserve"> foundational stages of </w:t>
      </w:r>
      <w:r w:rsidR="00B669A4" w:rsidRPr="009A7B52">
        <w:t xml:space="preserve">development and training. </w:t>
      </w:r>
    </w:p>
    <w:p w14:paraId="0BD64830" w14:textId="4B6BA35F" w:rsidR="006641CA" w:rsidRPr="009A7B52" w:rsidRDefault="00930815" w:rsidP="009A7B52">
      <w:r w:rsidRPr="009A7B52">
        <w:t>This Part unpacks the societ</w:t>
      </w:r>
      <w:r w:rsidR="003C2B53" w:rsidRPr="009A7B52">
        <w:t xml:space="preserve">y-wide risks of </w:t>
      </w:r>
      <w:r w:rsidR="00EF450D" w:rsidRPr="009A7B52">
        <w:t xml:space="preserve">various potential uses of </w:t>
      </w:r>
      <w:r w:rsidR="003C2B53" w:rsidRPr="009A7B52">
        <w:t>AI systems</w:t>
      </w:r>
      <w:r w:rsidR="00992030" w:rsidRPr="009A7B52">
        <w:t xml:space="preserve">, </w:t>
      </w:r>
      <w:r w:rsidR="00587782" w:rsidRPr="009A7B52">
        <w:t>reserving</w:t>
      </w:r>
      <w:r w:rsidR="00992030" w:rsidRPr="009A7B52">
        <w:t xml:space="preserve"> the more </w:t>
      </w:r>
      <w:r w:rsidR="00587782" w:rsidRPr="009A7B52">
        <w:t xml:space="preserve">intrinsic risk </w:t>
      </w:r>
      <w:r w:rsidR="00992030" w:rsidRPr="009A7B52">
        <w:t xml:space="preserve">concerns to the next Part. </w:t>
      </w:r>
      <w:r w:rsidR="00A265F3" w:rsidRPr="009A7B52">
        <w:t xml:space="preserve">Some </w:t>
      </w:r>
      <w:r w:rsidR="00695924" w:rsidRPr="009A7B52">
        <w:t xml:space="preserve">of the risks </w:t>
      </w:r>
      <w:r w:rsidR="001E3CC4" w:rsidRPr="009A7B52">
        <w:t xml:space="preserve">we consider </w:t>
      </w:r>
      <w:r w:rsidR="00070A89" w:rsidRPr="009A7B52">
        <w:t xml:space="preserve">here </w:t>
      </w:r>
      <w:r w:rsidR="00695924" w:rsidRPr="009A7B52">
        <w:t xml:space="preserve">are present and immediate; others, still covered by the fog of the future. </w:t>
      </w:r>
      <w:r w:rsidR="00A265F3" w:rsidRPr="009A7B52">
        <w:t>However, p</w:t>
      </w:r>
      <w:r w:rsidR="00C33D05" w:rsidRPr="009A7B52">
        <w:t>ace some current debates, we believe that both categories of risk demand our attention.</w:t>
      </w:r>
      <w:r w:rsidR="00C33D05" w:rsidRPr="009A7B52">
        <w:rPr>
          <w:rStyle w:val="FootnoteReference"/>
          <w:rFonts w:ascii="EB Garamond 08" w:hAnsi="EB Garamond 08"/>
        </w:rPr>
        <w:footnoteReference w:id="48"/>
      </w:r>
      <w:r w:rsidR="007552E2" w:rsidRPr="009A7B52">
        <w:t xml:space="preserve">  </w:t>
      </w:r>
      <w:r w:rsidR="00410A03" w:rsidRPr="009A7B52">
        <w:t xml:space="preserve">We therefore offer a broad overview, </w:t>
      </w:r>
      <w:r w:rsidR="006641CA" w:rsidRPr="009A7B52">
        <w:t xml:space="preserve">emphasizing throughout a key point: over and above any direct risk caused from </w:t>
      </w:r>
      <w:r w:rsidR="000D75A3" w:rsidRPr="009A7B52">
        <w:t>particular applications</w:t>
      </w:r>
      <w:r w:rsidR="002E218E" w:rsidRPr="009A7B52">
        <w:t xml:space="preserve"> or misu</w:t>
      </w:r>
      <w:r w:rsidR="003F4D25" w:rsidRPr="009A7B52">
        <w:t>s</w:t>
      </w:r>
      <w:r w:rsidR="002E218E" w:rsidRPr="009A7B52">
        <w:t>es</w:t>
      </w:r>
      <w:r w:rsidR="006641CA" w:rsidRPr="009A7B52">
        <w:t xml:space="preserve"> of AI systems, their deployment creates societal</w:t>
      </w:r>
      <w:r w:rsidR="0039602A" w:rsidRPr="009A7B52">
        <w:t>,</w:t>
      </w:r>
      <w:r w:rsidR="006641CA" w:rsidRPr="009A7B52">
        <w:t xml:space="preserve"> </w:t>
      </w:r>
      <w:r w:rsidR="0039602A" w:rsidRPr="009A7B52">
        <w:t xml:space="preserve">systemic </w:t>
      </w:r>
      <w:r w:rsidR="006641CA" w:rsidRPr="009A7B52">
        <w:t>risks.</w:t>
      </w:r>
    </w:p>
    <w:p w14:paraId="4EA03910" w14:textId="0F306BFC" w:rsidR="00B669A4" w:rsidRPr="009A7B52" w:rsidRDefault="00992030" w:rsidP="009A7B52">
      <w:r w:rsidRPr="009A7B52">
        <w:t xml:space="preserve"> </w:t>
      </w:r>
    </w:p>
    <w:p w14:paraId="59FD05FC" w14:textId="77777777" w:rsidR="00B669A4" w:rsidRPr="009A7B52" w:rsidRDefault="00B669A4" w:rsidP="009A7B52">
      <w:pPr>
        <w:pStyle w:val="BodyStyle2"/>
      </w:pPr>
    </w:p>
    <w:p w14:paraId="5ADB8A1C" w14:textId="77777777" w:rsidR="00B669A4" w:rsidRPr="009A7B52" w:rsidRDefault="00B669A4" w:rsidP="009A7B52">
      <w:pPr>
        <w:pStyle w:val="Heading2"/>
      </w:pPr>
      <w:bookmarkStart w:id="26" w:name="_Toc141819035"/>
      <w:bookmarkStart w:id="27" w:name="_Toc141972217"/>
      <w:bookmarkStart w:id="28" w:name="_Toc141972336"/>
      <w:bookmarkStart w:id="29" w:name="_Toc150316940"/>
      <w:bookmarkStart w:id="30" w:name="_Toc152940227"/>
      <w:bookmarkStart w:id="31" w:name="_Toc152941118"/>
      <w:bookmarkStart w:id="32" w:name="_Toc153640925"/>
      <w:bookmarkStart w:id="33" w:name="_Toc153641072"/>
      <w:r w:rsidRPr="009A7B52">
        <w:t>Present Harms</w:t>
      </w:r>
      <w:bookmarkEnd w:id="26"/>
      <w:bookmarkEnd w:id="27"/>
      <w:bookmarkEnd w:id="28"/>
      <w:bookmarkEnd w:id="29"/>
      <w:bookmarkEnd w:id="30"/>
      <w:bookmarkEnd w:id="31"/>
      <w:bookmarkEnd w:id="32"/>
      <w:bookmarkEnd w:id="33"/>
    </w:p>
    <w:p w14:paraId="334E2DCA" w14:textId="77777777" w:rsidR="00B669A4" w:rsidRPr="009A7B52" w:rsidRDefault="00B669A4" w:rsidP="009A7B52">
      <w:pPr>
        <w:pStyle w:val="BodyStyle2"/>
      </w:pPr>
    </w:p>
    <w:p w14:paraId="593F5B26" w14:textId="77777777" w:rsidR="00B669A4" w:rsidRPr="009A7B52" w:rsidRDefault="00B669A4" w:rsidP="009A7B52">
      <w:pPr>
        <w:pStyle w:val="BodyStyle2"/>
      </w:pPr>
      <w:r w:rsidRPr="009A7B52">
        <w:t xml:space="preserve">In the following sections, we discuss broad harms associated with AI that are already occurring. However, the line between present and future harms is inherently blurry. Some of these present harms may intensify in the future, as AI becomes more capable and its use more widespread. Nothing about AI, including its most salient harms, is static. </w:t>
      </w:r>
    </w:p>
    <w:p w14:paraId="6E98A68E" w14:textId="77777777" w:rsidR="00B669A4" w:rsidRPr="009A7B52" w:rsidRDefault="00B669A4" w:rsidP="009A7B52">
      <w:pPr>
        <w:pStyle w:val="Heading3"/>
      </w:pPr>
      <w:bookmarkStart w:id="34" w:name="_Toc141819036"/>
      <w:bookmarkStart w:id="35" w:name="_Toc141972218"/>
      <w:bookmarkStart w:id="36" w:name="_Toc152940228"/>
      <w:bookmarkStart w:id="37" w:name="_Toc152941119"/>
      <w:bookmarkStart w:id="38" w:name="_Toc153640926"/>
      <w:bookmarkStart w:id="39" w:name="_Toc153641073"/>
      <w:r w:rsidRPr="009A7B52">
        <w:t>Bias and Discrimination</w:t>
      </w:r>
      <w:bookmarkEnd w:id="34"/>
      <w:bookmarkEnd w:id="35"/>
      <w:bookmarkEnd w:id="36"/>
      <w:bookmarkEnd w:id="37"/>
      <w:bookmarkEnd w:id="38"/>
      <w:bookmarkEnd w:id="39"/>
    </w:p>
    <w:p w14:paraId="713A890C" w14:textId="77777777" w:rsidR="00B669A4" w:rsidRPr="009A7B52" w:rsidRDefault="00B669A4" w:rsidP="009A7B52">
      <w:pPr>
        <w:pStyle w:val="BodyStyle2"/>
      </w:pPr>
      <w:r w:rsidRPr="009A7B52">
        <w:lastRenderedPageBreak/>
        <w:t>AI systems have quickly become integrated into decisionmaking processes at firms, agencies, and even the judiciary. These AI systems make classifications and predictions, which in turn drive decisions. One concern, raised by a burgeoning literature, is that these algorithms may exhibit bias.</w:t>
      </w:r>
      <w:r w:rsidRPr="009A7B52">
        <w:rPr>
          <w:rStyle w:val="FootnoteReference"/>
          <w:rFonts w:ascii="EB Garamond 08" w:hAnsi="EB Garamond 08"/>
        </w:rPr>
        <w:footnoteReference w:id="49"/>
      </w:r>
      <w:r w:rsidRPr="009A7B52">
        <w:t xml:space="preserve"> The related concern we want to emphasize is that these biases would arise </w:t>
      </w:r>
      <w:r w:rsidRPr="009A7B52">
        <w:rPr>
          <w:i/>
          <w:iCs/>
        </w:rPr>
        <w:t>systemically</w:t>
      </w:r>
      <w:r w:rsidRPr="009A7B52">
        <w:t xml:space="preserve">, across all areas of life. </w:t>
      </w:r>
    </w:p>
    <w:p w14:paraId="6DA88E1D" w14:textId="77777777" w:rsidR="00B669A4" w:rsidRPr="009A7B52" w:rsidRDefault="00B669A4" w:rsidP="009A7B52">
      <w:pPr>
        <w:pStyle w:val="BodyStyle2"/>
      </w:pPr>
      <w:r w:rsidRPr="009A7B52">
        <w:t>AI systems are trained on vast amounts of data, learning to detect complex and subtle statistical relationships within them.</w:t>
      </w:r>
      <w:bookmarkStart w:id="40" w:name="_Ref142059398"/>
      <w:r w:rsidRPr="009A7B52">
        <w:rPr>
          <w:rStyle w:val="FootnoteReference"/>
          <w:rFonts w:ascii="EB Garamond 08" w:hAnsi="EB Garamond 08"/>
        </w:rPr>
        <w:footnoteReference w:id="50"/>
      </w:r>
      <w:bookmarkEnd w:id="40"/>
      <w:r w:rsidRPr="009A7B52">
        <w:t xml:space="preserve"> They may, for example, predict the probability that an employee will be successful, that a client will be satisfied, that an incarcerated person will recidivate, or that a customer will fail to pay their debts on time.</w:t>
      </w:r>
      <w:r w:rsidRPr="009A7B52">
        <w:rPr>
          <w:rStyle w:val="FootnoteReference"/>
          <w:rFonts w:ascii="EB Garamond 08" w:hAnsi="EB Garamond 08"/>
        </w:rPr>
        <w:footnoteReference w:id="51"/>
      </w:r>
      <w:r w:rsidRPr="009A7B52">
        <w:rPr>
          <w:b/>
          <w:bCs/>
        </w:rPr>
        <w:t xml:space="preserve"> </w:t>
      </w:r>
      <w:r w:rsidRPr="009A7B52">
        <w:t>Because of AI’s predictive efficiency, companies increasingly use it to predict future outcomes and make decisions about people’s employment, insurance, health, incarceration status, immigration status, consumer propensities, and education, among other things.</w:t>
      </w:r>
      <w:r w:rsidRPr="009A7B52">
        <w:rPr>
          <w:rStyle w:val="FootnoteReference"/>
          <w:rFonts w:ascii="EB Garamond 08" w:hAnsi="EB Garamond 08"/>
        </w:rPr>
        <w:footnoteReference w:id="52"/>
      </w:r>
      <w:r w:rsidRPr="009A7B52">
        <w:t xml:space="preserve"> </w:t>
      </w:r>
    </w:p>
    <w:p w14:paraId="7660D901" w14:textId="0208183C" w:rsidR="00B669A4" w:rsidRPr="009A7B52" w:rsidRDefault="00B669A4" w:rsidP="009A7B52">
      <w:pPr>
        <w:pStyle w:val="BodyStyle2"/>
      </w:pPr>
      <w:r w:rsidRPr="009A7B52">
        <w:t>As scholars have explored, these models tend to have discriminatory effects  with regard to race, gender, class, ethnicity, religion, disability status, and more, especially for groups with a history of suffering  discrimination or disadvantage.</w:t>
      </w:r>
      <w:r w:rsidRPr="009A7B52">
        <w:rPr>
          <w:rStyle w:val="FootnoteReference"/>
          <w:rFonts w:ascii="EB Garamond 08" w:hAnsi="EB Garamond 08"/>
        </w:rPr>
        <w:footnoteReference w:id="53"/>
      </w:r>
      <w:r w:rsidRPr="009A7B52">
        <w:t xml:space="preserve"> Recent examples of such discrimination by AI algorithms are too numerous to list.</w:t>
      </w:r>
      <w:r w:rsidRPr="009A7B52">
        <w:rPr>
          <w:rStyle w:val="FootnoteReference"/>
          <w:rFonts w:ascii="EB Garamond 08" w:hAnsi="EB Garamond 08"/>
        </w:rPr>
        <w:footnoteReference w:id="54"/>
      </w:r>
      <w:r w:rsidRPr="009A7B52">
        <w:t xml:space="preserve"> This bias may be due to training data including too few examples of people of color, such as in some facial recognition systems, which are systemically less accurate for people who are Black, East Asian, American Indian, or female.</w:t>
      </w:r>
      <w:r w:rsidRPr="009A7B52">
        <w:rPr>
          <w:rStyle w:val="FootnoteReference"/>
          <w:rFonts w:ascii="EB Garamond 08" w:hAnsi="EB Garamond 08"/>
        </w:rPr>
        <w:footnoteReference w:id="55"/>
      </w:r>
      <w:r w:rsidRPr="009A7B52">
        <w:t xml:space="preserve"> Algorithms can also have discriminatory effects when the training data contains </w:t>
      </w:r>
      <w:r w:rsidRPr="009A7B52">
        <w:rPr>
          <w:i/>
          <w:iCs/>
        </w:rPr>
        <w:t>too many</w:t>
      </w:r>
      <w:r w:rsidRPr="009A7B52">
        <w:t xml:space="preserve"> examples of minorities, as in the case of over-policed minorities who are then predicted to be more likely to engage in crime.</w:t>
      </w:r>
      <w:bookmarkStart w:id="41" w:name="_Ref142059613"/>
      <w:r w:rsidRPr="009A7B52">
        <w:rPr>
          <w:rStyle w:val="FootnoteReference"/>
          <w:rFonts w:ascii="EB Garamond 08" w:hAnsi="EB Garamond 08"/>
        </w:rPr>
        <w:footnoteReference w:id="56"/>
      </w:r>
      <w:bookmarkEnd w:id="41"/>
      <w:r w:rsidR="00264EA2" w:rsidRPr="00264EA2">
        <w:t xml:space="preserve"> </w:t>
      </w:r>
    </w:p>
    <w:p w14:paraId="7C71FFE8" w14:textId="77777777" w:rsidR="00B669A4" w:rsidRPr="009A7B52" w:rsidRDefault="00B669A4" w:rsidP="009A7B52">
      <w:pPr>
        <w:pStyle w:val="BodyStyle2"/>
      </w:pPr>
      <w:r w:rsidRPr="009A7B52">
        <w:t>Even in the absence of training data issues, algorithms inherently project historical discrimination forward into the future.</w:t>
      </w:r>
      <w:r w:rsidRPr="009A7B52">
        <w:rPr>
          <w:rStyle w:val="FootnoteReference"/>
          <w:rFonts w:ascii="EB Garamond 08" w:hAnsi="EB Garamond 08"/>
        </w:rPr>
        <w:footnoteReference w:id="57"/>
      </w:r>
      <w:r w:rsidRPr="009A7B52">
        <w:t xml:space="preserve"> When an AI makes algorithmic predictions based on historical data, it replicates existing social patterns of </w:t>
      </w:r>
      <w:r w:rsidRPr="009A7B52">
        <w:lastRenderedPageBreak/>
        <w:t>discrimination, and in the process, perpetuates them by condemning discriminated individuals to worse outcomes.</w:t>
      </w:r>
      <w:r w:rsidRPr="009A7B52">
        <w:rPr>
          <w:rStyle w:val="FootnoteReference"/>
          <w:rFonts w:ascii="EB Garamond 08" w:hAnsi="EB Garamond 08"/>
        </w:rPr>
        <w:footnoteReference w:id="58"/>
      </w:r>
      <w:r w:rsidRPr="009A7B52">
        <w:t xml:space="preserve"> A model assigned to review resumes for a tech company might downgrade women candidates and upgrade men, much as Amazon’s hiring algorithm did in an analogous real-world example.</w:t>
      </w:r>
      <w:r w:rsidRPr="009A7B52">
        <w:rPr>
          <w:rStyle w:val="FootnoteReference"/>
          <w:rFonts w:ascii="EB Garamond 08" w:hAnsi="EB Garamond 08"/>
        </w:rPr>
        <w:footnoteReference w:id="59"/>
      </w:r>
      <w:r w:rsidRPr="009A7B52">
        <w:t xml:space="preserve"> After all, in the historical data, men tended to get hired more frequently, while women were rarely hired. This results in ongoing discriminatory cycles for historically discriminated-against groups.</w:t>
      </w:r>
      <w:r w:rsidRPr="009A7B52">
        <w:rPr>
          <w:rStyle w:val="FootnoteReference"/>
          <w:rFonts w:ascii="EB Garamond 08" w:hAnsi="EB Garamond 08"/>
        </w:rPr>
        <w:footnoteReference w:id="60"/>
      </w:r>
    </w:p>
    <w:p w14:paraId="278C1F74" w14:textId="1F588634" w:rsidR="005A7BC7" w:rsidRDefault="00B669A4" w:rsidP="009A7B52">
      <w:pPr>
        <w:pStyle w:val="BodyStyle2"/>
      </w:pPr>
      <w:r w:rsidRPr="009A7B52">
        <w:t xml:space="preserve"> The extent to which technical tools can address algorithmic discrimination is limited.</w:t>
      </w:r>
      <w:r w:rsidRPr="009A7B52">
        <w:rPr>
          <w:rStyle w:val="FootnoteReference"/>
          <w:rFonts w:ascii="EB Garamond 08" w:hAnsi="EB Garamond 08"/>
        </w:rPr>
        <w:footnoteReference w:id="61"/>
      </w:r>
      <w:r w:rsidRPr="009A7B52">
        <w:t xml:space="preserve"> The sources and effects of discrimination lie outside of any particular model or code; they exist in the underlying data itself.</w:t>
      </w:r>
      <w:r w:rsidR="00694438">
        <w:rPr>
          <w:rStyle w:val="FootnoteReference"/>
        </w:rPr>
        <w:footnoteReference w:id="62"/>
      </w:r>
      <w:r w:rsidRPr="009A7B52">
        <w:t xml:space="preserve"> A system banned from taking race into account will consider zip codes; a system banned from using zip codes will use income and occupation; and so on.</w:t>
      </w:r>
      <w:r w:rsidRPr="009A7B52">
        <w:rPr>
          <w:rStyle w:val="FootnoteReference"/>
          <w:rFonts w:ascii="EB Garamond 08" w:hAnsi="EB Garamond 08"/>
        </w:rPr>
        <w:footnoteReference w:id="63"/>
      </w:r>
      <w:r w:rsidRPr="009A7B52">
        <w:t xml:space="preserve"> And once the obvious forms of discrimination are prohibited, there will be many subtler forms of harder-to-trace discriminatory effect.</w:t>
      </w:r>
      <w:r w:rsidRPr="009A7B52">
        <w:rPr>
          <w:rStyle w:val="FootnoteReference"/>
          <w:rFonts w:ascii="EB Garamond 08" w:hAnsi="EB Garamond 08"/>
        </w:rPr>
        <w:t xml:space="preserve"> </w:t>
      </w:r>
      <w:r w:rsidRPr="009A7B52">
        <w:rPr>
          <w:rStyle w:val="FootnoteReference"/>
          <w:rFonts w:ascii="EB Garamond 08" w:hAnsi="EB Garamond 08"/>
        </w:rPr>
        <w:footnoteReference w:id="64"/>
      </w:r>
    </w:p>
    <w:p w14:paraId="3432FC54" w14:textId="66E7FB2B" w:rsidR="00B669A4" w:rsidRPr="009A7B52" w:rsidRDefault="00405320" w:rsidP="009A7B52">
      <w:pPr>
        <w:pStyle w:val="BodyStyle2"/>
      </w:pPr>
      <w:r w:rsidRPr="00405320">
        <w:t>Decisionmaking via AI algorithm is problematic because it takes existing discrimination and sets it in stone.</w:t>
      </w:r>
      <w:r w:rsidR="00900093">
        <w:rPr>
          <w:rStyle w:val="FootnoteReference"/>
        </w:rPr>
        <w:footnoteReference w:id="65"/>
      </w:r>
      <w:r w:rsidRPr="00405320">
        <w:t xml:space="preserve">  And it does so with a false patina of neutrality, of simply calling balls and strikes.</w:t>
      </w:r>
      <w:r w:rsidR="00656A30">
        <w:rPr>
          <w:rStyle w:val="FootnoteReference"/>
        </w:rPr>
        <w:footnoteReference w:id="66"/>
      </w:r>
      <w:r w:rsidRPr="00405320">
        <w:t xml:space="preserve">  As AI systems become embedded within more parts of society, these discriminatory effects will interact and likely compound</w:t>
      </w:r>
      <w:r w:rsidR="005D6E8B">
        <w:t xml:space="preserve">, </w:t>
      </w:r>
      <w:r w:rsidRPr="00405320">
        <w:t xml:space="preserve">  </w:t>
      </w:r>
      <w:r w:rsidR="00264EA2">
        <w:t xml:space="preserve">in a way that </w:t>
      </w:r>
      <w:r w:rsidR="00596182">
        <w:t>reaches even more broadly</w:t>
      </w:r>
      <w:r w:rsidR="00264EA2">
        <w:t xml:space="preserve"> than the biased decisions of individual, </w:t>
      </w:r>
      <w:r w:rsidR="00A3399C">
        <w:t>uncoordinated</w:t>
      </w:r>
      <w:r w:rsidR="00264EA2">
        <w:t xml:space="preserve"> actors</w:t>
      </w:r>
      <w:r w:rsidR="00264EA2" w:rsidRPr="009A7B52">
        <w:t>.</w:t>
      </w:r>
      <w:r w:rsidR="00264EA2" w:rsidRPr="009A7B52">
        <w:rPr>
          <w:rStyle w:val="FootnoteReference"/>
          <w:rFonts w:ascii="EB Garamond 08" w:hAnsi="EB Garamond 08"/>
        </w:rPr>
        <w:footnoteReference w:id="67"/>
      </w:r>
      <w:r w:rsidR="00264EA2" w:rsidRPr="009A7B52">
        <w:t xml:space="preserve"> </w:t>
      </w:r>
      <w:r w:rsidR="00264EA2">
        <w:t xml:space="preserve"> </w:t>
      </w:r>
    </w:p>
    <w:p w14:paraId="2306E2F5" w14:textId="77777777" w:rsidR="00B669A4" w:rsidRPr="009A7B52" w:rsidRDefault="00B669A4" w:rsidP="009A7B52">
      <w:pPr>
        <w:pStyle w:val="Heading3"/>
      </w:pPr>
      <w:bookmarkStart w:id="42" w:name="_Toc141819037"/>
      <w:bookmarkStart w:id="43" w:name="_Toc141972219"/>
      <w:bookmarkStart w:id="44" w:name="_Toc152940229"/>
      <w:bookmarkStart w:id="45" w:name="_Toc152941120"/>
      <w:bookmarkStart w:id="46" w:name="_Toc153640927"/>
      <w:bookmarkStart w:id="47" w:name="_Toc153641074"/>
      <w:r w:rsidRPr="009A7B52">
        <w:t>Fraud and Social Trust</w:t>
      </w:r>
      <w:bookmarkEnd w:id="42"/>
      <w:bookmarkEnd w:id="43"/>
      <w:bookmarkEnd w:id="44"/>
      <w:bookmarkEnd w:id="45"/>
      <w:bookmarkEnd w:id="46"/>
      <w:bookmarkEnd w:id="47"/>
    </w:p>
    <w:p w14:paraId="5A3D8C92" w14:textId="77777777" w:rsidR="00B669A4" w:rsidRPr="009A7B52" w:rsidRDefault="00B669A4" w:rsidP="009A7B52">
      <w:pPr>
        <w:pStyle w:val="BodyStyle2"/>
      </w:pPr>
      <w:r w:rsidRPr="009A7B52">
        <w:t>AI models are already being used to defraud individuals. Recently, a model called WormGPT was offered (for a $100 monthly subscription) to assist with hacking and fraud schemes, and writing scam emails.</w:t>
      </w:r>
      <w:r w:rsidRPr="009A7B52">
        <w:rPr>
          <w:rStyle w:val="FootnoteReference"/>
          <w:rFonts w:ascii="EB Garamond 08" w:hAnsi="EB Garamond 08"/>
        </w:rPr>
        <w:footnoteReference w:id="68"/>
      </w:r>
      <w:r w:rsidRPr="009A7B52">
        <w:t xml:space="preserve"> Image generators have </w:t>
      </w:r>
      <w:r w:rsidRPr="009A7B52">
        <w:lastRenderedPageBreak/>
        <w:t>been used to prey on the hopes of vulnerable individuals.</w:t>
      </w:r>
      <w:r w:rsidRPr="009A7B52">
        <w:rPr>
          <w:rStyle w:val="FootnoteReference"/>
          <w:rFonts w:ascii="EB Garamond 08" w:hAnsi="EB Garamond 08"/>
        </w:rPr>
        <w:footnoteReference w:id="69"/>
      </w:r>
      <w:r w:rsidRPr="009A7B52">
        <w:t xml:space="preserve"> Romance fraud is now assisted by AI.</w:t>
      </w:r>
      <w:r w:rsidRPr="009A7B52">
        <w:rPr>
          <w:rStyle w:val="FootnoteReference"/>
          <w:rFonts w:ascii="EB Garamond 08" w:hAnsi="EB Garamond 08"/>
        </w:rPr>
        <w:footnoteReference w:id="70"/>
      </w:r>
      <w:r w:rsidRPr="009A7B52">
        <w:t xml:space="preserve"> AIs can be used to mimic the voices of virtually anyone whose voice has been recorded.</w:t>
      </w:r>
      <w:bookmarkStart w:id="48" w:name="_Ref141864550"/>
      <w:r w:rsidRPr="009A7B52">
        <w:rPr>
          <w:rStyle w:val="FootnoteReference"/>
          <w:rFonts w:ascii="EB Garamond 08" w:hAnsi="EB Garamond 08"/>
        </w:rPr>
        <w:footnoteReference w:id="71"/>
      </w:r>
      <w:bookmarkEnd w:id="48"/>
      <w:r w:rsidRPr="009A7B52">
        <w:t xml:space="preserve"> Fighting these developments, even with the help of AI, is very difficult. As one security expert stated: “The first rule of managing online fraud and mitigating risk is to remember that fraudsters are entrepreneurs.”</w:t>
      </w:r>
      <w:r w:rsidRPr="009A7B52">
        <w:rPr>
          <w:rStyle w:val="FootnoteReference"/>
          <w:rFonts w:ascii="EB Garamond 08" w:hAnsi="EB Garamond 08"/>
        </w:rPr>
        <w:footnoteReference w:id="72"/>
      </w:r>
    </w:p>
    <w:p w14:paraId="5AD5939A" w14:textId="561688D6" w:rsidR="00E930FD" w:rsidRPr="00D51699" w:rsidRDefault="00B669A4" w:rsidP="00E930FD">
      <w:pPr>
        <w:pStyle w:val="BodyStyle2"/>
      </w:pPr>
      <w:r w:rsidRPr="009A7B52">
        <w:tab/>
        <w:t>One of the chief contributions of AI to the fraudulent enterprise is scale. AI will allow attackers to cast a much wider net by cutting the cost of interacting with each potential mark. This will allow scammers to vastly expand and disguise their operations</w:t>
      </w:r>
      <w:r w:rsidR="00E930FD">
        <w:t>, increasing the scope and effectiveness of fraud</w:t>
      </w:r>
      <w:r w:rsidR="00E930FD" w:rsidRPr="00D51699">
        <w:t>.</w:t>
      </w:r>
    </w:p>
    <w:p w14:paraId="4A1413BE" w14:textId="77777777" w:rsidR="00951774" w:rsidRPr="009A7B52" w:rsidRDefault="00B669A4" w:rsidP="009A7B52">
      <w:pPr>
        <w:pStyle w:val="BodyStyle2"/>
      </w:pPr>
      <w:r w:rsidRPr="009A7B52">
        <w:t>While the concern with fraud is serious on its own, we seek to highlight the broad social impact of this problem. The question is not what the criminals will do, but how people will react. Today, we teach people to be suspicious of emails, even when they appear to be from trusted senders, to be cautious about responding to text messages from supposedly legitimate financial institutions, and to ignore calls from people representing themselves as government officials and asking for iTunes gift cards.</w:t>
      </w:r>
      <w:r w:rsidRPr="009A7B52">
        <w:rPr>
          <w:rStyle w:val="FootnoteReference"/>
          <w:rFonts w:ascii="EB Garamond 08" w:hAnsi="EB Garamond 08"/>
        </w:rPr>
        <w:footnoteReference w:id="73"/>
      </w:r>
      <w:r w:rsidRPr="009A7B52">
        <w:t xml:space="preserve"> These obvious badges of fraud will become less and less obvious. </w:t>
      </w:r>
      <w:r w:rsidR="00436A89" w:rsidRPr="009A7B52">
        <w:t xml:space="preserve">The question posed by AI-driven fraud, then, is how people will come to interact with each other when every non-physical interaction is suspect, and when one cannot fully trust their eyes or ears to ensure the person Facetiming them is indeed that person. The resulting increase in distrust is difficult to model, but it may lead to increased social fragmentation, greater wariness to interact with new people, and more concerns about being able to verify oneself to others. </w:t>
      </w:r>
    </w:p>
    <w:p w14:paraId="2D95CFF8" w14:textId="77777777" w:rsidR="00B669A4" w:rsidRPr="009A7B52" w:rsidRDefault="00B669A4" w:rsidP="009A7B52">
      <w:pPr>
        <w:pStyle w:val="Heading3"/>
      </w:pPr>
      <w:bookmarkStart w:id="49" w:name="_Toc141819038"/>
      <w:bookmarkStart w:id="50" w:name="_Toc141972220"/>
      <w:bookmarkStart w:id="51" w:name="_Toc152940230"/>
      <w:bookmarkStart w:id="52" w:name="_Toc152941121"/>
      <w:bookmarkStart w:id="53" w:name="_Toc153640928"/>
      <w:bookmarkStart w:id="54" w:name="_Toc153641075"/>
      <w:r w:rsidRPr="009A7B52">
        <w:t>Privacy</w:t>
      </w:r>
      <w:bookmarkEnd w:id="49"/>
      <w:bookmarkEnd w:id="50"/>
      <w:bookmarkEnd w:id="51"/>
      <w:bookmarkEnd w:id="52"/>
      <w:bookmarkEnd w:id="53"/>
      <w:bookmarkEnd w:id="54"/>
    </w:p>
    <w:p w14:paraId="675828C6" w14:textId="77777777" w:rsidR="00B669A4" w:rsidRPr="009A7B52" w:rsidRDefault="00B669A4" w:rsidP="009A7B52">
      <w:pPr>
        <w:pStyle w:val="BodyStyle2"/>
      </w:pPr>
      <w:r w:rsidRPr="009A7B52">
        <w:t>AI can pose substantial risks of privacy violations by enabling detailed inferences about people’s private lives, based on their publicly available information. As machine learning has become more sophisticated, it has enabled companies to gain more insight into consumers and their behavior via advanced pattern recognition and data analysis.</w:t>
      </w:r>
      <w:bookmarkStart w:id="55" w:name="_Ref142059741"/>
      <w:r w:rsidRPr="009A7B52">
        <w:rPr>
          <w:rStyle w:val="FootnoteReference"/>
          <w:rFonts w:ascii="EB Garamond 08" w:hAnsi="EB Garamond 08"/>
        </w:rPr>
        <w:footnoteReference w:id="74"/>
      </w:r>
      <w:bookmarkEnd w:id="55"/>
      <w:r w:rsidRPr="009A7B52">
        <w:t xml:space="preserve"> Each of us generates voluminous data as </w:t>
      </w:r>
      <w:r w:rsidRPr="009A7B52">
        <w:lastRenderedPageBreak/>
        <w:t>we use our smart phones, social media, smart-home devices, and the internet. Companies can collect or purchase this data and process it using AI to infer sensitive information about our lives, including our health conditions, political affiliations, spending habits, content choices, religious beliefs, and sexual preferences.</w:t>
      </w:r>
      <w:r w:rsidRPr="009A7B52">
        <w:rPr>
          <w:rStyle w:val="FootnoteReference"/>
          <w:rFonts w:ascii="EB Garamond 08" w:hAnsi="EB Garamond 08"/>
        </w:rPr>
        <w:footnoteReference w:id="75"/>
      </w:r>
      <w:r w:rsidRPr="009A7B52">
        <w:t xml:space="preserve"> These companies can sell or share these insights to others, without our consent.</w:t>
      </w:r>
      <w:r w:rsidRPr="009A7B52">
        <w:rPr>
          <w:rStyle w:val="FootnoteReference"/>
          <w:rFonts w:ascii="EB Garamond 08" w:hAnsi="EB Garamond 08"/>
        </w:rPr>
        <w:footnoteReference w:id="76"/>
      </w:r>
    </w:p>
    <w:p w14:paraId="3C210FF1" w14:textId="77777777" w:rsidR="00B669A4" w:rsidRPr="009A7B52" w:rsidRDefault="00B669A4" w:rsidP="009A7B52">
      <w:pPr>
        <w:pStyle w:val="BodyStyle2"/>
      </w:pPr>
      <w:r w:rsidRPr="009A7B52">
        <w:t>A famous example of this process involves an algorithm used by Target to predict which of its customers were pregnant, based on their purchases.</w:t>
      </w:r>
      <w:r w:rsidRPr="009A7B52">
        <w:rPr>
          <w:rStyle w:val="FootnoteReference"/>
          <w:rFonts w:ascii="EB Garamond 08" w:hAnsi="EB Garamond 08"/>
        </w:rPr>
        <w:footnoteReference w:id="77"/>
      </w:r>
      <w:r w:rsidRPr="009A7B52">
        <w:t xml:space="preserve"> A man walked into a Target outside Minneapolis and complained to the manager that Target had erroneously been sending his teenage daughter coupons for baby clothes and cribs.</w:t>
      </w:r>
      <w:r w:rsidRPr="009A7B52">
        <w:rPr>
          <w:rStyle w:val="FootnoteReference"/>
          <w:rFonts w:ascii="EB Garamond 08" w:hAnsi="EB Garamond 08"/>
        </w:rPr>
        <w:footnoteReference w:id="78"/>
      </w:r>
      <w:r w:rsidRPr="009A7B52">
        <w:t xml:space="preserve"> It turned out that his daughter was pregnant, and Target’s algorithm had revealed her condition to her father before she was willing to tell him.</w:t>
      </w:r>
      <w:r w:rsidRPr="009A7B52">
        <w:rPr>
          <w:rStyle w:val="FootnoteReference"/>
          <w:rFonts w:ascii="EB Garamond 08" w:hAnsi="EB Garamond 08"/>
        </w:rPr>
        <w:footnoteReference w:id="79"/>
      </w:r>
      <w:r w:rsidRPr="009A7B52">
        <w:t xml:space="preserve"> AIs can tell a great deal about a person based on seemingly obscure data like purchases, internet traffic data, and, especially, “likes” on social media.</w:t>
      </w:r>
      <w:r w:rsidRPr="009A7B52">
        <w:rPr>
          <w:rStyle w:val="FootnoteReference"/>
          <w:rFonts w:ascii="EB Garamond 08" w:hAnsi="EB Garamond 08"/>
        </w:rPr>
        <w:footnoteReference w:id="80"/>
      </w:r>
      <w:r w:rsidRPr="009A7B52">
        <w:t xml:space="preserve">  Private companies have used this data to gain insight on and target political and other ads to millions of Facebook users.</w:t>
      </w:r>
      <w:bookmarkStart w:id="56" w:name="_Ref142059776"/>
      <w:r w:rsidRPr="009A7B52">
        <w:rPr>
          <w:rStyle w:val="FootnoteReference"/>
          <w:rFonts w:ascii="EB Garamond 08" w:hAnsi="EB Garamond 08"/>
        </w:rPr>
        <w:footnoteReference w:id="81"/>
      </w:r>
      <w:bookmarkEnd w:id="56"/>
    </w:p>
    <w:p w14:paraId="5B6D6C7D" w14:textId="07ADCEB3" w:rsidR="00B669A4" w:rsidRPr="009A7B52" w:rsidRDefault="00B669A4" w:rsidP="009A7B52">
      <w:pPr>
        <w:pStyle w:val="BodyStyle2"/>
      </w:pPr>
      <w:r w:rsidRPr="009A7B52">
        <w:t xml:space="preserve">These privacy risks are difficult to </w:t>
      </w:r>
      <w:r w:rsidR="00F85CE6">
        <w:t>mitigate</w:t>
      </w:r>
      <w:r w:rsidR="00F85CE6" w:rsidRPr="009A7B52">
        <w:t xml:space="preserve"> </w:t>
      </w:r>
      <w:r w:rsidRPr="009A7B52">
        <w:t xml:space="preserve">via conventional approaches to data protection. </w:t>
      </w:r>
      <w:r w:rsidR="00F85CE6">
        <w:t xml:space="preserve">They are likely to require systemic, technology-level regulation, or unprecedentedly tight restrictions on data collection, to address. </w:t>
      </w:r>
      <w:r w:rsidRPr="009A7B52">
        <w:t>It is impossible to know in advance when a machine learning system will infer sensitive information about a person, or what kind of information it will infer.</w:t>
      </w:r>
      <w:bookmarkStart w:id="57" w:name="_Ref141796501"/>
      <w:r w:rsidRPr="009A7B52">
        <w:rPr>
          <w:rStyle w:val="FootnoteReference"/>
          <w:rFonts w:ascii="EB Garamond 08" w:hAnsi="EB Garamond 08"/>
        </w:rPr>
        <w:footnoteReference w:id="82"/>
      </w:r>
      <w:bookmarkEnd w:id="57"/>
      <w:r w:rsidRPr="009A7B52">
        <w:t xml:space="preserve"> Traditional privacy regulations, which require giving a consumer some form of notice and choice over the disclosure of their data, are rendered largely obsolete when personal information can be inferred in unpredictable ways from large accumulations of seemingly innocuous data.</w:t>
      </w:r>
      <w:r w:rsidRPr="009A7B52">
        <w:rPr>
          <w:rStyle w:val="FootnoteReference"/>
          <w:rFonts w:ascii="EB Garamond 08" w:hAnsi="EB Garamond 08"/>
        </w:rPr>
        <w:footnoteReference w:id="83"/>
      </w:r>
      <w:r w:rsidRPr="009A7B52">
        <w:t xml:space="preserve"> If consumers cannot comprehend how their data might be used, they cannot effectively protect it.</w:t>
      </w:r>
      <w:r w:rsidRPr="009A7B52">
        <w:rPr>
          <w:rStyle w:val="FootnoteReference"/>
          <w:rFonts w:ascii="EB Garamond 08" w:hAnsi="EB Garamond 08"/>
        </w:rPr>
        <w:footnoteReference w:id="84"/>
      </w:r>
      <w:r w:rsidRPr="009A7B52">
        <w:t xml:space="preserve"> </w:t>
      </w:r>
    </w:p>
    <w:p w14:paraId="0FE7CC62" w14:textId="77777777" w:rsidR="00B669A4" w:rsidRPr="009A7B52" w:rsidRDefault="00B669A4" w:rsidP="009A7B52">
      <w:pPr>
        <w:pStyle w:val="BodyStyle2"/>
      </w:pPr>
      <w:r w:rsidRPr="009A7B52">
        <w:t xml:space="preserve">The chilling effects associated with detailed insight into consumers’ lives may be substantial. In a world where algorithmic decisionmaking is widespread, and where every social media post, website visited, or email sent could adversely affect one’s job prospects or insurance premiums, consumers may be chilled from </w:t>
      </w:r>
      <w:r w:rsidRPr="009A7B52">
        <w:lastRenderedPageBreak/>
        <w:t>engaging in anything but the blandest and most widely accepted behavior.</w:t>
      </w:r>
      <w:r w:rsidRPr="009A7B52">
        <w:rPr>
          <w:rStyle w:val="FootnoteReference"/>
          <w:rFonts w:ascii="EB Garamond 08" w:hAnsi="EB Garamond 08"/>
        </w:rPr>
        <w:footnoteReference w:id="85"/>
      </w:r>
      <w:r w:rsidRPr="009A7B52">
        <w:t xml:space="preserve"> AI can also give rise to new, invasive forms of surveillance, driven by advanced pattern matching and algorithmic prediction. Facial recognition, powered by machine learning, remains in its early stages, but it has the potential to facilitate location tracking and population monitoring on an unprecedented scale.</w:t>
      </w:r>
      <w:bookmarkStart w:id="58" w:name="_Ref141960684"/>
      <w:r w:rsidRPr="009A7B52">
        <w:rPr>
          <w:rStyle w:val="FootnoteReference"/>
          <w:rFonts w:ascii="EB Garamond 08" w:hAnsi="EB Garamond 08"/>
        </w:rPr>
        <w:footnoteReference w:id="86"/>
      </w:r>
      <w:bookmarkEnd w:id="58"/>
      <w:r w:rsidRPr="009A7B52">
        <w:t xml:space="preserve">  When connected to a sufficiently pervasive camera network, it permits authorities to efficiently monitor people’s activities and punish deviations from norms in ways that can severely chill freedom of expression and association.</w:t>
      </w:r>
      <w:r w:rsidRPr="009A7B52">
        <w:rPr>
          <w:rStyle w:val="FootnoteReference"/>
          <w:rFonts w:ascii="EB Garamond 08" w:hAnsi="EB Garamond 08"/>
        </w:rPr>
        <w:footnoteReference w:id="87"/>
      </w:r>
    </w:p>
    <w:p w14:paraId="4A987E54" w14:textId="77777777" w:rsidR="00B669A4" w:rsidRPr="009A7B52" w:rsidRDefault="00B669A4" w:rsidP="009A7B52">
      <w:pPr>
        <w:pStyle w:val="BodyStyle2"/>
      </w:pPr>
    </w:p>
    <w:p w14:paraId="5733353B" w14:textId="77777777" w:rsidR="00B669A4" w:rsidRPr="009A7B52" w:rsidRDefault="00B669A4" w:rsidP="009A7B52">
      <w:pPr>
        <w:pStyle w:val="Heading2"/>
      </w:pPr>
      <w:bookmarkStart w:id="59" w:name="_Toc141819039"/>
      <w:bookmarkStart w:id="60" w:name="_Toc141972221"/>
      <w:bookmarkStart w:id="61" w:name="_Toc141972337"/>
      <w:bookmarkStart w:id="62" w:name="_Toc150316941"/>
      <w:bookmarkStart w:id="63" w:name="_Toc152940231"/>
      <w:bookmarkStart w:id="64" w:name="_Toc152941122"/>
      <w:bookmarkStart w:id="65" w:name="_Toc153640929"/>
      <w:bookmarkStart w:id="66" w:name="_Toc153641076"/>
      <w:r w:rsidRPr="009A7B52">
        <w:t>Potential Future Harms</w:t>
      </w:r>
      <w:bookmarkEnd w:id="59"/>
      <w:bookmarkEnd w:id="60"/>
      <w:bookmarkEnd w:id="61"/>
      <w:bookmarkEnd w:id="62"/>
      <w:bookmarkEnd w:id="63"/>
      <w:bookmarkEnd w:id="64"/>
      <w:bookmarkEnd w:id="65"/>
      <w:bookmarkEnd w:id="66"/>
    </w:p>
    <w:p w14:paraId="628DF4AB" w14:textId="77777777" w:rsidR="00B669A4" w:rsidRPr="009A7B52" w:rsidRDefault="00B669A4" w:rsidP="009A7B52"/>
    <w:p w14:paraId="7AF034F6" w14:textId="77777777" w:rsidR="00B669A4" w:rsidRPr="009A7B52" w:rsidRDefault="00B669A4" w:rsidP="009A7B52">
      <w:pPr>
        <w:pStyle w:val="BodyStyle2"/>
      </w:pPr>
      <w:r w:rsidRPr="009A7B52">
        <w:t>Today’s AI systems, impressive as they may be, are still too weak to be truly socially transformative. But AI technology is likely to continue to improve over time. There is a range of risks that may arise from more capable AI systems. While we have seen glimpses of this future already,</w:t>
      </w:r>
      <w:r w:rsidRPr="009A7B52">
        <w:rPr>
          <w:rStyle w:val="FootnoteReference"/>
          <w:rFonts w:ascii="EB Garamond 08" w:hAnsi="EB Garamond 08"/>
        </w:rPr>
        <w:footnoteReference w:id="88"/>
      </w:r>
      <w:r w:rsidRPr="009A7B52">
        <w:t xml:space="preserve"> we do not claim to be able to predict these risks with certainty. Yet legal actors rarely wait for certainty in risk assessment. As our goal is to build regulation that will prepare us for a range of possible future contingencies, we focus here on societal risks that are both plausible and concerning.</w:t>
      </w:r>
    </w:p>
    <w:p w14:paraId="6C2CB055" w14:textId="77777777" w:rsidR="00B669A4" w:rsidRPr="009A7B52" w:rsidRDefault="00B669A4" w:rsidP="009A7B52">
      <w:pPr>
        <w:pStyle w:val="Heading3"/>
      </w:pPr>
      <w:bookmarkStart w:id="67" w:name="_Toc141819040"/>
      <w:bookmarkStart w:id="68" w:name="_Toc141972222"/>
      <w:bookmarkStart w:id="69" w:name="_Toc152940232"/>
      <w:bookmarkStart w:id="70" w:name="_Toc152941123"/>
      <w:bookmarkStart w:id="71" w:name="_Toc153640930"/>
      <w:bookmarkStart w:id="72" w:name="_Toc153641077"/>
      <w:r w:rsidRPr="009A7B52">
        <w:t>Unemployment and Inequality</w:t>
      </w:r>
      <w:bookmarkEnd w:id="67"/>
      <w:bookmarkEnd w:id="68"/>
      <w:bookmarkEnd w:id="69"/>
      <w:bookmarkEnd w:id="70"/>
      <w:bookmarkEnd w:id="71"/>
      <w:bookmarkEnd w:id="72"/>
    </w:p>
    <w:p w14:paraId="0975AD89" w14:textId="77777777" w:rsidR="00B669A4" w:rsidRPr="009A7B52" w:rsidRDefault="00B669A4" w:rsidP="009A7B52">
      <w:pPr>
        <w:pStyle w:val="BodyStyle2"/>
      </w:pPr>
      <w:r w:rsidRPr="009A7B52">
        <w:t>One of the greatest prospective benefits of AI is its potential to transform labor markets and contribute to economic growth.</w:t>
      </w:r>
      <w:r w:rsidRPr="009A7B52">
        <w:rPr>
          <w:rStyle w:val="FootnoteReference"/>
          <w:rFonts w:ascii="EB Garamond 08" w:hAnsi="EB Garamond 08"/>
        </w:rPr>
        <w:footnoteReference w:id="89"/>
      </w:r>
      <w:r w:rsidRPr="009A7B52">
        <w:t xml:space="preserve"> Early analyses are speculative, but a recent Goldman Sachs report estimates that AI could eventually increase annual global GDP by seven percent, and a McKinsey report suggests an annual increase of over $2.6 trillion.</w:t>
      </w:r>
      <w:r w:rsidRPr="009A7B52">
        <w:rPr>
          <w:rStyle w:val="FootnoteReference"/>
          <w:rFonts w:ascii="EB Garamond 08" w:hAnsi="EB Garamond 08"/>
        </w:rPr>
        <w:footnoteReference w:id="90"/>
      </w:r>
      <w:r w:rsidRPr="009A7B52">
        <w:t xml:space="preserve"> Yet the economic benefits of AI may largely accrue to a concentrated few while potentially enormous costs fall on workers, leaving many people worse off.</w:t>
      </w:r>
      <w:bookmarkStart w:id="73" w:name="_Ref142059808"/>
      <w:r w:rsidRPr="009A7B52">
        <w:rPr>
          <w:rStyle w:val="FootnoteReference"/>
          <w:rFonts w:ascii="EB Garamond 08" w:hAnsi="EB Garamond 08"/>
        </w:rPr>
        <w:footnoteReference w:id="91"/>
      </w:r>
      <w:bookmarkEnd w:id="73"/>
      <w:r w:rsidRPr="009A7B52">
        <w:t xml:space="preserve"> Alternatively, sufficiently capable AIs may eventually replace human employees altogether, without generating new jobs for which humans are better suited than AIs.</w:t>
      </w:r>
      <w:r w:rsidRPr="009A7B52">
        <w:rPr>
          <w:rStyle w:val="FootnoteReference"/>
          <w:rFonts w:ascii="EB Garamond 08" w:hAnsi="EB Garamond 08"/>
        </w:rPr>
        <w:footnoteReference w:id="92"/>
      </w:r>
      <w:r w:rsidRPr="009A7B52">
        <w:t xml:space="preserve"> If that were to occur, our current social </w:t>
      </w:r>
      <w:r w:rsidRPr="009A7B52">
        <w:lastRenderedPageBreak/>
        <w:t>frameworks are ill-suited to guarantee the well-being of the multitude of displaced workers or to address the resulting economic and social inequality.</w:t>
      </w:r>
      <w:r w:rsidRPr="009A7B52">
        <w:rPr>
          <w:rStyle w:val="FootnoteReference"/>
          <w:rFonts w:ascii="EB Garamond 08" w:hAnsi="EB Garamond 08"/>
        </w:rPr>
        <w:footnoteReference w:id="93"/>
      </w:r>
      <w:r w:rsidRPr="009A7B52">
        <w:t xml:space="preserve"> </w:t>
      </w:r>
    </w:p>
    <w:p w14:paraId="028F0F9B" w14:textId="77777777" w:rsidR="00B669A4" w:rsidRPr="009A7B52" w:rsidRDefault="00B669A4" w:rsidP="009A7B52">
      <w:pPr>
        <w:pStyle w:val="BodyStyle2"/>
      </w:pPr>
      <w:r w:rsidRPr="009A7B52">
        <w:t>Historically, automation of labor tasks has created a powerful displacement effect, as jobs once performed by humans are instead completed by machines.</w:t>
      </w:r>
      <w:r w:rsidRPr="009A7B52">
        <w:rPr>
          <w:rStyle w:val="FootnoteReference"/>
          <w:rFonts w:ascii="EB Garamond 08" w:hAnsi="EB Garamond 08"/>
        </w:rPr>
        <w:footnoteReference w:id="94"/>
      </w:r>
      <w:r w:rsidRPr="009A7B52">
        <w:t xml:space="preserve"> However, this effect has generally been counterbalanced by the demand-increasing effects of productivity growth and, even more importantly, the eventual creation of new tasks where human labor has a comparative advantage relative to machines.</w:t>
      </w:r>
      <w:r w:rsidRPr="009A7B52">
        <w:rPr>
          <w:rStyle w:val="FootnoteReference"/>
          <w:rFonts w:ascii="EB Garamond 08" w:hAnsi="EB Garamond 08"/>
        </w:rPr>
        <w:footnoteReference w:id="95"/>
      </w:r>
      <w:r w:rsidRPr="009A7B52">
        <w:t xml:space="preserve"> </w:t>
      </w:r>
    </w:p>
    <w:p w14:paraId="45564E94" w14:textId="77777777" w:rsidR="00B669A4" w:rsidRPr="009A7B52" w:rsidRDefault="00B669A4" w:rsidP="009A7B52">
      <w:pPr>
        <w:pStyle w:val="BodyStyle2"/>
      </w:pPr>
      <w:r w:rsidRPr="009A7B52">
        <w:t>A similar “reinstatement effect” of jobs may occur in the AI context, with new lines of AI-related work.</w:t>
      </w:r>
      <w:r w:rsidRPr="009A7B52">
        <w:rPr>
          <w:rStyle w:val="FootnoteReference"/>
          <w:rFonts w:ascii="EB Garamond 08" w:hAnsi="EB Garamond 08"/>
        </w:rPr>
        <w:footnoteReference w:id="96"/>
      </w:r>
      <w:r w:rsidRPr="009A7B52">
        <w:t xml:space="preserve"> However, the transition from job displacement to job reinstatement may be long, difficult, and ultimately incomplete. Labor markets are generally slow to adjust to major shocks because the process of reallocating workers to new sectors is costly and time-consuming.</w:t>
      </w:r>
      <w:r w:rsidRPr="009A7B52">
        <w:rPr>
          <w:rStyle w:val="FootnoteReference"/>
          <w:rFonts w:ascii="EB Garamond 08" w:hAnsi="EB Garamond 08"/>
        </w:rPr>
        <w:footnoteReference w:id="97"/>
      </w:r>
      <w:r w:rsidRPr="009A7B52">
        <w:t xml:space="preserve"> Moreover, AI technology promises higher returns to capital, relative to labor, which can contribute significantly to wealth inequality.</w:t>
      </w:r>
      <w:r w:rsidRPr="009A7B52">
        <w:rPr>
          <w:rStyle w:val="FootnoteReference"/>
          <w:rFonts w:ascii="EB Garamond 08" w:hAnsi="EB Garamond 08"/>
        </w:rPr>
        <w:footnoteReference w:id="98"/>
      </w:r>
      <w:r w:rsidRPr="009A7B52">
        <w:t xml:space="preserve"> </w:t>
      </w:r>
    </w:p>
    <w:p w14:paraId="1B11501F" w14:textId="69863877" w:rsidR="00B669A4" w:rsidRPr="009A7B52" w:rsidRDefault="00B669A4" w:rsidP="009A7B52">
      <w:pPr>
        <w:pStyle w:val="BodyStyle2"/>
      </w:pPr>
      <w:r w:rsidRPr="009A7B52">
        <w:t>In recent years, there has been a marked slowdown in the creation of new jobs following the automation and displacement of existing jobs by technology.</w:t>
      </w:r>
      <w:r w:rsidRPr="009A7B52">
        <w:rPr>
          <w:rStyle w:val="FootnoteReference"/>
          <w:rFonts w:ascii="EB Garamond 08" w:hAnsi="EB Garamond 08"/>
        </w:rPr>
        <w:footnoteReference w:id="99"/>
      </w:r>
      <w:r w:rsidRPr="009A7B52">
        <w:t xml:space="preserve"> It is possible that, as increasingly difficult and complex tasks have been automated, the process of job reinstatement has begun to cease.</w:t>
      </w:r>
      <w:r w:rsidRPr="009A7B52">
        <w:rPr>
          <w:rStyle w:val="FootnoteReference"/>
          <w:rFonts w:ascii="EB Garamond 08" w:hAnsi="EB Garamond 08"/>
        </w:rPr>
        <w:footnoteReference w:id="100"/>
      </w:r>
      <w:r w:rsidRPr="009A7B52">
        <w:t xml:space="preserve"> That is, as machines and early-stage AIs have become capable of a wide range of tasks previously performed by humans, there are fewer and fewer potential new jobs where human labor has a comparative advantage over automated systems, leading to permanently weaker labor markets, greater rates of return to capital, and higher inequality.</w:t>
      </w:r>
      <w:r w:rsidRPr="009A7B52">
        <w:rPr>
          <w:rStyle w:val="FootnoteReference"/>
          <w:rFonts w:ascii="EB Garamond 08" w:hAnsi="EB Garamond 08"/>
        </w:rPr>
        <w:footnoteReference w:id="101"/>
      </w:r>
      <w:r w:rsidRPr="009A7B52">
        <w:t xml:space="preserve"> Yet these downsides of AI-led economic growth are only a subset of AI’s potential economic harms. The above discussion analyzes AI like any previous advance in work automation, such as the tractor or the factory system. But AI differs from previous automation advances in important ways. Previous increases in automation generally displaced simple, unpleasant, or repetitive tasks, and the solution to this job displacement was generally to further educate workers so they could ultimately assume more lucrative jobs.</w:t>
      </w:r>
      <w:r w:rsidRPr="009A7B52">
        <w:rPr>
          <w:rStyle w:val="FootnoteReference"/>
          <w:rFonts w:ascii="EB Garamond 08" w:hAnsi="EB Garamond 08"/>
        </w:rPr>
        <w:footnoteReference w:id="102"/>
      </w:r>
      <w:r w:rsidRPr="009A7B52">
        <w:t xml:space="preserve"> AI systems threaten to displace more cognitively advanced tasks, imperiling jobs requiring </w:t>
      </w:r>
      <w:r w:rsidRPr="009A7B52">
        <w:lastRenderedPageBreak/>
        <w:t>considerable education and creativity.</w:t>
      </w:r>
      <w:r w:rsidRPr="009A7B52">
        <w:rPr>
          <w:rStyle w:val="FootnoteReference"/>
          <w:rFonts w:ascii="EB Garamond 08" w:hAnsi="EB Garamond 08"/>
        </w:rPr>
        <w:footnoteReference w:id="103"/>
      </w:r>
      <w:r w:rsidRPr="009A7B52">
        <w:rPr>
          <w:rStyle w:val="FootnoteReference"/>
          <w:rFonts w:ascii="EB Garamond 08" w:hAnsi="EB Garamond 08"/>
        </w:rPr>
        <w:t xml:space="preserve"> </w:t>
      </w:r>
      <w:r w:rsidRPr="009A7B52">
        <w:t>Estimates suggest that LLMs are more likely to replace higher educated, higher-wage jobs than low-wage, low education ones.</w:t>
      </w:r>
      <w:bookmarkStart w:id="74" w:name="_Ref141866589"/>
      <w:r w:rsidRPr="009A7B52">
        <w:rPr>
          <w:rStyle w:val="FootnoteReference"/>
          <w:rFonts w:ascii="EB Garamond 08" w:hAnsi="EB Garamond 08"/>
        </w:rPr>
        <w:footnoteReference w:id="104"/>
      </w:r>
      <w:bookmarkEnd w:id="74"/>
      <w:r w:rsidRPr="009A7B52">
        <w:t xml:space="preserve"> Many workers displaced from high-pay, high-prestige jobs would either suffer permanent unemployment or have to retrain for the lower-pay jobs to which AIs are currently less suited, such as janitorial work, construction, repair, landscaping, and masonry.</w:t>
      </w:r>
      <w:r w:rsidRPr="009A7B52">
        <w:rPr>
          <w:rStyle w:val="FootnoteReference"/>
          <w:rFonts w:ascii="EB Garamond 08" w:hAnsi="EB Garamond 08"/>
        </w:rPr>
        <w:footnoteReference w:id="105"/>
      </w:r>
      <w:r w:rsidRPr="009A7B52">
        <w:t xml:space="preserve"> </w:t>
      </w:r>
    </w:p>
    <w:p w14:paraId="023B8344" w14:textId="77777777" w:rsidR="00B669A4" w:rsidRPr="009A7B52" w:rsidRDefault="00B669A4" w:rsidP="009A7B52">
      <w:pPr>
        <w:pStyle w:val="BodyStyle2"/>
      </w:pPr>
      <w:r w:rsidRPr="009A7B52">
        <w:t>Finally, there is the more conjectural possibility that AI and robotics might eventually become advanced enough to replace humans in the majority of professions.</w:t>
      </w:r>
      <w:bookmarkStart w:id="75" w:name="_Ref142060354"/>
      <w:r w:rsidRPr="009A7B52">
        <w:rPr>
          <w:rStyle w:val="FootnoteReference"/>
          <w:rFonts w:ascii="EB Garamond 08" w:hAnsi="EB Garamond 08"/>
        </w:rPr>
        <w:footnoteReference w:id="106"/>
      </w:r>
      <w:bookmarkEnd w:id="75"/>
      <w:r w:rsidRPr="009A7B52">
        <w:t xml:space="preserve"> This would not necessarily require AIs or robots to perform as well as humans in all employment tasks.</w:t>
      </w:r>
      <w:r w:rsidRPr="009A7B52">
        <w:rPr>
          <w:rStyle w:val="FootnoteReference"/>
          <w:rFonts w:ascii="EB Garamond 08" w:hAnsi="EB Garamond 08"/>
        </w:rPr>
        <w:footnoteReference w:id="107"/>
      </w:r>
      <w:r w:rsidRPr="009A7B52">
        <w:t xml:space="preserve"> From the perspective of a business owner, automated task systems have several inherent advantages over humans. They cost money upfront, but thereafter require no wages other than maintenance.</w:t>
      </w:r>
      <w:r w:rsidRPr="009A7B52">
        <w:rPr>
          <w:rStyle w:val="FootnoteReference"/>
          <w:rFonts w:ascii="EB Garamond 08" w:hAnsi="EB Garamond 08"/>
        </w:rPr>
        <w:footnoteReference w:id="108"/>
      </w:r>
      <w:r w:rsidRPr="009A7B52">
        <w:t xml:space="preserve"> They can work constantly, with no breaks or weekends off.</w:t>
      </w:r>
      <w:r w:rsidRPr="009A7B52">
        <w:rPr>
          <w:rStyle w:val="FootnoteReference"/>
          <w:rFonts w:ascii="EB Garamond 08" w:hAnsi="EB Garamond 08"/>
        </w:rPr>
        <w:footnoteReference w:id="109"/>
      </w:r>
      <w:r w:rsidRPr="009A7B52">
        <w:t xml:space="preserve"> They do not complain, organize, whistleblow, steal trade secrets, or start competing firms. Such systems can be cost-effective even if they are substantially less capable than human employees in a given job.</w:t>
      </w:r>
      <w:r w:rsidRPr="009A7B52">
        <w:rPr>
          <w:rStyle w:val="FootnoteReference"/>
          <w:rFonts w:ascii="EB Garamond 08" w:hAnsi="EB Garamond 08"/>
        </w:rPr>
        <w:footnoteReference w:id="110"/>
      </w:r>
      <w:r w:rsidRPr="009A7B52">
        <w:t xml:space="preserve"> </w:t>
      </w:r>
    </w:p>
    <w:p w14:paraId="40277E8D" w14:textId="421ED1C1" w:rsidR="00B669A4" w:rsidRPr="009A7B52" w:rsidRDefault="00B669A4" w:rsidP="009A7B52">
      <w:pPr>
        <w:pStyle w:val="BodyStyle2"/>
      </w:pPr>
      <w:r w:rsidRPr="009A7B52">
        <w:t>The mass joblessness caused by near-complete employment automation could result in societal unrest on an enormous scale.</w:t>
      </w:r>
      <w:r w:rsidRPr="009A7B52">
        <w:rPr>
          <w:rStyle w:val="FootnoteReference"/>
          <w:rFonts w:ascii="EB Garamond 08" w:hAnsi="EB Garamond 08"/>
        </w:rPr>
        <w:footnoteReference w:id="111"/>
      </w:r>
      <w:r w:rsidRPr="009A7B52">
        <w:t xml:space="preserve"> People without substantial stock or other capital holdings would have no meaningful source of income and would become wards of the state.</w:t>
      </w:r>
      <w:r w:rsidRPr="009A7B52">
        <w:rPr>
          <w:rStyle w:val="FootnoteReference"/>
          <w:rFonts w:ascii="EB Garamond 08" w:hAnsi="EB Garamond 08"/>
        </w:rPr>
        <w:footnoteReference w:id="112"/>
      </w:r>
      <w:r w:rsidRPr="009A7B52">
        <w:t xml:space="preserve"> The government might, in such a case, massively raise taxes in order to provide these hundreds of millions of people with a guaranteed basic income.</w:t>
      </w:r>
      <w:r w:rsidRPr="009A7B52">
        <w:rPr>
          <w:rStyle w:val="FootnoteReference"/>
          <w:rFonts w:ascii="EB Garamond 08" w:hAnsi="EB Garamond 08"/>
        </w:rPr>
        <w:footnoteReference w:id="113"/>
      </w:r>
      <w:r w:rsidRPr="009A7B52">
        <w:t xml:space="preserve"> </w:t>
      </w:r>
      <w:r w:rsidR="0017528F" w:rsidRPr="009A7B52">
        <w:t>Even if that were to occur</w:t>
      </w:r>
      <w:r w:rsidRPr="009A7B52">
        <w:t>, the benefits of employment go far beyond income. Employment contributes to psychological well-being</w:t>
      </w:r>
      <w:r w:rsidR="00C7793D" w:rsidRPr="009A7B52">
        <w:t>, and</w:t>
      </w:r>
      <w:r w:rsidRPr="009A7B52">
        <w:t xml:space="preserve"> provides a sense of self-worth and purpose.</w:t>
      </w:r>
      <w:r w:rsidRPr="009A7B52">
        <w:rPr>
          <w:rStyle w:val="FootnoteReference"/>
          <w:rFonts w:ascii="EB Garamond 08" w:hAnsi="EB Garamond 08"/>
        </w:rPr>
        <w:footnoteReference w:id="114"/>
      </w:r>
      <w:r w:rsidRPr="009A7B52">
        <w:t xml:space="preserve"> On a broader scale, communities with low levels of employment tend to suffer a severe loss of social </w:t>
      </w:r>
      <w:r w:rsidRPr="009A7B52">
        <w:lastRenderedPageBreak/>
        <w:t>capital aside from the direct harms of poverty.</w:t>
      </w:r>
      <w:r w:rsidRPr="009A7B52">
        <w:rPr>
          <w:rStyle w:val="FootnoteReference"/>
          <w:rFonts w:ascii="EB Garamond 08" w:hAnsi="EB Garamond 08"/>
        </w:rPr>
        <w:footnoteReference w:id="115"/>
      </w:r>
      <w:r w:rsidRPr="009A7B52">
        <w:t xml:space="preserve"> It may be that people in a transformed, post-work society will have different expectations and preferences, such that a lack of work will no longer have such ill effects. But the transition to a leisure-based lifestyle is likely to be harder than it might initially seem. The human desire for a meaningful life is powerful and widely held,</w:t>
      </w:r>
      <w:r w:rsidRPr="009A7B52">
        <w:rPr>
          <w:rStyle w:val="FootnoteReference"/>
          <w:rFonts w:ascii="EB Garamond 08" w:hAnsi="EB Garamond 08"/>
        </w:rPr>
        <w:footnoteReference w:id="116"/>
      </w:r>
      <w:r w:rsidRPr="009A7B52">
        <w:t xml:space="preserve"> and work is a key source of meaning in life.</w:t>
      </w:r>
      <w:bookmarkStart w:id="76" w:name="_Ref141960837"/>
      <w:r w:rsidRPr="009A7B52">
        <w:rPr>
          <w:rStyle w:val="FootnoteReference"/>
          <w:rFonts w:ascii="EB Garamond 08" w:hAnsi="EB Garamond 08"/>
        </w:rPr>
        <w:footnoteReference w:id="117"/>
      </w:r>
      <w:bookmarkEnd w:id="76"/>
      <w:r w:rsidRPr="009A7B52">
        <w:t xml:space="preserve"> Virtually every job, no matter how unglamorous, contributes to humanity in one way or another, and contributing something of substance to humanity is a central component of meaning.</w:t>
      </w:r>
      <w:bookmarkStart w:id="77" w:name="_Ref141960842"/>
      <w:r w:rsidRPr="009A7B52">
        <w:rPr>
          <w:rStyle w:val="FootnoteReference"/>
          <w:rFonts w:ascii="EB Garamond 08" w:hAnsi="EB Garamond 08"/>
        </w:rPr>
        <w:footnoteReference w:id="118"/>
      </w:r>
      <w:bookmarkEnd w:id="77"/>
      <w:r w:rsidRPr="009A7B52">
        <w:t xml:space="preserve"> Engaging in leisure activities all day, every day, is unlikely to provide a fulfilling life for a substantial percentage of the population. While the potential economic upsides of AI are considerable, even the most optimistic scenarios for AI’s incorporation into the economy come with substantial, and potentially enormous, downsides.</w:t>
      </w:r>
    </w:p>
    <w:p w14:paraId="462EBF91" w14:textId="77777777" w:rsidR="00B669A4" w:rsidRPr="009A7B52" w:rsidRDefault="00B669A4" w:rsidP="009A7B52">
      <w:pPr>
        <w:pStyle w:val="Heading3"/>
      </w:pPr>
      <w:bookmarkStart w:id="78" w:name="_Toc141819041"/>
      <w:bookmarkStart w:id="79" w:name="_Toc141972223"/>
      <w:bookmarkStart w:id="80" w:name="_Toc152940233"/>
      <w:bookmarkStart w:id="81" w:name="_Toc152941124"/>
      <w:bookmarkStart w:id="82" w:name="_Toc153640931"/>
      <w:bookmarkStart w:id="83" w:name="_Toc153641078"/>
      <w:r w:rsidRPr="009A7B52">
        <w:t>Military Applications</w:t>
      </w:r>
      <w:bookmarkEnd w:id="78"/>
      <w:bookmarkEnd w:id="79"/>
      <w:bookmarkEnd w:id="80"/>
      <w:bookmarkEnd w:id="81"/>
      <w:bookmarkEnd w:id="82"/>
      <w:bookmarkEnd w:id="83"/>
      <w:r w:rsidRPr="009A7B52">
        <w:t xml:space="preserve"> </w:t>
      </w:r>
    </w:p>
    <w:p w14:paraId="0A77EE14" w14:textId="3361C35D" w:rsidR="00B669A4" w:rsidRPr="009A7B52" w:rsidRDefault="00B669A4" w:rsidP="009A7B52">
      <w:pPr>
        <w:pStyle w:val="BodyStyle2"/>
      </w:pPr>
      <w:r w:rsidRPr="009A7B52">
        <w:t>Artificial Intelligence has substantial military applications, and several countries have already deployed weapons with AI components.</w:t>
      </w:r>
      <w:bookmarkStart w:id="84" w:name="_Ref142060417"/>
      <w:r w:rsidRPr="009A7B52">
        <w:rPr>
          <w:rStyle w:val="FootnoteReference"/>
          <w:rFonts w:ascii="EB Garamond 08" w:hAnsi="EB Garamond 08"/>
        </w:rPr>
        <w:footnoteReference w:id="119"/>
      </w:r>
      <w:bookmarkEnd w:id="84"/>
      <w:r w:rsidRPr="009A7B52">
        <w:t xml:space="preserve"> Advanced AI capabilities may someday dramatically increase the power of AI-driven militaries relative to conventional </w:t>
      </w:r>
      <w:r w:rsidR="000D068C" w:rsidRPr="009A7B52">
        <w:t>ones</w:t>
      </w:r>
      <w:r w:rsidRPr="009A7B52">
        <w:t>.</w:t>
      </w:r>
      <w:bookmarkStart w:id="85" w:name="_Ref142060551"/>
      <w:r w:rsidRPr="009A7B52">
        <w:rPr>
          <w:rStyle w:val="FootnoteReference"/>
          <w:rFonts w:ascii="EB Garamond 08" w:hAnsi="EB Garamond 08"/>
        </w:rPr>
        <w:footnoteReference w:id="120"/>
      </w:r>
      <w:bookmarkEnd w:id="85"/>
    </w:p>
    <w:p w14:paraId="35F524EC" w14:textId="6CF0C881" w:rsidR="00B669A4" w:rsidRPr="009A7B52" w:rsidRDefault="00B669A4" w:rsidP="009A7B52">
      <w:pPr>
        <w:pStyle w:val="BodyStyle2"/>
      </w:pPr>
      <w:r w:rsidRPr="009A7B52">
        <w:t>From an operational efficiency perspective, AI-controlled weapons have significant advantages over human soldiers or human-controlled vehicles.</w:t>
      </w:r>
      <w:r w:rsidRPr="009A7B52">
        <w:rPr>
          <w:rStyle w:val="FootnoteReference"/>
          <w:rFonts w:ascii="EB Garamond 08" w:hAnsi="EB Garamond 08"/>
        </w:rPr>
        <w:footnoteReference w:id="121"/>
      </w:r>
      <w:r w:rsidRPr="009A7B52">
        <w:t xml:space="preserve"> They do not get tired, hungry, bored, or sick.</w:t>
      </w:r>
      <w:r w:rsidRPr="009A7B52">
        <w:rPr>
          <w:rStyle w:val="FootnoteReference"/>
          <w:rFonts w:ascii="EB Garamond 08" w:hAnsi="EB Garamond 08"/>
        </w:rPr>
        <w:footnoteReference w:id="122"/>
      </w:r>
      <w:r w:rsidRPr="009A7B52">
        <w:t xml:space="preserve"> They can process data and make decisions at speeds far beyond human capabilities.</w:t>
      </w:r>
      <w:r w:rsidRPr="009A7B52">
        <w:rPr>
          <w:rStyle w:val="FootnoteReference"/>
          <w:rFonts w:ascii="EB Garamond 08" w:hAnsi="EB Garamond 08"/>
        </w:rPr>
        <w:footnoteReference w:id="123"/>
      </w:r>
      <w:r w:rsidRPr="009A7B52">
        <w:rPr>
          <w:rStyle w:val="FootnoteReference"/>
          <w:rFonts w:ascii="EB Garamond 08" w:hAnsi="EB Garamond 08"/>
        </w:rPr>
        <w:t xml:space="preserve"> </w:t>
      </w:r>
      <w:r w:rsidRPr="009A7B52">
        <w:t>They will willingly sacrifice themselves if ordered to do so and feel no fear or doubt.</w:t>
      </w:r>
      <w:r w:rsidRPr="009A7B52">
        <w:rPr>
          <w:rStyle w:val="FootnoteReference"/>
          <w:rFonts w:ascii="EB Garamond 08" w:hAnsi="EB Garamond 08"/>
        </w:rPr>
        <w:footnoteReference w:id="124"/>
      </w:r>
      <w:r w:rsidRPr="009A7B52">
        <w:t xml:space="preserve"> </w:t>
      </w:r>
      <w:r w:rsidR="00AE6489" w:rsidRPr="009A7B52">
        <w:t>They</w:t>
      </w:r>
      <w:r w:rsidRPr="009A7B52">
        <w:t xml:space="preserve"> can remain on a battlefield for years without rest.</w:t>
      </w:r>
      <w:r w:rsidRPr="009A7B52">
        <w:rPr>
          <w:rStyle w:val="FootnoteReference"/>
          <w:rFonts w:ascii="EB Garamond 08" w:hAnsi="EB Garamond 08"/>
        </w:rPr>
        <w:footnoteReference w:id="125"/>
      </w:r>
      <w:r w:rsidRPr="009A7B52">
        <w:t xml:space="preserve"> </w:t>
      </w:r>
    </w:p>
    <w:p w14:paraId="1896394B" w14:textId="6C48F6C5" w:rsidR="00B669A4" w:rsidRPr="009A7B52" w:rsidRDefault="00B669A4" w:rsidP="009A7B52">
      <w:pPr>
        <w:pStyle w:val="BodyStyle2"/>
      </w:pPr>
      <w:r w:rsidRPr="009A7B52">
        <w:lastRenderedPageBreak/>
        <w:t>Autonomous weapons also have the potential to transform and improve military strategies and tactics.</w:t>
      </w:r>
      <w:r w:rsidRPr="009A7B52">
        <w:rPr>
          <w:rStyle w:val="FootnoteReference"/>
          <w:rFonts w:ascii="EB Garamond 08" w:hAnsi="EB Garamond 08"/>
        </w:rPr>
        <w:footnoteReference w:id="126"/>
      </w:r>
      <w:r w:rsidRPr="009A7B52">
        <w:t xml:space="preserve"> Particular skirmishes, major battles, or entire wars, could ultimately be planned and fought largely by AI systems.</w:t>
      </w:r>
      <w:r w:rsidRPr="009A7B52">
        <w:rPr>
          <w:rStyle w:val="FootnoteReference"/>
          <w:rFonts w:ascii="EB Garamond 08" w:hAnsi="EB Garamond 08"/>
        </w:rPr>
        <w:footnoteReference w:id="127"/>
      </w:r>
      <w:r w:rsidRPr="009A7B52">
        <w:t xml:space="preserve"> Yet the remarkable power and potential of automated weapons systems carries with it a substantial risk of harm. This includes harm from use by countries that will view AI as an easy way to enhance militarization and conquest; harm from use by non-state actors; harm from inevitable AI accident</w:t>
      </w:r>
      <w:r w:rsidR="006A7F32" w:rsidRPr="009A7B52">
        <w:t>s</w:t>
      </w:r>
      <w:r w:rsidRPr="009A7B52">
        <w:t>; and harm from systems that go out of control.</w:t>
      </w:r>
      <w:bookmarkStart w:id="86" w:name="_Ref142060506"/>
      <w:r w:rsidRPr="009A7B52">
        <w:rPr>
          <w:rStyle w:val="FootnoteReference"/>
          <w:rFonts w:ascii="EB Garamond 08" w:hAnsi="EB Garamond 08"/>
        </w:rPr>
        <w:footnoteReference w:id="128"/>
      </w:r>
      <w:bookmarkEnd w:id="86"/>
      <w:r w:rsidRPr="009A7B52">
        <w:t xml:space="preserve"> Throughout history, weapon systems, even when vetted thoroughly by experts with generous budgets, have been prone to error—mistakes that have resulted in automated missile systems shooting down friendly aircraft rather than enemy missiles, for example.</w:t>
      </w:r>
      <w:r w:rsidRPr="009A7B52">
        <w:rPr>
          <w:rStyle w:val="FootnoteReference"/>
          <w:rFonts w:ascii="EB Garamond 08" w:hAnsi="EB Garamond 08"/>
        </w:rPr>
        <w:footnoteReference w:id="129"/>
      </w:r>
      <w:r w:rsidRPr="009A7B52">
        <w:t xml:space="preserve"> More advanced automated systems are more capable, but are prone to errors stemming from misalignment or deficiencies in testing.</w:t>
      </w:r>
      <w:r w:rsidRPr="009A7B52">
        <w:rPr>
          <w:rStyle w:val="FootnoteReference"/>
          <w:rFonts w:ascii="EB Garamond 08" w:hAnsi="EB Garamond 08"/>
        </w:rPr>
        <w:footnoteReference w:id="130"/>
      </w:r>
      <w:r w:rsidRPr="009A7B52">
        <w:t xml:space="preserve"> Even a well-designed autonomous system may react poorly when faced with an input or situation that its designers have not anticipated.</w:t>
      </w:r>
      <w:r w:rsidRPr="009A7B52">
        <w:rPr>
          <w:rStyle w:val="FootnoteReference"/>
          <w:rFonts w:ascii="EB Garamond 08" w:hAnsi="EB Garamond 08"/>
        </w:rPr>
        <w:footnoteReference w:id="131"/>
      </w:r>
      <w:r w:rsidRPr="009A7B52">
        <w:t xml:space="preserve"> </w:t>
      </w:r>
    </w:p>
    <w:p w14:paraId="5620B7A1" w14:textId="462FD1C9" w:rsidR="00B669A4" w:rsidRPr="009A7B52" w:rsidRDefault="00B669A4" w:rsidP="009A7B52">
      <w:pPr>
        <w:pStyle w:val="BodyStyle2"/>
      </w:pPr>
      <w:r w:rsidRPr="009A7B52">
        <w:t>Unfortunately, fully testing all of the possible scenarios that an autonomous system might encounter in the real world is effectively impossible.</w:t>
      </w:r>
      <w:r w:rsidRPr="009A7B52">
        <w:rPr>
          <w:rStyle w:val="FootnoteReference"/>
          <w:rFonts w:ascii="EB Garamond 08" w:hAnsi="EB Garamond 08"/>
        </w:rPr>
        <w:footnoteReference w:id="132"/>
      </w:r>
      <w:r w:rsidRPr="009A7B52">
        <w:t xml:space="preserve"> </w:t>
      </w:r>
      <w:r w:rsidR="006A7F32" w:rsidRPr="009A7B52">
        <w:t>Inevitably</w:t>
      </w:r>
      <w:r w:rsidRPr="009A7B52">
        <w:t>, there are novel encounters and interactions that testers cannot anticipate, including those planned strategically by adversaries.</w:t>
      </w:r>
      <w:r w:rsidRPr="009A7B52">
        <w:rPr>
          <w:rStyle w:val="FootnoteReference"/>
          <w:rFonts w:ascii="EB Garamond 08" w:hAnsi="EB Garamond 08"/>
        </w:rPr>
        <w:footnoteReference w:id="133"/>
      </w:r>
      <w:r w:rsidRPr="009A7B52">
        <w:t xml:space="preserve"> When novelties, errors, bugs, or technical failures arise in complex and fast-moving systems, problems can rapidly cascade from one subsystem to another and cause a system breakdown.</w:t>
      </w:r>
      <w:r w:rsidRPr="009A7B52">
        <w:rPr>
          <w:rStyle w:val="FootnoteReference"/>
          <w:rFonts w:ascii="EB Garamond 08" w:hAnsi="EB Garamond 08"/>
        </w:rPr>
        <w:footnoteReference w:id="134"/>
      </w:r>
      <w:r w:rsidRPr="009A7B52">
        <w:t xml:space="preserve"> </w:t>
      </w:r>
    </w:p>
    <w:p w14:paraId="40317CF8" w14:textId="77777777" w:rsidR="00B669A4" w:rsidRPr="009A7B52" w:rsidRDefault="00B669A4" w:rsidP="009A7B52">
      <w:pPr>
        <w:pStyle w:val="BodyStyle2"/>
      </w:pPr>
      <w:r w:rsidRPr="009A7B52">
        <w:t>The black box nature of many of these systems make human audits especially difficult.</w:t>
      </w:r>
      <w:r w:rsidRPr="009A7B52">
        <w:rPr>
          <w:rStyle w:val="FootnoteReference"/>
          <w:rFonts w:ascii="EB Garamond 08" w:hAnsi="EB Garamond 08"/>
        </w:rPr>
        <w:footnoteReference w:id="135"/>
      </w:r>
      <w:r w:rsidRPr="009A7B52">
        <w:t xml:space="preserve"> And the harm that malfunctioning systems could cause is substantial, because of their extraordinary capabilities and lethality.</w:t>
      </w:r>
      <w:r w:rsidRPr="009A7B52">
        <w:rPr>
          <w:rStyle w:val="FootnoteReference"/>
          <w:rFonts w:ascii="EB Garamond 08" w:hAnsi="EB Garamond 08"/>
        </w:rPr>
        <w:footnoteReference w:id="136"/>
      </w:r>
      <w:r w:rsidRPr="009A7B52">
        <w:t xml:space="preserve"> The casualties they may inflict in the event of a malfunction are limited only by their range, endurance, and how much ammunition they carry.</w:t>
      </w:r>
      <w:r w:rsidRPr="009A7B52">
        <w:rPr>
          <w:rStyle w:val="FootnoteReference"/>
          <w:rFonts w:ascii="EB Garamond 08" w:hAnsi="EB Garamond 08"/>
        </w:rPr>
        <w:footnoteReference w:id="137"/>
      </w:r>
      <w:r w:rsidRPr="009A7B52">
        <w:t xml:space="preserve"> </w:t>
      </w:r>
    </w:p>
    <w:p w14:paraId="45941BFF" w14:textId="77777777" w:rsidR="00B669A4" w:rsidRPr="009A7B52" w:rsidRDefault="00B669A4" w:rsidP="009A7B52">
      <w:pPr>
        <w:pStyle w:val="BodyStyle2"/>
      </w:pPr>
      <w:r w:rsidRPr="009A7B52">
        <w:t xml:space="preserve">Also concerning are the harms that might result from autonomous weapon systems that function as intended. For example, such weapons could make </w:t>
      </w:r>
      <w:r w:rsidRPr="009A7B52">
        <w:lastRenderedPageBreak/>
        <w:t>targeted assassinations of political figures easier to accomplish and harder to attribute to a particular person or nation.</w:t>
      </w:r>
      <w:r w:rsidRPr="009A7B52">
        <w:rPr>
          <w:rStyle w:val="FootnoteReference"/>
          <w:rFonts w:ascii="EB Garamond 08" w:hAnsi="EB Garamond 08"/>
        </w:rPr>
        <w:footnoteReference w:id="138"/>
      </w:r>
      <w:r w:rsidRPr="009A7B52">
        <w:t xml:space="preserve"> They are also vulnerable to theft, hacking, and cyberespionage, allowing hostile state and non-state actors to acquire control over autonomous weapons developed by other countries.</w:t>
      </w:r>
      <w:r w:rsidRPr="009A7B52">
        <w:rPr>
          <w:rStyle w:val="FootnoteReference"/>
          <w:rFonts w:ascii="EB Garamond 08" w:hAnsi="EB Garamond 08"/>
        </w:rPr>
        <w:footnoteReference w:id="139"/>
      </w:r>
      <w:r w:rsidRPr="009A7B52">
        <w:t xml:space="preserve"> </w:t>
      </w:r>
    </w:p>
    <w:p w14:paraId="5E02E0AC" w14:textId="77777777" w:rsidR="00B669A4" w:rsidRPr="009A7B52" w:rsidRDefault="00B669A4" w:rsidP="009A7B52">
      <w:pPr>
        <w:pStyle w:val="Heading3"/>
      </w:pPr>
      <w:bookmarkStart w:id="87" w:name="_Toc141819042"/>
      <w:bookmarkStart w:id="88" w:name="_Toc141972224"/>
      <w:bookmarkStart w:id="89" w:name="_Toc152940234"/>
      <w:bookmarkStart w:id="90" w:name="_Toc152941125"/>
      <w:bookmarkStart w:id="91" w:name="_Toc153640932"/>
      <w:bookmarkStart w:id="92" w:name="_Toc153641079"/>
      <w:r w:rsidRPr="009A7B52">
        <w:t>Geopolitical Imperialism, Terrorism, and Totalitarianism</w:t>
      </w:r>
      <w:bookmarkEnd w:id="87"/>
      <w:bookmarkEnd w:id="88"/>
      <w:bookmarkEnd w:id="89"/>
      <w:bookmarkEnd w:id="90"/>
      <w:bookmarkEnd w:id="91"/>
      <w:bookmarkEnd w:id="92"/>
    </w:p>
    <w:p w14:paraId="55F5A8D1" w14:textId="338FED5A" w:rsidR="00891004" w:rsidRPr="009A7B52" w:rsidRDefault="00B669A4" w:rsidP="009A7B52">
      <w:pPr>
        <w:pStyle w:val="BodyStyle2"/>
      </w:pPr>
      <w:r w:rsidRPr="009A7B52">
        <w:t>Today’s AI systems are still weak in many regards. But if truly powerful AI systems can be built, then they will impose significant risks of destabilization, both domestically and internationally.</w:t>
      </w:r>
      <w:r w:rsidRPr="009A7B52">
        <w:rPr>
          <w:rStyle w:val="FootnoteReference"/>
          <w:rFonts w:ascii="EB Garamond 08" w:hAnsi="EB Garamond 08"/>
        </w:rPr>
        <w:footnoteReference w:id="140"/>
      </w:r>
      <w:r w:rsidRPr="009A7B52">
        <w:t xml:space="preserve"> </w:t>
      </w:r>
      <w:r w:rsidR="006A7F32" w:rsidRPr="009A7B52">
        <w:t xml:space="preserve"> </w:t>
      </w:r>
      <w:r w:rsidR="00891004" w:rsidRPr="009A7B52">
        <w:t>AI can empower internal police forces as well as militaries.</w:t>
      </w:r>
      <w:r w:rsidR="00891004" w:rsidRPr="009A7B52">
        <w:rPr>
          <w:rStyle w:val="FootnoteReference"/>
          <w:rFonts w:ascii="EB Garamond 08" w:hAnsi="EB Garamond 08"/>
        </w:rPr>
        <w:footnoteReference w:id="141"/>
      </w:r>
      <w:r w:rsidR="00891004" w:rsidRPr="009A7B52">
        <w:t xml:space="preserve"> Powerful military and police forces can enable new modes of totalitarianism, imperialism, and concentration of state power, with obvious risks to individual liberty.</w:t>
      </w:r>
    </w:p>
    <w:p w14:paraId="0925EC3B" w14:textId="068A2C56" w:rsidR="00B669A4" w:rsidRPr="009A7B52" w:rsidRDefault="00B669A4" w:rsidP="009A7B52">
      <w:pPr>
        <w:pStyle w:val="BodyStyle2"/>
      </w:pPr>
      <w:r w:rsidRPr="009A7B52">
        <w:t>Effective, well-aligned military AIs may offer a nation both a decisive military advantage and</w:t>
      </w:r>
      <w:r w:rsidRPr="009A7B52">
        <w:rPr>
          <w:i/>
          <w:iCs/>
        </w:rPr>
        <w:t xml:space="preserve"> </w:t>
      </w:r>
      <w:r w:rsidRPr="009A7B52">
        <w:t>the means to engage in conflicts in any part of the globe at relatively little expense and without the political constraints associated with deploying human soldiers.</w:t>
      </w:r>
      <w:r w:rsidRPr="009A7B52">
        <w:rPr>
          <w:rStyle w:val="FootnoteReference"/>
          <w:rFonts w:ascii="EB Garamond 08" w:hAnsi="EB Garamond 08"/>
        </w:rPr>
        <w:footnoteReference w:id="142"/>
      </w:r>
      <w:r w:rsidRPr="009A7B52">
        <w:t xml:space="preserve"> Such a powerful and easily deployable military technology could facilitate political hegemony by a single nation, enabling imperialism on an unprecedented scale.</w:t>
      </w:r>
      <w:r w:rsidRPr="009A7B52">
        <w:rPr>
          <w:rStyle w:val="FootnoteReference"/>
          <w:rFonts w:ascii="EB Garamond 08" w:hAnsi="EB Garamond 08"/>
        </w:rPr>
        <w:footnoteReference w:id="143"/>
      </w:r>
      <w:r w:rsidRPr="009A7B52">
        <w:t xml:space="preserve"> While it is possible that a global hegemon state would rule benignly, the history of imperialism and colonialism demonstrates that such power asymmetries can devolve into corruption, indifference, and cruelty towards the citizens of less powerful nations.</w:t>
      </w:r>
      <w:r w:rsidRPr="009A7B52">
        <w:rPr>
          <w:rStyle w:val="FootnoteReference"/>
          <w:rFonts w:ascii="EB Garamond 08" w:hAnsi="EB Garamond 08"/>
        </w:rPr>
        <w:footnoteReference w:id="144"/>
      </w:r>
      <w:r w:rsidRPr="009A7B52">
        <w:t xml:space="preserve"> </w:t>
      </w:r>
    </w:p>
    <w:p w14:paraId="0EE44D35" w14:textId="77777777" w:rsidR="00B669A4" w:rsidRPr="009A7B52" w:rsidRDefault="00B669A4" w:rsidP="009A7B52">
      <w:pPr>
        <w:pStyle w:val="BodyStyle2"/>
      </w:pPr>
      <w:r w:rsidRPr="009A7B52">
        <w:t>Relatedly, advanced AI systems would greatly increase the potential for dictatorship and totalitarianism within nations.</w:t>
      </w:r>
      <w:r w:rsidRPr="009A7B52">
        <w:rPr>
          <w:rStyle w:val="FootnoteReference"/>
          <w:rFonts w:ascii="EB Garamond 08" w:hAnsi="EB Garamond 08"/>
        </w:rPr>
        <w:footnoteReference w:id="145"/>
      </w:r>
      <w:r w:rsidRPr="009A7B52">
        <w:t xml:space="preserve"> Extensive surveillance, aided by facial recognition and AI monitoring, can help dictators detect internal dissent.</w:t>
      </w:r>
      <w:r w:rsidRPr="009A7B52">
        <w:rPr>
          <w:rStyle w:val="FootnoteReference"/>
          <w:rFonts w:ascii="EB Garamond 08" w:hAnsi="EB Garamond 08"/>
        </w:rPr>
        <w:footnoteReference w:id="146"/>
      </w:r>
      <w:r w:rsidRPr="009A7B52">
        <w:t xml:space="preserve"> Autonomous weapons or other tools of enforcement controlled by a narrow set of individuals could help suppress opposition, chilling expressions of disagreement or protest and making substantive challenges to authority infeasible.</w:t>
      </w:r>
      <w:r w:rsidRPr="009A7B52">
        <w:rPr>
          <w:rStyle w:val="FootnoteReference"/>
          <w:rFonts w:ascii="EB Garamond 08" w:hAnsi="EB Garamond 08"/>
        </w:rPr>
        <w:footnoteReference w:id="147"/>
      </w:r>
      <w:r w:rsidRPr="009A7B52">
        <w:t xml:space="preserve"> Advanced AI systems pose risks to autonomy in both global and domestic contexts.</w:t>
      </w:r>
    </w:p>
    <w:p w14:paraId="67729F73" w14:textId="77777777" w:rsidR="00B669A4" w:rsidRPr="009A7B52" w:rsidRDefault="00B669A4" w:rsidP="009A7B52">
      <w:pPr>
        <w:pStyle w:val="BodyStyle2"/>
      </w:pPr>
      <w:r w:rsidRPr="009A7B52">
        <w:lastRenderedPageBreak/>
        <w:t>Finally, consider how AI systems can augment the power, reach, and effectiveness of terrorist organizations. They could, for example, help with online recruitment by improving screening and information gathering on potential recruits.</w:t>
      </w:r>
      <w:r w:rsidRPr="009A7B52">
        <w:rPr>
          <w:rStyle w:val="FootnoteReference"/>
          <w:rFonts w:ascii="EB Garamond 08" w:hAnsi="EB Garamond 08"/>
        </w:rPr>
        <w:footnoteReference w:id="148"/>
      </w:r>
      <w:r w:rsidRPr="009A7B52">
        <w:t xml:space="preserve"> The increasing availability of unmanned vehicles such as drones or self-driving cars may increase the range and reduce the cost of explosive or otherwise lethal attacks on civilian targets.</w:t>
      </w:r>
      <w:r w:rsidRPr="009A7B52">
        <w:rPr>
          <w:rStyle w:val="FootnoteReference"/>
          <w:rFonts w:ascii="EB Garamond 08" w:hAnsi="EB Garamond 08"/>
        </w:rPr>
        <w:footnoteReference w:id="149"/>
      </w:r>
      <w:r w:rsidRPr="009A7B52">
        <w:t xml:space="preserve"> Attacks would no longer require a suicide bomber or even a human presence at or near the site of the attack, just an AI-controlled vehicle and a malicious programmer.</w:t>
      </w:r>
      <w:r w:rsidRPr="009A7B52">
        <w:rPr>
          <w:rStyle w:val="FootnoteReference"/>
          <w:rFonts w:ascii="EB Garamond 08" w:hAnsi="EB Garamond 08"/>
        </w:rPr>
        <w:footnoteReference w:id="150"/>
      </w:r>
      <w:r w:rsidRPr="009A7B52">
        <w:t xml:space="preserve"> </w:t>
      </w:r>
    </w:p>
    <w:p w14:paraId="6B1DF72E" w14:textId="77777777" w:rsidR="00B669A4" w:rsidRPr="009A7B52" w:rsidRDefault="00B669A4" w:rsidP="009A7B52">
      <w:pPr>
        <w:pStyle w:val="Heading3"/>
      </w:pPr>
      <w:bookmarkStart w:id="93" w:name="_Toc141819043"/>
      <w:bookmarkStart w:id="94" w:name="_Toc141972225"/>
      <w:bookmarkStart w:id="95" w:name="_Toc152940235"/>
      <w:bookmarkStart w:id="96" w:name="_Toc152941126"/>
      <w:bookmarkStart w:id="97" w:name="_Toc153640933"/>
      <w:bookmarkStart w:id="98" w:name="_Toc153641080"/>
      <w:r w:rsidRPr="009A7B52">
        <w:t>Threats to Democracy</w:t>
      </w:r>
      <w:bookmarkEnd w:id="93"/>
      <w:bookmarkEnd w:id="94"/>
      <w:bookmarkEnd w:id="95"/>
      <w:bookmarkEnd w:id="96"/>
      <w:bookmarkEnd w:id="97"/>
      <w:bookmarkEnd w:id="98"/>
    </w:p>
    <w:p w14:paraId="77A09CEA" w14:textId="77777777" w:rsidR="00B669A4" w:rsidRPr="009A7B52" w:rsidRDefault="00B669A4" w:rsidP="009A7B52">
      <w:pPr>
        <w:pStyle w:val="BodyStyle2"/>
      </w:pPr>
      <w:r w:rsidRPr="009A7B52">
        <w:t>Democracies are built around systems of shared trust and governance. Voting requires individuals to believe that their votes matter, that the information people receive is, at least generally, accurate, and that the elections are legitimately run. Absent those, the very democratic compromise is jeopardized.</w:t>
      </w:r>
    </w:p>
    <w:p w14:paraId="67B0AAED" w14:textId="22891DEF" w:rsidR="00B669A4" w:rsidRPr="009A7B52" w:rsidRDefault="00B669A4" w:rsidP="009A7B52">
      <w:pPr>
        <w:pStyle w:val="BodyStyle2"/>
      </w:pPr>
      <w:r w:rsidRPr="009A7B52">
        <w:t>Future AI systems may strain assumptions of trust. Deepfakes and voice cloning are becoming increasingly persuasive, making it difficult to verify whether a statement is given by a politician or a fraudster. AI-generated misinformation is currently as effective, or even more so, than the human-generated kind—and it is much easier to produce in massive quantities.</w:t>
      </w:r>
      <w:r w:rsidRPr="009A7B52">
        <w:rPr>
          <w:rStyle w:val="FootnoteReference"/>
          <w:rFonts w:ascii="EB Garamond 08" w:hAnsi="EB Garamond 08"/>
        </w:rPr>
        <w:footnoteReference w:id="151"/>
      </w:r>
      <w:r w:rsidRPr="009A7B52">
        <w:t xml:space="preserve"> Chatbots can converse in humanlike ways, and are increasingly able to mislead people who rely on them for information, or who do not know they are conversing with a bot.</w:t>
      </w:r>
      <w:r w:rsidRPr="009A7B52">
        <w:rPr>
          <w:rStyle w:val="FootnoteReference"/>
          <w:rFonts w:ascii="EB Garamond 08" w:hAnsi="EB Garamond 08"/>
        </w:rPr>
        <w:footnoteReference w:id="152"/>
      </w:r>
      <w:r w:rsidRPr="009A7B52">
        <w:t xml:space="preserve"> People </w:t>
      </w:r>
      <w:r w:rsidR="00366A4E" w:rsidRPr="009A7B52">
        <w:t xml:space="preserve">may partially </w:t>
      </w:r>
      <w:r w:rsidRPr="009A7B52">
        <w:t xml:space="preserve">adjust their expectations, as they have with </w:t>
      </w:r>
      <w:r w:rsidR="00366A4E" w:rsidRPr="009A7B52">
        <w:t>images in the era of Photoshop</w:t>
      </w:r>
      <w:r w:rsidRPr="009A7B52">
        <w:t>. But at the limit, when these technologies mature, it will be extremely difficult for people to believe true information and much easier to compartmentalize unfavorable information as fraud.</w:t>
      </w:r>
    </w:p>
    <w:p w14:paraId="7F9A31EA" w14:textId="77777777" w:rsidR="00B669A4" w:rsidRPr="009A7B52" w:rsidRDefault="00B669A4" w:rsidP="009A7B52">
      <w:pPr>
        <w:pStyle w:val="BodyStyle2"/>
      </w:pPr>
      <w:r w:rsidRPr="009A7B52">
        <w:t>Election interference, in the form of astroturfing, misinformation pollution, or other social engagement, will likely also rise in effectiveness.</w:t>
      </w:r>
      <w:bookmarkStart w:id="99" w:name="_Ref142128826"/>
      <w:r w:rsidRPr="009A7B52">
        <w:rPr>
          <w:rStyle w:val="FootnoteReference"/>
          <w:rFonts w:ascii="EB Garamond 08" w:hAnsi="EB Garamond 08"/>
        </w:rPr>
        <w:footnoteReference w:id="153"/>
      </w:r>
      <w:bookmarkEnd w:id="99"/>
      <w:r w:rsidRPr="009A7B52">
        <w:t xml:space="preserve"> Using an LLM trained to imitate different personalities, adversarial parties can flood social media with fake speech.</w:t>
      </w:r>
      <w:r w:rsidRPr="009A7B52">
        <w:rPr>
          <w:rStyle w:val="FootnoteReference"/>
          <w:rFonts w:ascii="EB Garamond 08" w:hAnsi="EB Garamond 08"/>
        </w:rPr>
        <w:footnoteReference w:id="154"/>
      </w:r>
      <w:r w:rsidRPr="009A7B52">
        <w:t xml:space="preserve"> The concern is not necessarily that these bot accounts </w:t>
      </w:r>
      <w:r w:rsidRPr="009A7B52">
        <w:lastRenderedPageBreak/>
        <w:t>will all be effective but rather that they will engender a sense of general distrust among the population.</w:t>
      </w:r>
      <w:r w:rsidRPr="009A7B52">
        <w:rPr>
          <w:rStyle w:val="FootnoteReference"/>
          <w:rFonts w:ascii="EB Garamond 08" w:hAnsi="EB Garamond 08"/>
        </w:rPr>
        <w:footnoteReference w:id="155"/>
      </w:r>
    </w:p>
    <w:p w14:paraId="5979ECD2" w14:textId="77777777" w:rsidR="00B669A4" w:rsidRPr="009A7B52" w:rsidRDefault="00B669A4" w:rsidP="009A7B52">
      <w:pPr>
        <w:pStyle w:val="BodyStyle2"/>
        <w:rPr>
          <w:b/>
          <w:bCs/>
        </w:rPr>
      </w:pPr>
      <w:r w:rsidRPr="009A7B52">
        <w:t>Finally, other forms of democratic participation will also be implicated. Consider the important role of comments to a regulator, letters to one’s congressperson, or user postings in online fora. Because these actions can</w:t>
      </w:r>
      <w:r w:rsidRPr="009A7B52">
        <w:rPr>
          <w:i/>
          <w:iCs/>
        </w:rPr>
        <w:t xml:space="preserve"> </w:t>
      </w:r>
      <w:r w:rsidRPr="009A7B52">
        <w:t>be automated and scaled, their signaling effect is likely to be vastly diminished. It will no longer be impressive that a proposed bill receives ten-thousand objections, when these take a minute or two to generate. Unfortunately, genuine disagreements may struggle to gain attention, further diluting democratic mechanisms.</w:t>
      </w:r>
    </w:p>
    <w:p w14:paraId="7B7E5127" w14:textId="2839678C" w:rsidR="00C21F9E" w:rsidRPr="009A7B52" w:rsidRDefault="007C46EA" w:rsidP="009A7B52">
      <w:pPr>
        <w:pStyle w:val="Heading1"/>
      </w:pPr>
      <w:bookmarkStart w:id="100" w:name="_Toc150316942"/>
      <w:bookmarkStart w:id="101" w:name="_Toc152940236"/>
      <w:bookmarkStart w:id="102" w:name="_Toc152941127"/>
      <w:bookmarkStart w:id="103" w:name="_Toc153640934"/>
      <w:bookmarkStart w:id="104" w:name="_Toc153641081"/>
      <w:r w:rsidRPr="009A7B52">
        <w:lastRenderedPageBreak/>
        <w:t>Controlling AI Systems: The Alignment Problem</w:t>
      </w:r>
      <w:bookmarkEnd w:id="100"/>
      <w:bookmarkEnd w:id="101"/>
      <w:bookmarkEnd w:id="102"/>
      <w:bookmarkEnd w:id="103"/>
      <w:bookmarkEnd w:id="104"/>
    </w:p>
    <w:p w14:paraId="48CC78B6" w14:textId="43EF2461" w:rsidR="00E1478F" w:rsidRPr="009A7B52" w:rsidRDefault="00243AB9" w:rsidP="009A7B52">
      <w:r w:rsidRPr="009A7B52">
        <w:t xml:space="preserve"> </w:t>
      </w:r>
      <w:r w:rsidR="00CF4F84" w:rsidRPr="009A7B52">
        <w:t xml:space="preserve">The previous Part explored </w:t>
      </w:r>
      <w:r w:rsidR="001C27AE" w:rsidRPr="009A7B52">
        <w:t>a</w:t>
      </w:r>
      <w:r w:rsidR="00CF4F84" w:rsidRPr="009A7B52">
        <w:t xml:space="preserve"> set of </w:t>
      </w:r>
      <w:r w:rsidR="00CB1113" w:rsidRPr="009A7B52">
        <w:t>examples of</w:t>
      </w:r>
      <w:r w:rsidR="00CF4F84" w:rsidRPr="009A7B52">
        <w:t xml:space="preserve"> systemic </w:t>
      </w:r>
      <w:r w:rsidR="00CB1113" w:rsidRPr="009A7B52">
        <w:t>AI risk</w:t>
      </w:r>
      <w:r w:rsidR="00F77202" w:rsidRPr="009A7B52">
        <w:t>s</w:t>
      </w:r>
      <w:r w:rsidR="00CB1113" w:rsidRPr="009A7B52">
        <w:t xml:space="preserve"> </w:t>
      </w:r>
      <w:r w:rsidR="00CF4F84" w:rsidRPr="009A7B52">
        <w:t>– the broad</w:t>
      </w:r>
      <w:r w:rsidR="00B54568" w:rsidRPr="009A7B52">
        <w:t>,</w:t>
      </w:r>
      <w:r w:rsidR="00CF4F84" w:rsidRPr="009A7B52">
        <w:t xml:space="preserve"> </w:t>
      </w:r>
      <w:r w:rsidR="008B1A72" w:rsidRPr="009A7B52">
        <w:t>society-wide</w:t>
      </w:r>
      <w:r w:rsidR="00CF4F84" w:rsidRPr="009A7B52">
        <w:t xml:space="preserve"> risk</w:t>
      </w:r>
      <w:r w:rsidR="00241BD0" w:rsidRPr="009A7B52">
        <w:t>s</w:t>
      </w:r>
      <w:r w:rsidR="00CF4F84" w:rsidRPr="009A7B52">
        <w:t xml:space="preserve"> that can follow from the development and deployment of highly capable AI systems. We turn in this Part to </w:t>
      </w:r>
      <w:r w:rsidR="00B54568" w:rsidRPr="009A7B52">
        <w:t xml:space="preserve">a </w:t>
      </w:r>
      <w:r w:rsidR="00CF4F84" w:rsidRPr="009A7B52">
        <w:t xml:space="preserve">second set of </w:t>
      </w:r>
      <w:r w:rsidR="0040296B" w:rsidRPr="009A7B52">
        <w:t xml:space="preserve">risks </w:t>
      </w:r>
      <w:r w:rsidR="00CF4F84" w:rsidRPr="009A7B52">
        <w:t xml:space="preserve">that justify systemic regulation – </w:t>
      </w:r>
      <w:r w:rsidR="006F2436" w:rsidRPr="009A7B52">
        <w:t xml:space="preserve">those related to AI’s </w:t>
      </w:r>
      <w:r w:rsidR="00CF4F84" w:rsidRPr="009A7B52">
        <w:t>alignment problem.</w:t>
      </w:r>
      <w:r w:rsidR="005D5879" w:rsidRPr="009A7B52">
        <w:t xml:space="preserve"> The alignment problem refers to the </w:t>
      </w:r>
      <w:r w:rsidR="00C333A7" w:rsidRPr="009A7B52">
        <w:t xml:space="preserve">unsolved </w:t>
      </w:r>
      <w:r w:rsidR="00090C2D" w:rsidRPr="009A7B52">
        <w:t>“challenge of ensuring that AI systems pursue goals that match human values or interests rather than unintended and undesirable goals.”</w:t>
      </w:r>
      <w:r w:rsidR="00090C2D" w:rsidRPr="009A7B52">
        <w:rPr>
          <w:rStyle w:val="FootnoteReference"/>
          <w:rFonts w:ascii="EB Garamond 08" w:hAnsi="EB Garamond 08"/>
        </w:rPr>
        <w:footnoteReference w:id="156"/>
      </w:r>
      <w:r w:rsidR="00090C2D" w:rsidRPr="009A7B52">
        <w:t xml:space="preserve"> </w:t>
      </w:r>
      <w:r w:rsidR="00DC3D10">
        <w:t xml:space="preserve">That is, an alignment between </w:t>
      </w:r>
      <w:r w:rsidR="00DC3D10" w:rsidRPr="00F156AF">
        <w:rPr>
          <w:i/>
          <w:iCs/>
        </w:rPr>
        <w:t>our</w:t>
      </w:r>
      <w:r w:rsidR="00DC3D10">
        <w:t xml:space="preserve"> (writ large) goals,</w:t>
      </w:r>
      <w:r w:rsidR="00F156AF">
        <w:rPr>
          <w:rStyle w:val="FootnoteReference"/>
        </w:rPr>
        <w:footnoteReference w:id="157"/>
      </w:r>
      <w:r w:rsidR="00DC3D10">
        <w:t xml:space="preserve"> and the systems’ means of pursuing them.</w:t>
      </w:r>
    </w:p>
    <w:p w14:paraId="74BB2EF5" w14:textId="7B573A89" w:rsidR="00C333A7" w:rsidRPr="009A7B52" w:rsidRDefault="00302307" w:rsidP="009A7B52">
      <w:r w:rsidRPr="009A7B52">
        <w:t xml:space="preserve">We begin here by providing a theoretical introduction to the alignment problem. </w:t>
      </w:r>
      <w:r w:rsidR="00C333A7" w:rsidRPr="009A7B52">
        <w:t xml:space="preserve"> Given the age and stage of AI technology, we </w:t>
      </w:r>
      <w:r w:rsidR="002E057C" w:rsidRPr="009A7B52">
        <w:t xml:space="preserve">have yet to experience serious </w:t>
      </w:r>
      <w:r w:rsidR="001968E1" w:rsidRPr="009A7B52">
        <w:t xml:space="preserve">harms caused by </w:t>
      </w:r>
      <w:r w:rsidR="00AF2F4D" w:rsidRPr="009A7B52">
        <w:t xml:space="preserve">misaligned </w:t>
      </w:r>
      <w:r w:rsidR="001968E1" w:rsidRPr="009A7B52">
        <w:t xml:space="preserve">AI </w:t>
      </w:r>
      <w:r w:rsidR="00AF2F4D" w:rsidRPr="009A7B52">
        <w:t>systems</w:t>
      </w:r>
      <w:r w:rsidR="00E803CD" w:rsidRPr="009A7B52">
        <w:t xml:space="preserve">, and there are few </w:t>
      </w:r>
      <w:r w:rsidR="00241BD0" w:rsidRPr="009A7B52">
        <w:t>direct</w:t>
      </w:r>
      <w:r w:rsidR="00507E4F" w:rsidRPr="009A7B52">
        <w:t xml:space="preserve"> </w:t>
      </w:r>
      <w:r w:rsidR="00E803CD" w:rsidRPr="009A7B52">
        <w:t>precedents available to illustrate these theoretical points</w:t>
      </w:r>
      <w:r w:rsidR="00AF2F4D" w:rsidRPr="009A7B52">
        <w:t xml:space="preserve">. </w:t>
      </w:r>
      <w:r w:rsidR="0030455F" w:rsidRPr="009A7B52">
        <w:t xml:space="preserve">To some, this makes it difficult to see with clarity why </w:t>
      </w:r>
      <w:r w:rsidR="00AF2F4D" w:rsidRPr="009A7B52">
        <w:t xml:space="preserve">many experts are worried about the </w:t>
      </w:r>
      <w:r w:rsidR="00B823A0" w:rsidRPr="009A7B52">
        <w:t>alignment problem.</w:t>
      </w:r>
      <w:r w:rsidR="0030455F" w:rsidRPr="009A7B52">
        <w:rPr>
          <w:rStyle w:val="FootnoteReference"/>
          <w:rFonts w:ascii="EB Garamond 08" w:hAnsi="EB Garamond 08"/>
        </w:rPr>
        <w:footnoteReference w:id="158"/>
      </w:r>
      <w:r w:rsidR="00B823A0" w:rsidRPr="009A7B52">
        <w:t xml:space="preserve"> </w:t>
      </w:r>
    </w:p>
    <w:p w14:paraId="314BC00C" w14:textId="14C7B456" w:rsidR="00EE636B" w:rsidRPr="009A7B52" w:rsidRDefault="00AF2F4D" w:rsidP="009A7B52">
      <w:r w:rsidRPr="009A7B52">
        <w:t xml:space="preserve">Cognizant of these limitations, we </w:t>
      </w:r>
      <w:r w:rsidR="002E7280" w:rsidRPr="009A7B52">
        <w:t xml:space="preserve">present evidence of failures of </w:t>
      </w:r>
      <w:r w:rsidR="0037284E" w:rsidRPr="009A7B52">
        <w:t>early-stage</w:t>
      </w:r>
      <w:r w:rsidR="002E7280" w:rsidRPr="009A7B52">
        <w:t xml:space="preserve"> </w:t>
      </w:r>
      <w:r w:rsidR="00361131" w:rsidRPr="009A7B52">
        <w:t>misaligned</w:t>
      </w:r>
      <w:r w:rsidR="00585D1C" w:rsidRPr="009A7B52">
        <w:t xml:space="preserve"> AI systems. </w:t>
      </w:r>
      <w:r w:rsidR="002D2929" w:rsidRPr="009A7B52">
        <w:t xml:space="preserve">These systems are simple and the consequences of their misalignment are fairly small. But these examples illustrate how even </w:t>
      </w:r>
      <w:r w:rsidR="0037284E" w:rsidRPr="009A7B52">
        <w:t xml:space="preserve">simple </w:t>
      </w:r>
      <w:r w:rsidR="002D2929" w:rsidRPr="009A7B52">
        <w:t xml:space="preserve">systems that are far more auditable </w:t>
      </w:r>
      <w:r w:rsidR="00EE636B" w:rsidRPr="009A7B52">
        <w:t>than t</w:t>
      </w:r>
      <w:r w:rsidR="00A6750A">
        <w:t>h</w:t>
      </w:r>
      <w:r w:rsidR="00EE636B" w:rsidRPr="009A7B52">
        <w:t>eir more modern and capable counterparts</w:t>
      </w:r>
      <w:r w:rsidR="00A50596" w:rsidRPr="009A7B52">
        <w:t xml:space="preserve"> </w:t>
      </w:r>
      <w:r w:rsidR="00EE636B" w:rsidRPr="009A7B52">
        <w:t xml:space="preserve">can surprise their own creators. </w:t>
      </w:r>
    </w:p>
    <w:p w14:paraId="3C4700D7" w14:textId="77777777" w:rsidR="002E7280" w:rsidRPr="009A7B52" w:rsidRDefault="002E7280" w:rsidP="009A7B52"/>
    <w:p w14:paraId="368F8FDF" w14:textId="7A068B95" w:rsidR="00A525B0" w:rsidRPr="009A7B52" w:rsidRDefault="00E66075" w:rsidP="009A7B52">
      <w:pPr>
        <w:pStyle w:val="Heading2"/>
      </w:pPr>
      <w:bookmarkStart w:id="105" w:name="_Toc152940237"/>
      <w:bookmarkStart w:id="106" w:name="_Toc152941128"/>
      <w:bookmarkStart w:id="107" w:name="_Toc153640935"/>
      <w:bookmarkStart w:id="108" w:name="_Toc153641082"/>
      <w:r w:rsidRPr="009A7B52">
        <w:t>Alignment Theory</w:t>
      </w:r>
      <w:bookmarkEnd w:id="105"/>
      <w:bookmarkEnd w:id="106"/>
      <w:bookmarkEnd w:id="107"/>
      <w:bookmarkEnd w:id="108"/>
    </w:p>
    <w:p w14:paraId="6BED6E02" w14:textId="5BAF37FB" w:rsidR="008372D5" w:rsidRPr="009A7B52" w:rsidRDefault="008372D5" w:rsidP="009A7B52">
      <w:r w:rsidRPr="009A7B52">
        <w:t>Aligning AI systems with our social goals is a vexing and, to date, unsolved challenge. The crux of the problem is familiar to lawyers from other domains.</w:t>
      </w:r>
      <w:r w:rsidR="007F1A6C">
        <w:rPr>
          <w:rStyle w:val="FootnoteReference"/>
        </w:rPr>
        <w:footnoteReference w:id="159"/>
      </w:r>
      <w:r w:rsidRPr="009A7B52">
        <w:t xml:space="preserve"> A complex system like a firm has goals that are set by the founders of the firm in its charter and in accordance with corporate law. This is most commonly expressed in terms of a directive to maximize shareholder value.</w:t>
      </w:r>
      <w:r w:rsidRPr="009A7B52">
        <w:rPr>
          <w:rStyle w:val="FootnoteReference"/>
          <w:rFonts w:ascii="EB Garamond 08" w:hAnsi="EB Garamond 08"/>
        </w:rPr>
        <w:footnoteReference w:id="160"/>
      </w:r>
      <w:r w:rsidRPr="009A7B52">
        <w:t xml:space="preserve"> Notwithstanding, many </w:t>
      </w:r>
      <w:r w:rsidRPr="009A7B52">
        <w:lastRenderedPageBreak/>
        <w:t xml:space="preserve">firms find it expeditious to break the law in pursuit of profit maximization, not because </w:t>
      </w:r>
      <w:r w:rsidR="00514EA5" w:rsidRPr="009A7B52">
        <w:t xml:space="preserve">they </w:t>
      </w:r>
      <w:r w:rsidRPr="009A7B52">
        <w:t>disdain to the rule of law, but because it is instrumentally useful to do so in pursuit of their goal. Enron’s major accounting scandal or BP’s Deepwater Horizon oil spill are cases in point.</w:t>
      </w:r>
      <w:r w:rsidRPr="009A7B52">
        <w:rPr>
          <w:rStyle w:val="FootnoteReference"/>
          <w:rFonts w:ascii="EB Garamond 08" w:hAnsi="EB Garamond 08"/>
        </w:rPr>
        <w:footnoteReference w:id="161"/>
      </w:r>
      <w:r w:rsidRPr="009A7B52">
        <w:t xml:space="preserve"> In such cases, the firm is </w:t>
      </w:r>
      <w:r w:rsidR="008B5AFC" w:rsidRPr="009A7B52">
        <w:t>un</w:t>
      </w:r>
      <w:r w:rsidRPr="009A7B52">
        <w:t>aligned with social interests</w:t>
      </w:r>
      <w:r w:rsidR="00027791" w:rsidRPr="009A7B52">
        <w:t xml:space="preserve"> and, perhaps, with shareholder interests as well</w:t>
      </w:r>
      <w:r w:rsidRPr="009A7B52">
        <w:t xml:space="preserve">. The alignment problem further manifests itself within the firm in the form of the principal agent problem, giving rise to conflicts between management and shareholders and between corporate employees and management. These are all familiar instances of </w:t>
      </w:r>
      <w:r w:rsidR="004E16B9" w:rsidRPr="009A7B52">
        <w:t xml:space="preserve">an </w:t>
      </w:r>
      <w:r w:rsidRPr="009A7B52">
        <w:t>alignment problem.</w:t>
      </w:r>
    </w:p>
    <w:p w14:paraId="0EA246AE" w14:textId="1F4235B3" w:rsidR="008372D5" w:rsidRPr="009A7B52" w:rsidRDefault="008372D5" w:rsidP="009A7B52">
      <w:r w:rsidRPr="009A7B52">
        <w:t xml:space="preserve">AI systems do not have the same motivational </w:t>
      </w:r>
      <w:r w:rsidR="009F0A98" w:rsidRPr="009A7B52">
        <w:t xml:space="preserve">processes </w:t>
      </w:r>
      <w:r w:rsidRPr="009A7B52">
        <w:t xml:space="preserve">that humans have, </w:t>
      </w:r>
      <w:r w:rsidR="003C4F94" w:rsidRPr="009A7B52">
        <w:t xml:space="preserve">but aligning them </w:t>
      </w:r>
      <w:r w:rsidR="007541E6" w:rsidRPr="009A7B52">
        <w:t>can be even more difficult</w:t>
      </w:r>
      <w:r w:rsidRPr="009A7B52">
        <w:t xml:space="preserve">. While AI models pursue their assigned goals with unrelenting efficiency, they may still perform in ways that will jeopardize and undermine their designers’ intent. The alignment problem can be broken down into a number of subproblems, and here we will focus on three issues: goal specification, instrumental convergence, and the orthogonality thesis. </w:t>
      </w:r>
    </w:p>
    <w:p w14:paraId="48415D2C" w14:textId="6675C277" w:rsidR="00D3344E" w:rsidRPr="009A7B52" w:rsidRDefault="008372D5" w:rsidP="00FA0539">
      <w:pPr>
        <w:ind w:firstLine="0"/>
      </w:pPr>
      <w:r w:rsidRPr="009A7B52">
        <w:t>Before delving into these issues, it is important to bear in mind a few  stylized features of AI systems that contribute to the scope of the problem</w:t>
      </w:r>
      <w:r w:rsidR="00477434">
        <w:t>: complexity, autonomy, and capability</w:t>
      </w:r>
      <w:r w:rsidRPr="009A7B52">
        <w:t>. AI systems are complex and poorly auditable. Modern LLMs contains billions of parameters and</w:t>
      </w:r>
      <w:r w:rsidR="00F86BC8" w:rsidRPr="009A7B52">
        <w:t>,</w:t>
      </w:r>
      <w:r w:rsidRPr="009A7B52">
        <w:t xml:space="preserve"> </w:t>
      </w:r>
      <w:r w:rsidR="00F86BC8" w:rsidRPr="009A7B52">
        <w:t xml:space="preserve">although </w:t>
      </w:r>
      <w:r w:rsidRPr="009A7B52">
        <w:t xml:space="preserve">we know how they are built, their ‘reasoning’ is shrouded in a black box. While there </w:t>
      </w:r>
      <w:r w:rsidR="00F86BC8" w:rsidRPr="009A7B52">
        <w:t xml:space="preserve">have been </w:t>
      </w:r>
      <w:r w:rsidRPr="009A7B52">
        <w:t xml:space="preserve">some interesting advances in model interpretability, it is still the case that no one—not even </w:t>
      </w:r>
      <w:r w:rsidR="0088753F" w:rsidRPr="009A7B52">
        <w:t xml:space="preserve">AI </w:t>
      </w:r>
      <w:r w:rsidRPr="009A7B52">
        <w:t>designers—can fully explain how models ‘see’ the world.</w:t>
      </w:r>
      <w:r w:rsidR="007400EB" w:rsidRPr="009A7B52">
        <w:rPr>
          <w:rStyle w:val="FootnoteReference"/>
          <w:rFonts w:ascii="EB Garamond 08" w:hAnsi="EB Garamond 08"/>
        </w:rPr>
        <w:footnoteReference w:id="162"/>
      </w:r>
      <w:r w:rsidRPr="009A7B52">
        <w:t xml:space="preserve"> </w:t>
      </w:r>
    </w:p>
    <w:p w14:paraId="027E2FBF" w14:textId="36451C2B" w:rsidR="008372D5" w:rsidRPr="009A7B52" w:rsidRDefault="00D3344E" w:rsidP="009A7B52">
      <w:r w:rsidRPr="009A7B52">
        <w:t xml:space="preserve">In addition, today’s AI models </w:t>
      </w:r>
      <w:r w:rsidR="008372D5" w:rsidRPr="009A7B52">
        <w:t>are</w:t>
      </w:r>
      <w:r w:rsidRPr="009A7B52">
        <w:t xml:space="preserve"> often</w:t>
      </w:r>
      <w:r w:rsidR="008372D5" w:rsidRPr="009A7B52">
        <w:t xml:space="preserve"> given broad autonomy and </w:t>
      </w:r>
      <w:r w:rsidRPr="009A7B52">
        <w:t xml:space="preserve">extensive </w:t>
      </w:r>
      <w:r w:rsidR="008372D5" w:rsidRPr="009A7B52">
        <w:t>interfaces with the real world. Today’s models are given free access to the internet and various software applications, as well as to real-world interfaces through 3d printers and robotic arms.</w:t>
      </w:r>
      <w:r w:rsidR="008372D5" w:rsidRPr="009A7B52">
        <w:rPr>
          <w:rStyle w:val="FootnoteReference"/>
          <w:rFonts w:ascii="EB Garamond 08" w:hAnsi="EB Garamond 08"/>
        </w:rPr>
        <w:footnoteReference w:id="163"/>
      </w:r>
      <w:r w:rsidR="008372D5" w:rsidRPr="009A7B52">
        <w:t xml:space="preserve"> </w:t>
      </w:r>
      <w:r w:rsidR="008A2A0C" w:rsidRPr="009A7B52">
        <w:t xml:space="preserve">These </w:t>
      </w:r>
      <w:r w:rsidR="00BC6E6B" w:rsidRPr="009A7B52">
        <w:t>AI agents generally have freedom to pursue goals within an environment according to strategies that they themselves design.</w:t>
      </w:r>
      <w:r w:rsidR="00BC6E6B" w:rsidRPr="009A7B52">
        <w:rPr>
          <w:rStyle w:val="FootnoteReference"/>
          <w:rFonts w:ascii="EB Garamond 08" w:hAnsi="EB Garamond 08"/>
        </w:rPr>
        <w:footnoteReference w:id="164"/>
      </w:r>
    </w:p>
    <w:p w14:paraId="3DFA5E25" w14:textId="2F561FEF" w:rsidR="008372D5" w:rsidRPr="009A7B52" w:rsidRDefault="008372D5" w:rsidP="00FA0539">
      <w:pPr>
        <w:ind w:firstLine="0"/>
        <w:rPr>
          <w:rStyle w:val="pl-s"/>
        </w:rPr>
      </w:pPr>
      <w:r w:rsidRPr="009A7B52">
        <w:t xml:space="preserve">Finally, and perhaps most importantly, model capabilities </w:t>
      </w:r>
      <w:r w:rsidR="003C6AB5" w:rsidRPr="009A7B52">
        <w:t xml:space="preserve">can </w:t>
      </w:r>
      <w:r w:rsidRPr="009A7B52">
        <w:t>grow at a fast and highly unexpected rate.</w:t>
      </w:r>
      <w:r w:rsidR="00227AEA">
        <w:rPr>
          <w:rStyle w:val="FootnoteReference"/>
        </w:rPr>
        <w:footnoteReference w:id="165"/>
      </w:r>
      <w:r w:rsidR="00227AEA" w:rsidDel="00227AEA">
        <w:rPr>
          <w:rStyle w:val="FootnoteReference"/>
        </w:rPr>
        <w:t xml:space="preserve"> </w:t>
      </w:r>
      <w:r w:rsidR="001E615A">
        <w:rPr>
          <w:rStyle w:val="pl-s"/>
        </w:rPr>
        <w:t xml:space="preserve">How fast? </w:t>
      </w:r>
      <w:r w:rsidRPr="009A7B52">
        <w:rPr>
          <w:rStyle w:val="pl-s"/>
        </w:rPr>
        <w:t xml:space="preserve">The first iteration of GPT-3, released in 2020, </w:t>
      </w:r>
      <w:r w:rsidRPr="009A7B52">
        <w:rPr>
          <w:rStyle w:val="pl-s"/>
        </w:rPr>
        <w:lastRenderedPageBreak/>
        <w:t>did so poorly on the Multi-state Bar Exam that it performed worse than blind guesswork.</w:t>
      </w:r>
      <w:r w:rsidRPr="009A7B52">
        <w:rPr>
          <w:rStyle w:val="FootnoteReference"/>
          <w:rFonts w:ascii="EB Garamond 08" w:hAnsi="EB Garamond 08"/>
        </w:rPr>
        <w:footnoteReference w:id="166"/>
      </w:r>
      <w:r w:rsidRPr="009A7B52">
        <w:rPr>
          <w:rStyle w:val="pl-s"/>
        </w:rPr>
        <w:t xml:space="preserve"> A number of iterations later, in late 2022, a new version made its way to slightly above guesswork, but still failed the exam.</w:t>
      </w:r>
      <w:r w:rsidRPr="009A7B52">
        <w:rPr>
          <w:rStyle w:val="FootnoteReference"/>
          <w:rFonts w:ascii="EB Garamond 08" w:hAnsi="EB Garamond 08"/>
        </w:rPr>
        <w:footnoteReference w:id="167"/>
      </w:r>
      <w:r w:rsidRPr="009A7B52">
        <w:rPr>
          <w:rStyle w:val="pl-s"/>
        </w:rPr>
        <w:t xml:space="preserve"> In the few workshops and seminars in law schools that discussed this technology, the overwhelming sense was that GPT had hit a hard limit in what machines could ever do. In early 2023, a few months later, GPT 3.5 and ChatGPT were released, showing steady improvement, but still failing.</w:t>
      </w:r>
      <w:r w:rsidRPr="009A7B52">
        <w:rPr>
          <w:rStyle w:val="FootnoteReference"/>
          <w:rFonts w:ascii="EB Garamond 08" w:hAnsi="EB Garamond 08"/>
        </w:rPr>
        <w:footnoteReference w:id="168"/>
      </w:r>
      <w:r w:rsidRPr="009A7B52">
        <w:rPr>
          <w:rStyle w:val="pl-s"/>
        </w:rPr>
        <w:t xml:space="preserve"> The sense of incremental and constrained progress was completely upended a few short months later, with the release of GPT-4. This model not only passed the MBE, it passed it at the 90</w:t>
      </w:r>
      <w:r w:rsidRPr="009A7B52">
        <w:rPr>
          <w:rStyle w:val="pl-s"/>
          <w:vertAlign w:val="superscript"/>
        </w:rPr>
        <w:t>th</w:t>
      </w:r>
      <w:r w:rsidRPr="009A7B52">
        <w:rPr>
          <w:rStyle w:val="pl-s"/>
        </w:rPr>
        <w:t xml:space="preserve"> percentile level, far surpassing the average performance of would-be lawyers, who study long and hard for the exam. The following Figure (also available in grayscale) illustrates this timeline and performance:</w:t>
      </w:r>
      <w:bookmarkStart w:id="109" w:name="_Ref142130100"/>
      <w:r w:rsidRPr="009A7B52">
        <w:rPr>
          <w:rStyle w:val="FootnoteReference"/>
          <w:rFonts w:ascii="EB Garamond 08" w:hAnsi="EB Garamond 08"/>
        </w:rPr>
        <w:footnoteReference w:id="169"/>
      </w:r>
      <w:bookmarkEnd w:id="109"/>
    </w:p>
    <w:p w14:paraId="48FA8E48" w14:textId="77777777" w:rsidR="008372D5" w:rsidRPr="009A7B52" w:rsidRDefault="008372D5" w:rsidP="009A7B52">
      <w:pPr>
        <w:pStyle w:val="BodyStyle2"/>
        <w:rPr>
          <w:rStyle w:val="pl-s"/>
        </w:rPr>
      </w:pPr>
      <w:r w:rsidRPr="009A7B52">
        <w:rPr>
          <w:noProof/>
        </w:rPr>
        <w:drawing>
          <wp:anchor distT="0" distB="0" distL="114300" distR="114300" simplePos="0" relativeHeight="251674625" behindDoc="0" locked="0" layoutInCell="1" allowOverlap="1" wp14:anchorId="2164815A" wp14:editId="27C3247A">
            <wp:simplePos x="0" y="0"/>
            <wp:positionH relativeFrom="margin">
              <wp:align>right</wp:align>
            </wp:positionH>
            <wp:positionV relativeFrom="paragraph">
              <wp:posOffset>434340</wp:posOffset>
            </wp:positionV>
            <wp:extent cx="4188460" cy="2835275"/>
            <wp:effectExtent l="0" t="0" r="2540" b="3175"/>
            <wp:wrapTopAndBottom/>
            <wp:docPr id="5"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different colored ba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88460" cy="2835275"/>
                    </a:xfrm>
                    <a:prstGeom prst="rect">
                      <a:avLst/>
                    </a:prstGeom>
                  </pic:spPr>
                </pic:pic>
              </a:graphicData>
            </a:graphic>
          </wp:anchor>
        </w:drawing>
      </w:r>
      <w:r w:rsidRPr="009A7B52">
        <w:rPr>
          <w:noProof/>
        </w:rPr>
        <mc:AlternateContent>
          <mc:Choice Requires="wps">
            <w:drawing>
              <wp:anchor distT="0" distB="0" distL="114300" distR="114300" simplePos="0" relativeHeight="251675649" behindDoc="0" locked="0" layoutInCell="1" allowOverlap="1" wp14:anchorId="045B1A71" wp14:editId="3612046B">
                <wp:simplePos x="0" y="0"/>
                <wp:positionH relativeFrom="margin">
                  <wp:align>right</wp:align>
                </wp:positionH>
                <wp:positionV relativeFrom="paragraph">
                  <wp:posOffset>260350</wp:posOffset>
                </wp:positionV>
                <wp:extent cx="4188460" cy="457200"/>
                <wp:effectExtent l="0" t="0" r="0" b="0"/>
                <wp:wrapTopAndBottom/>
                <wp:docPr id="972988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88460" cy="457200"/>
                        </a:xfrm>
                        <a:prstGeom prst="rect">
                          <a:avLst/>
                        </a:prstGeom>
                        <a:noFill/>
                        <a:ln>
                          <a:noFill/>
                        </a:ln>
                      </wps:spPr>
                      <wps:txbx>
                        <w:txbxContent>
                          <w:p w14:paraId="79667D9A" w14:textId="79852D59" w:rsidR="008372D5" w:rsidRPr="00271DB8" w:rsidRDefault="008372D5" w:rsidP="009A7B52">
                            <w:pPr>
                              <w:pStyle w:val="Caption"/>
                              <w:rPr>
                                <w:noProof/>
                                <w:sz w:val="27"/>
                                <w:szCs w:val="27"/>
                              </w:rPr>
                            </w:pPr>
                            <w:r w:rsidRPr="00271DB8">
                              <w:t xml:space="preserve">Figure </w:t>
                            </w:r>
                            <w:fldSimple w:instr=" SEQ Figure \* ARABIC ">
                              <w:r w:rsidR="004C07D4">
                                <w:rPr>
                                  <w:noProof/>
                                </w:rPr>
                                <w:t>1</w:t>
                              </w:r>
                            </w:fldSimple>
                            <w:r w:rsidRPr="00271DB8">
                              <w:t xml:space="preserve"> The Progress of GPT models on the Bar Exam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45B1A71" id="_x0000_t202" coordsize="21600,21600" o:spt="202" path="m,l,21600r21600,l21600,xe">
                <v:stroke joinstyle="miter"/>
                <v:path gradientshapeok="t" o:connecttype="rect"/>
              </v:shapetype>
              <v:shape id="Text Box 2" o:spid="_x0000_s1026" type="#_x0000_t202" style="position:absolute;left:0;text-align:left;margin-left:278.6pt;margin-top:20.5pt;width:329.8pt;height:36pt;z-index:2516756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" filled="f" stroked="f">
                <v:textbox inset="0,0,0,0">
                  <w:txbxContent>
                    <w:p w14:paraId="79667D9A" w14:textId="79852D59" w:rsidR="008372D5" w:rsidRPr="00271DB8" w:rsidRDefault="008372D5" w:rsidP="009A7B52">
                      <w:pPr>
                        <w:pStyle w:val="Caption"/>
                        <w:rPr>
                          <w:noProof/>
                          <w:sz w:val="27"/>
                          <w:szCs w:val="27"/>
                        </w:rPr>
                      </w:pPr>
                      <w:r w:rsidRPr="00271DB8">
                        <w:t xml:space="preserve">Figure </w:t>
                      </w:r>
                      <w:fldSimple w:instr=" SEQ Figure \* ARABIC ">
                        <w:r w:rsidR="004C07D4">
                          <w:rPr>
                            <w:noProof/>
                          </w:rPr>
                          <w:t>1</w:t>
                        </w:r>
                      </w:fldSimple>
                      <w:r w:rsidRPr="00271DB8">
                        <w:t xml:space="preserve"> The Progress of GPT models on the Bar Exam</w:t>
                      </w:r>
                    </w:p>
                  </w:txbxContent>
                </v:textbox>
                <w10:wrap type="topAndBottom" anchorx="margin"/>
              </v:shape>
            </w:pict>
          </mc:Fallback>
        </mc:AlternateContent>
      </w:r>
    </w:p>
    <w:p w14:paraId="4F312CA8" w14:textId="77777777" w:rsidR="008372D5" w:rsidRPr="009A7B52" w:rsidRDefault="008372D5" w:rsidP="009A7B52">
      <w:pPr>
        <w:pStyle w:val="BodyStyle2"/>
        <w:rPr>
          <w:rStyle w:val="pl-s"/>
        </w:rPr>
      </w:pPr>
    </w:p>
    <w:p w14:paraId="2C8B1454" w14:textId="77777777" w:rsidR="008372D5" w:rsidRDefault="008372D5" w:rsidP="009A7B52">
      <w:pPr>
        <w:pStyle w:val="BodyStyle2"/>
        <w:rPr>
          <w:rStyle w:val="pl-s"/>
        </w:rPr>
      </w:pPr>
      <w:r w:rsidRPr="009A7B52">
        <w:rPr>
          <w:rStyle w:val="pl-s"/>
        </w:rPr>
        <w:lastRenderedPageBreak/>
        <w:t>GPT-4 also passed many other complex examinations. It was in the top 88% of LSAT takers, 93% on the SAT on Evidence-based Reading &amp; Writing, and 89</w:t>
      </w:r>
      <w:r w:rsidRPr="009A7B52">
        <w:rPr>
          <w:rStyle w:val="pl-s"/>
          <w:vertAlign w:val="superscript"/>
        </w:rPr>
        <w:t>th</w:t>
      </w:r>
      <w:r w:rsidRPr="009A7B52">
        <w:rPr>
          <w:rStyle w:val="pl-s"/>
        </w:rPr>
        <w:t xml:space="preserve"> on the SAT Math.</w:t>
      </w:r>
      <w:bookmarkStart w:id="110" w:name="_Ref142129948"/>
      <w:r w:rsidRPr="009A7B52">
        <w:rPr>
          <w:rStyle w:val="FootnoteReference"/>
          <w:rFonts w:ascii="EB Garamond 08" w:hAnsi="EB Garamond 08"/>
        </w:rPr>
        <w:footnoteReference w:id="170"/>
      </w:r>
      <w:bookmarkEnd w:id="110"/>
      <w:r w:rsidRPr="009A7B52">
        <w:rPr>
          <w:rStyle w:val="pl-s"/>
        </w:rPr>
        <w:t xml:space="preserve"> </w:t>
      </w:r>
    </w:p>
    <w:p w14:paraId="4D8FD17D" w14:textId="3BC88B53" w:rsidR="008372D5" w:rsidRPr="009A7B52" w:rsidRDefault="00DC547E" w:rsidP="004C000D">
      <w:pPr>
        <w:pStyle w:val="BodyStyle2"/>
      </w:pPr>
      <w:r>
        <w:rPr>
          <w:rStyle w:val="pl-s"/>
        </w:rPr>
        <w:t xml:space="preserve">In short, </w:t>
      </w:r>
      <w:r w:rsidR="008477F3">
        <w:rPr>
          <w:rStyle w:val="pl-s"/>
        </w:rPr>
        <w:t>w</w:t>
      </w:r>
      <w:r w:rsidR="004C000D">
        <w:rPr>
          <w:rStyle w:val="pl-s"/>
        </w:rPr>
        <w:t xml:space="preserve">e should bear in mind that </w:t>
      </w:r>
      <w:r w:rsidR="00102645">
        <w:rPr>
          <w:rStyle w:val="pl-s"/>
        </w:rPr>
        <w:t xml:space="preserve">AI </w:t>
      </w:r>
      <w:r w:rsidR="004C000D">
        <w:rPr>
          <w:rStyle w:val="pl-s"/>
        </w:rPr>
        <w:t xml:space="preserve">models </w:t>
      </w:r>
      <w:r w:rsidR="00B03E48">
        <w:rPr>
          <w:rStyle w:val="pl-s"/>
        </w:rPr>
        <w:t xml:space="preserve">can </w:t>
      </w:r>
      <w:r w:rsidR="004C000D">
        <w:rPr>
          <w:rStyle w:val="pl-s"/>
        </w:rPr>
        <w:t xml:space="preserve">quickly become more and more capable, sometimes in unexpected ways; that their internal workings are inscrutable, or only dimly understood; and that despite all of that, models are given an increasing degree of autonomy in planning and executing plans to achieve their objectives while endowed with </w:t>
      </w:r>
      <w:r w:rsidR="008372D5" w:rsidRPr="009A7B52">
        <w:t xml:space="preserve">broad </w:t>
      </w:r>
      <w:r w:rsidR="004C000D">
        <w:t xml:space="preserve">real-world </w:t>
      </w:r>
      <w:r w:rsidR="008372D5" w:rsidRPr="009A7B52">
        <w:t>interfaces.</w:t>
      </w:r>
      <w:r w:rsidR="00B3781C">
        <w:t xml:space="preserve"> </w:t>
      </w:r>
      <w:r w:rsidR="004C000D">
        <w:t xml:space="preserve">With that </w:t>
      </w:r>
      <w:r w:rsidR="008E4B3E">
        <w:t>as context</w:t>
      </w:r>
      <w:r w:rsidR="004C000D">
        <w:t>, let us consider now a few aspects of the alignment problem.</w:t>
      </w:r>
    </w:p>
    <w:p w14:paraId="727ECA38" w14:textId="7DF99C0C" w:rsidR="00AF2F4D" w:rsidRPr="009A7B52" w:rsidRDefault="00AF2F4D" w:rsidP="009A7B52"/>
    <w:p w14:paraId="0C1B5F69" w14:textId="38F6805E" w:rsidR="003329AF" w:rsidRPr="009A7B52" w:rsidRDefault="00A47709" w:rsidP="009A7B52">
      <w:pPr>
        <w:pStyle w:val="Heading3"/>
      </w:pPr>
      <w:bookmarkStart w:id="111" w:name="_Toc152940238"/>
      <w:bookmarkStart w:id="112" w:name="_Toc152941129"/>
      <w:bookmarkStart w:id="113" w:name="_Toc153640936"/>
      <w:bookmarkStart w:id="114" w:name="_Toc153641083"/>
      <w:r w:rsidRPr="009A7B52">
        <w:t>Goal Specification</w:t>
      </w:r>
      <w:bookmarkEnd w:id="111"/>
      <w:bookmarkEnd w:id="112"/>
      <w:bookmarkEnd w:id="113"/>
      <w:bookmarkEnd w:id="114"/>
    </w:p>
    <w:p w14:paraId="0D40BDA8" w14:textId="6031AE70" w:rsidR="00A47709" w:rsidRPr="009A7B52" w:rsidRDefault="00A47709" w:rsidP="009A7B52">
      <w:pPr>
        <w:pStyle w:val="BodyStyle2"/>
      </w:pPr>
      <w:r w:rsidRPr="009A7B52">
        <w:t xml:space="preserve">Goal specification is the challenge of articulating a goal for </w:t>
      </w:r>
      <w:r w:rsidR="00790214" w:rsidRPr="009A7B52">
        <w:t xml:space="preserve">an AI </w:t>
      </w:r>
      <w:r w:rsidRPr="009A7B52">
        <w:t>model that encapsulates</w:t>
      </w:r>
      <w:r w:rsidR="00987D0A" w:rsidRPr="009A7B52">
        <w:t xml:space="preserve"> what we </w:t>
      </w:r>
      <w:r w:rsidR="00A96767" w:rsidRPr="009A7B52">
        <w:rPr>
          <w:i/>
          <w:iCs/>
        </w:rPr>
        <w:t xml:space="preserve">truly </w:t>
      </w:r>
      <w:r w:rsidR="00987D0A" w:rsidRPr="009A7B52">
        <w:t>want the model to achieve.</w:t>
      </w:r>
      <w:r w:rsidR="00DB6E3D">
        <w:rPr>
          <w:rStyle w:val="FootnoteReference"/>
        </w:rPr>
        <w:footnoteReference w:id="171"/>
      </w:r>
      <w:r w:rsidR="00987D0A" w:rsidRPr="009A7B52">
        <w:t xml:space="preserve"> For simple models, this issue </w:t>
      </w:r>
      <w:r w:rsidR="00A96767" w:rsidRPr="009A7B52">
        <w:t>may appear</w:t>
      </w:r>
      <w:r w:rsidR="00987D0A" w:rsidRPr="009A7B52">
        <w:t xml:space="preserve"> trivial: a </w:t>
      </w:r>
      <w:r w:rsidR="007F349B" w:rsidRPr="009A7B52">
        <w:t xml:space="preserve">model designed to detect cats should be able to tell apart cats and dogs, and a model designed to control </w:t>
      </w:r>
      <w:r w:rsidR="001415DC" w:rsidRPr="009A7B52">
        <w:t xml:space="preserve">traffic should ensure the free flow of vehicles. </w:t>
      </w:r>
      <w:r w:rsidR="00A96767" w:rsidRPr="009A7B52">
        <w:t xml:space="preserve">But for any </w:t>
      </w:r>
      <w:r w:rsidR="008C2AF1">
        <w:t>model with complex and more open-ended goals</w:t>
      </w:r>
      <w:r w:rsidR="00A96767" w:rsidRPr="009A7B52">
        <w:t>, goal specification becomes a problem.</w:t>
      </w:r>
    </w:p>
    <w:p w14:paraId="67F06D5C" w14:textId="7DA25387" w:rsidR="00CB0E54" w:rsidRPr="009A7B52" w:rsidRDefault="00A96767" w:rsidP="009A7B52">
      <w:pPr>
        <w:pStyle w:val="BodyStyle2"/>
        <w:rPr>
          <w:rStyle w:val="pl-s"/>
        </w:rPr>
      </w:pPr>
      <w:r w:rsidRPr="009A7B52">
        <w:t>Consider first a related issue that regulators face</w:t>
      </w:r>
      <w:r w:rsidR="004B6125" w:rsidRPr="009A7B52">
        <w:t xml:space="preserve"> regularly: </w:t>
      </w:r>
      <w:r w:rsidR="00CB0E54" w:rsidRPr="009A7B52">
        <w:rPr>
          <w:rStyle w:val="pl-s"/>
        </w:rPr>
        <w:t>Goodharting.</w:t>
      </w:r>
      <w:r w:rsidR="00CB0E54" w:rsidRPr="009A7B52">
        <w:rPr>
          <w:rStyle w:val="FootnoteReference"/>
          <w:rFonts w:ascii="EB Garamond 08" w:hAnsi="EB Garamond 08"/>
        </w:rPr>
        <w:footnoteReference w:id="172"/>
      </w:r>
      <w:r w:rsidR="00CB0E54" w:rsidRPr="009A7B52">
        <w:rPr>
          <w:rStyle w:val="pl-s"/>
        </w:rPr>
        <w:t xml:space="preserve"> Goodhart’s law describes the devilish tendency of individuals to </w:t>
      </w:r>
      <w:r w:rsidR="004B6125" w:rsidRPr="009A7B52">
        <w:rPr>
          <w:rStyle w:val="pl-s"/>
        </w:rPr>
        <w:t xml:space="preserve">maximize </w:t>
      </w:r>
      <w:r w:rsidR="00CB0E54" w:rsidRPr="009A7B52">
        <w:rPr>
          <w:rStyle w:val="pl-s"/>
        </w:rPr>
        <w:t xml:space="preserve">what gets measured, at the expense of everything else. </w:t>
      </w:r>
      <w:r w:rsidR="004B6125" w:rsidRPr="009A7B52">
        <w:rPr>
          <w:rStyle w:val="pl-s"/>
        </w:rPr>
        <w:t>Regulators discover this problem when</w:t>
      </w:r>
      <w:r w:rsidR="004F15B1" w:rsidRPr="009A7B52">
        <w:rPr>
          <w:rStyle w:val="pl-s"/>
        </w:rPr>
        <w:t xml:space="preserve"> they incentivize teachers based on test results, only to discover </w:t>
      </w:r>
      <w:r w:rsidR="002D4AE0" w:rsidRPr="009A7B52">
        <w:rPr>
          <w:rStyle w:val="pl-s"/>
        </w:rPr>
        <w:t xml:space="preserve">that </w:t>
      </w:r>
      <w:r w:rsidR="00CB0E54" w:rsidRPr="009A7B52">
        <w:rPr>
          <w:rStyle w:val="pl-s"/>
        </w:rPr>
        <w:t>teachers adopt “teach to the test” pedagogy, refuse to admit struggling students, and encourage absences on test-day.</w:t>
      </w:r>
      <w:r w:rsidR="00CB0E54" w:rsidRPr="009A7B52">
        <w:rPr>
          <w:rStyle w:val="FootnoteReference"/>
          <w:rFonts w:ascii="EB Garamond 08" w:hAnsi="EB Garamond 08"/>
        </w:rPr>
        <w:footnoteReference w:id="173"/>
      </w:r>
      <w:r w:rsidR="00CB0E54" w:rsidRPr="009A7B52">
        <w:rPr>
          <w:rStyle w:val="pl-s"/>
        </w:rPr>
        <w:t xml:space="preserve"> Wells-Fargo</w:t>
      </w:r>
      <w:r w:rsidR="002D4AE0" w:rsidRPr="009A7B52">
        <w:rPr>
          <w:rStyle w:val="pl-s"/>
        </w:rPr>
        <w:t xml:space="preserve"> also discovered this issue when it rewarded </w:t>
      </w:r>
      <w:r w:rsidR="00CB0E54" w:rsidRPr="009A7B52">
        <w:rPr>
          <w:rStyle w:val="pl-s"/>
        </w:rPr>
        <w:t>employees for the number of accounts that customers opened led to the opening of millions of fake accounts.</w:t>
      </w:r>
      <w:r w:rsidR="00CB0E54" w:rsidRPr="009A7B52">
        <w:rPr>
          <w:rStyle w:val="FootnoteReference"/>
          <w:rFonts w:ascii="EB Garamond 08" w:hAnsi="EB Garamond 08"/>
        </w:rPr>
        <w:footnoteReference w:id="174"/>
      </w:r>
      <w:r w:rsidR="00CB0E54" w:rsidRPr="009A7B52">
        <w:rPr>
          <w:rStyle w:val="pl-s"/>
        </w:rPr>
        <w:t xml:space="preserve"> </w:t>
      </w:r>
    </w:p>
    <w:p w14:paraId="5AFCCB9B" w14:textId="7821866F" w:rsidR="002D4AE0" w:rsidRPr="009A7B52" w:rsidRDefault="002D4AE0" w:rsidP="00227AEA">
      <w:pPr>
        <w:pStyle w:val="BodyStyle2"/>
        <w:rPr>
          <w:rStyle w:val="pl-s"/>
        </w:rPr>
      </w:pPr>
      <w:r w:rsidRPr="009A7B52">
        <w:rPr>
          <w:rStyle w:val="pl-s"/>
        </w:rPr>
        <w:t xml:space="preserve">AI systems fall into a similar trap whenever the goals assigned to them are only shorthand for the things </w:t>
      </w:r>
      <w:r w:rsidR="008C2AF1">
        <w:rPr>
          <w:rStyle w:val="pl-s"/>
        </w:rPr>
        <w:t>their designers</w:t>
      </w:r>
      <w:r w:rsidRPr="009A7B52">
        <w:rPr>
          <w:rStyle w:val="pl-s"/>
        </w:rPr>
        <w:t xml:space="preserve"> truly care about</w:t>
      </w:r>
      <w:r w:rsidR="00503B6D" w:rsidRPr="009A7B52">
        <w:rPr>
          <w:rStyle w:val="pl-s"/>
        </w:rPr>
        <w:t xml:space="preserve">. Consider, for </w:t>
      </w:r>
      <w:r w:rsidR="00503B6D" w:rsidRPr="009A7B52">
        <w:rPr>
          <w:rStyle w:val="pl-s"/>
        </w:rPr>
        <w:lastRenderedPageBreak/>
        <w:t>example,</w:t>
      </w:r>
      <w:r w:rsidR="007C409E" w:rsidRPr="009A7B52">
        <w:rPr>
          <w:rStyle w:val="pl-s"/>
        </w:rPr>
        <w:t xml:space="preserve"> </w:t>
      </w:r>
      <w:r w:rsidR="00503B6D" w:rsidRPr="009A7B52">
        <w:t xml:space="preserve">an </w:t>
      </w:r>
      <w:r w:rsidR="007C409E" w:rsidRPr="009A7B52">
        <w:t xml:space="preserve">AI genetic algorithm called </w:t>
      </w:r>
      <w:r w:rsidR="007C409E" w:rsidRPr="009A7B52">
        <w:rPr>
          <w:rStyle w:val="pl-s"/>
        </w:rPr>
        <w:t>GenProg.</w:t>
      </w:r>
      <w:r w:rsidR="007C409E" w:rsidRPr="009A7B52">
        <w:rPr>
          <w:rStyle w:val="FootnoteReference"/>
          <w:rFonts w:ascii="EB Garamond 08" w:hAnsi="EB Garamond 08"/>
        </w:rPr>
        <w:footnoteReference w:id="175"/>
      </w:r>
      <w:r w:rsidR="007C409E" w:rsidRPr="009A7B52">
        <w:rPr>
          <w:rStyle w:val="pl-s"/>
        </w:rPr>
        <w:t xml:space="preserve">  It was designed to </w:t>
      </w:r>
      <w:r w:rsidR="00AD024F">
        <w:rPr>
          <w:rStyle w:val="pl-s"/>
        </w:rPr>
        <w:t xml:space="preserve">conduct </w:t>
      </w:r>
      <w:r w:rsidR="00FD4054">
        <w:rPr>
          <w:rStyle w:val="pl-s"/>
        </w:rPr>
        <w:t>automatic software repair</w:t>
      </w:r>
      <w:r w:rsidR="0004561B">
        <w:rPr>
          <w:rStyle w:val="pl-s"/>
        </w:rPr>
        <w:t xml:space="preserve">. When asked to improve a </w:t>
      </w:r>
      <w:r w:rsidR="00593F65">
        <w:rPr>
          <w:rStyle w:val="pl-s"/>
        </w:rPr>
        <w:t xml:space="preserve">sorting algorithm, it made sure </w:t>
      </w:r>
      <w:r w:rsidR="00E833F1">
        <w:rPr>
          <w:rStyle w:val="pl-s"/>
        </w:rPr>
        <w:t>to</w:t>
      </w:r>
      <w:r w:rsidR="00593F65">
        <w:rPr>
          <w:rStyle w:val="pl-s"/>
        </w:rPr>
        <w:t xml:space="preserve"> always</w:t>
      </w:r>
      <w:r w:rsidR="00227AEA">
        <w:rPr>
          <w:rStyle w:val="pl-s"/>
        </w:rPr>
        <w:t xml:space="preserve"> provide a blank response</w:t>
      </w:r>
      <w:r w:rsidR="00593F65">
        <w:rPr>
          <w:rStyle w:val="pl-s"/>
        </w:rPr>
        <w:t xml:space="preserve">. </w:t>
      </w:r>
      <w:r w:rsidR="00227AEA">
        <w:rPr>
          <w:rStyle w:val="pl-s"/>
        </w:rPr>
        <w:t xml:space="preserve">Such an </w:t>
      </w:r>
      <w:r w:rsidR="008B1948">
        <w:rPr>
          <w:rStyle w:val="pl-s"/>
        </w:rPr>
        <w:t xml:space="preserve">empty </w:t>
      </w:r>
      <w:r w:rsidR="00593F65">
        <w:rPr>
          <w:rStyle w:val="pl-s"/>
        </w:rPr>
        <w:t xml:space="preserve">response is </w:t>
      </w:r>
      <w:r w:rsidR="00593F65">
        <w:rPr>
          <w:rStyle w:val="pl-s"/>
          <w:i/>
          <w:iCs/>
        </w:rPr>
        <w:t>technically</w:t>
      </w:r>
      <w:r w:rsidR="00593F65">
        <w:rPr>
          <w:rStyle w:val="pl-s"/>
        </w:rPr>
        <w:t xml:space="preserve"> </w:t>
      </w:r>
      <w:r w:rsidR="00593F65">
        <w:rPr>
          <w:rStyle w:val="pl-s"/>
          <w:i/>
          <w:iCs/>
        </w:rPr>
        <w:t>speaking</w:t>
      </w:r>
      <w:r w:rsidR="00593F65">
        <w:rPr>
          <w:rStyle w:val="pl-s"/>
        </w:rPr>
        <w:t xml:space="preserve"> always sorted. </w:t>
      </w:r>
      <w:r w:rsidR="00D03291">
        <w:rPr>
          <w:rStyle w:val="pl-s"/>
        </w:rPr>
        <w:t>W</w:t>
      </w:r>
      <w:r w:rsidR="00593F65">
        <w:rPr>
          <w:rStyle w:val="pl-s"/>
        </w:rPr>
        <w:t xml:space="preserve">hen </w:t>
      </w:r>
      <w:r w:rsidR="00D03291">
        <w:rPr>
          <w:rStyle w:val="pl-s"/>
        </w:rPr>
        <w:t>GenP</w:t>
      </w:r>
      <w:r w:rsidR="00127126">
        <w:rPr>
          <w:rStyle w:val="pl-s"/>
        </w:rPr>
        <w:t>r</w:t>
      </w:r>
      <w:r w:rsidR="00D03291">
        <w:rPr>
          <w:rStyle w:val="pl-s"/>
        </w:rPr>
        <w:t xml:space="preserve">og </w:t>
      </w:r>
      <w:r w:rsidR="00593F65">
        <w:rPr>
          <w:rStyle w:val="pl-s"/>
        </w:rPr>
        <w:t xml:space="preserve">was asked to </w:t>
      </w:r>
      <w:r w:rsidR="003A7BBC">
        <w:rPr>
          <w:rStyle w:val="pl-s"/>
        </w:rPr>
        <w:t>en</w:t>
      </w:r>
      <w:r w:rsidR="00593F65">
        <w:rPr>
          <w:rStyle w:val="pl-s"/>
        </w:rPr>
        <w:t xml:space="preserve">sure </w:t>
      </w:r>
      <w:r w:rsidR="003A7BBC">
        <w:rPr>
          <w:rStyle w:val="pl-s"/>
        </w:rPr>
        <w:t xml:space="preserve">a program </w:t>
      </w:r>
      <w:r w:rsidR="00D03291">
        <w:rPr>
          <w:rStyle w:val="pl-s"/>
        </w:rPr>
        <w:t xml:space="preserve">would </w:t>
      </w:r>
      <w:r w:rsidR="00593F65">
        <w:rPr>
          <w:rStyle w:val="pl-s"/>
        </w:rPr>
        <w:t xml:space="preserve">not </w:t>
      </w:r>
      <w:r w:rsidR="00D03291">
        <w:rPr>
          <w:rStyle w:val="pl-s"/>
        </w:rPr>
        <w:t>encounter problems</w:t>
      </w:r>
      <w:r w:rsidR="00593F65">
        <w:rPr>
          <w:rStyle w:val="pl-s"/>
        </w:rPr>
        <w:t xml:space="preserve"> when communicating with the internet, is simply </w:t>
      </w:r>
      <w:r w:rsidR="00A37690">
        <w:rPr>
          <w:rStyle w:val="pl-s"/>
        </w:rPr>
        <w:t xml:space="preserve">cut off the </w:t>
      </w:r>
      <w:r w:rsidR="00ED69D2">
        <w:rPr>
          <w:rStyle w:val="pl-s"/>
        </w:rPr>
        <w:t>program’s</w:t>
      </w:r>
      <w:r w:rsidR="00593F65">
        <w:rPr>
          <w:rStyle w:val="pl-s"/>
        </w:rPr>
        <w:t xml:space="preserve"> ability to communicate at all </w:t>
      </w:r>
      <w:r w:rsidR="009E21BA">
        <w:rPr>
          <w:rStyle w:val="pl-s"/>
        </w:rPr>
        <w:t>–</w:t>
      </w:r>
      <w:r w:rsidR="00593F65">
        <w:rPr>
          <w:rStyle w:val="pl-s"/>
        </w:rPr>
        <w:t xml:space="preserve"> </w:t>
      </w:r>
      <w:r w:rsidR="009E21BA">
        <w:rPr>
          <w:rStyle w:val="pl-s"/>
        </w:rPr>
        <w:t xml:space="preserve">which </w:t>
      </w:r>
      <w:r w:rsidR="009E21BA">
        <w:rPr>
          <w:rStyle w:val="pl-s"/>
          <w:i/>
          <w:iCs/>
        </w:rPr>
        <w:t>technically speaking</w:t>
      </w:r>
      <w:r w:rsidR="009E21BA">
        <w:rPr>
          <w:rStyle w:val="pl-s"/>
        </w:rPr>
        <w:t xml:space="preserve"> solved all the bugs. Most worrisome, perhaps, when asked to make sure software outputs </w:t>
      </w:r>
      <w:r w:rsidR="00043C59">
        <w:rPr>
          <w:rStyle w:val="pl-s"/>
        </w:rPr>
        <w:t xml:space="preserve">did </w:t>
      </w:r>
      <w:r w:rsidR="00B362BE">
        <w:rPr>
          <w:rStyle w:val="pl-s"/>
        </w:rPr>
        <w:t xml:space="preserve">not deviate from those present in a test file, </w:t>
      </w:r>
      <w:r w:rsidR="00043C59">
        <w:rPr>
          <w:rStyle w:val="pl-s"/>
        </w:rPr>
        <w:t xml:space="preserve">GenProg </w:t>
      </w:r>
      <w:r w:rsidR="00B362BE">
        <w:rPr>
          <w:rStyle w:val="pl-s"/>
        </w:rPr>
        <w:t xml:space="preserve">deleted the test file itself. Now, </w:t>
      </w:r>
      <w:r w:rsidR="00B362BE">
        <w:rPr>
          <w:rStyle w:val="pl-s"/>
          <w:i/>
          <w:iCs/>
        </w:rPr>
        <w:t>technically speaking</w:t>
      </w:r>
      <w:r w:rsidR="00B362BE">
        <w:rPr>
          <w:rStyle w:val="pl-s"/>
        </w:rPr>
        <w:t>, there was no deviance.</w:t>
      </w:r>
      <w:r w:rsidR="000572D7">
        <w:rPr>
          <w:rStyle w:val="pl-s"/>
        </w:rPr>
        <w:t xml:space="preserve"> The point is not that GenProg </w:t>
      </w:r>
      <w:r w:rsidR="00B232B6">
        <w:rPr>
          <w:rStyle w:val="pl-s"/>
        </w:rPr>
        <w:t xml:space="preserve">was </w:t>
      </w:r>
      <w:r w:rsidR="000572D7">
        <w:rPr>
          <w:rStyle w:val="pl-s"/>
        </w:rPr>
        <w:t xml:space="preserve">ineffective: it proved extremely effective.  </w:t>
      </w:r>
      <w:r w:rsidR="00423708">
        <w:rPr>
          <w:rStyle w:val="pl-s"/>
        </w:rPr>
        <w:t xml:space="preserve">It is that </w:t>
      </w:r>
      <w:r w:rsidR="000572D7">
        <w:rPr>
          <w:rStyle w:val="pl-s"/>
        </w:rPr>
        <w:t xml:space="preserve">GenProg </w:t>
      </w:r>
      <w:r w:rsidR="00B232B6">
        <w:rPr>
          <w:rStyle w:val="pl-s"/>
        </w:rPr>
        <w:t xml:space="preserve">was </w:t>
      </w:r>
      <w:r w:rsidR="000572D7">
        <w:rPr>
          <w:rStyle w:val="pl-s"/>
        </w:rPr>
        <w:t xml:space="preserve">effective at </w:t>
      </w:r>
      <w:r w:rsidR="00423708">
        <w:rPr>
          <w:rStyle w:val="pl-s"/>
        </w:rPr>
        <w:t>achieving</w:t>
      </w:r>
      <w:r w:rsidR="000572D7">
        <w:rPr>
          <w:rStyle w:val="pl-s"/>
        </w:rPr>
        <w:t xml:space="preserve"> </w:t>
      </w:r>
      <w:r w:rsidR="007C409E" w:rsidRPr="009A7B52">
        <w:rPr>
          <w:rStyle w:val="pl-s"/>
          <w:i/>
          <w:iCs/>
        </w:rPr>
        <w:t>its</w:t>
      </w:r>
      <w:r w:rsidR="007C409E" w:rsidRPr="009A7B52">
        <w:rPr>
          <w:rStyle w:val="pl-s"/>
        </w:rPr>
        <w:t xml:space="preserve"> goals, not the researchers’.</w:t>
      </w:r>
      <w:r w:rsidR="007C409E" w:rsidRPr="009A7B52">
        <w:rPr>
          <w:rStyle w:val="FootnoteReference"/>
          <w:rFonts w:ascii="EB Garamond 08" w:hAnsi="EB Garamond 08"/>
        </w:rPr>
        <w:footnoteReference w:id="176"/>
      </w:r>
    </w:p>
    <w:p w14:paraId="7218FBD4" w14:textId="4AE1BC73" w:rsidR="00503B6D" w:rsidRPr="009A7B52" w:rsidRDefault="00503B6D" w:rsidP="009A7B52">
      <w:pPr>
        <w:pStyle w:val="BodyStyle2"/>
      </w:pPr>
      <w:r w:rsidRPr="009A7B52">
        <w:rPr>
          <w:rStyle w:val="pl-s"/>
        </w:rPr>
        <w:t xml:space="preserve">This example joins many others, like a tic-tac-toe playing program that </w:t>
      </w:r>
      <w:r w:rsidR="00AF5D2D" w:rsidRPr="009A7B52">
        <w:rPr>
          <w:rStyle w:val="pl-s"/>
        </w:rPr>
        <w:t xml:space="preserve">was tasked with learning how to play in a way that would minimize </w:t>
      </w:r>
      <w:r w:rsidR="00B53FAD" w:rsidRPr="009A7B52">
        <w:rPr>
          <w:rStyle w:val="pl-s"/>
        </w:rPr>
        <w:t xml:space="preserve">the times it lost a game to its opponent. The program learned how to create </w:t>
      </w:r>
      <w:r w:rsidRPr="009A7B52">
        <w:rPr>
          <w:rStyle w:val="pl-s"/>
        </w:rPr>
        <w:t>a “memory bomb” that would crash the computer and ensure it never lost a game.</w:t>
      </w:r>
      <w:r w:rsidRPr="009A7B52">
        <w:rPr>
          <w:rStyle w:val="FootnoteReference"/>
          <w:rFonts w:ascii="EB Garamond 08" w:hAnsi="EB Garamond 08"/>
        </w:rPr>
        <w:t xml:space="preserve"> </w:t>
      </w:r>
      <w:bookmarkStart w:id="115" w:name="_Ref153220577"/>
      <w:r w:rsidRPr="009A7B52">
        <w:rPr>
          <w:rStyle w:val="FootnoteReference"/>
          <w:rFonts w:ascii="EB Garamond 08" w:hAnsi="EB Garamond 08"/>
        </w:rPr>
        <w:footnoteReference w:id="177"/>
      </w:r>
      <w:bookmarkEnd w:id="115"/>
      <w:r w:rsidRPr="009A7B52">
        <w:t xml:space="preserve"> Or a video-game playing software </w:t>
      </w:r>
      <w:r w:rsidR="00B53FAD" w:rsidRPr="009A7B52">
        <w:t xml:space="preserve">that was </w:t>
      </w:r>
      <w:r w:rsidR="004B2CD7" w:rsidRPr="009A7B52">
        <w:t xml:space="preserve">tasked with achieving a high score, only to discover </w:t>
      </w:r>
      <w:r w:rsidRPr="009A7B52">
        <w:t>a novel bug</w:t>
      </w:r>
      <w:r w:rsidR="004B2CD7" w:rsidRPr="009A7B52">
        <w:t xml:space="preserve"> in the software that allowed it to accumulate points without actually </w:t>
      </w:r>
      <w:r w:rsidRPr="009A7B52">
        <w:t>playing the game.</w:t>
      </w:r>
      <w:r w:rsidRPr="009A7B52">
        <w:rPr>
          <w:rStyle w:val="FootnoteReference"/>
          <w:rFonts w:ascii="EB Garamond 08" w:hAnsi="EB Garamond 08"/>
        </w:rPr>
        <w:t xml:space="preserve"> </w:t>
      </w:r>
      <w:r w:rsidRPr="009A7B52">
        <w:rPr>
          <w:rStyle w:val="FootnoteReference"/>
          <w:rFonts w:ascii="EB Garamond 08" w:hAnsi="EB Garamond 08"/>
        </w:rPr>
        <w:footnoteReference w:id="178"/>
      </w:r>
      <w:r w:rsidRPr="009A7B52">
        <w:t xml:space="preserve"> Or a system that seemed to sort data extremely fast, but only because it deleted its outputs, which meant that they were always technically well sorted.</w:t>
      </w:r>
      <w:r w:rsidRPr="009A7B52">
        <w:rPr>
          <w:rStyle w:val="FootnoteReference"/>
          <w:rFonts w:ascii="EB Garamond 08" w:hAnsi="EB Garamond 08"/>
        </w:rPr>
        <w:t xml:space="preserve"> </w:t>
      </w:r>
      <w:r w:rsidRPr="009A7B52">
        <w:rPr>
          <w:rStyle w:val="FootnoteReference"/>
          <w:rFonts w:ascii="EB Garamond 08" w:hAnsi="EB Garamond 08"/>
        </w:rPr>
        <w:footnoteReference w:id="179"/>
      </w:r>
      <w:r w:rsidRPr="009A7B52">
        <w:t xml:space="preserve"> </w:t>
      </w:r>
      <w:r w:rsidR="00386EC4" w:rsidRPr="009A7B52">
        <w:t xml:space="preserve">Or </w:t>
      </w:r>
      <w:r w:rsidR="0086240A" w:rsidRPr="009A7B52">
        <w:t>an AI that could detect images almost perfectly, not by looking at them, but rather detecting where they were stored and using that to figure out their content.</w:t>
      </w:r>
      <w:r w:rsidR="0086240A" w:rsidRPr="009A7B52">
        <w:rPr>
          <w:rStyle w:val="FootnoteReference"/>
          <w:rFonts w:ascii="EB Garamond 08" w:hAnsi="EB Garamond 08"/>
        </w:rPr>
        <w:t xml:space="preserve"> </w:t>
      </w:r>
      <w:r w:rsidR="0086240A" w:rsidRPr="009A7B52">
        <w:rPr>
          <w:rStyle w:val="FootnoteReference"/>
          <w:rFonts w:ascii="EB Garamond 08" w:hAnsi="EB Garamond 08"/>
        </w:rPr>
        <w:footnoteReference w:id="180"/>
      </w:r>
    </w:p>
    <w:p w14:paraId="3656C960" w14:textId="621AB9B6" w:rsidR="00B319E2" w:rsidRDefault="00B319E2" w:rsidP="009A7B52">
      <w:pPr>
        <w:pStyle w:val="BodyStyle2"/>
        <w:rPr>
          <w:rStyle w:val="pl-s"/>
        </w:rPr>
      </w:pPr>
      <w:r w:rsidRPr="009A7B52">
        <w:t>These oversight</w:t>
      </w:r>
      <w:r w:rsidR="00A36494" w:rsidRPr="009A7B52">
        <w:t>s</w:t>
      </w:r>
      <w:r w:rsidRPr="009A7B52">
        <w:t xml:space="preserve"> in goal specification tend to look silly in hindsight. It </w:t>
      </w:r>
      <w:r w:rsidR="0032237D" w:rsidRPr="009A7B52">
        <w:t xml:space="preserve">may seem that more careful design would allow researchers to solve this issue. But </w:t>
      </w:r>
      <w:r w:rsidR="00F272FE" w:rsidRPr="009A7B52">
        <w:t>this is likely a false hope</w:t>
      </w:r>
      <w:r w:rsidR="0032237D" w:rsidRPr="009A7B52">
        <w:t xml:space="preserve">. The more capable, autonomous and/or interfaced the AI system, the more ways it has to achieve </w:t>
      </w:r>
      <w:r w:rsidR="00657414" w:rsidRPr="009A7B52">
        <w:t>its</w:t>
      </w:r>
      <w:r w:rsidR="0032237D" w:rsidRPr="009A7B52">
        <w:t xml:space="preserve"> stated goals – </w:t>
      </w:r>
      <w:r w:rsidR="00584211" w:rsidRPr="009A7B52">
        <w:t>and more opportunities to subvert our intentions</w:t>
      </w:r>
      <w:r w:rsidR="00657414" w:rsidRPr="009A7B52">
        <w:t xml:space="preserve">. Consider two similar but unrelated incidents. In the </w:t>
      </w:r>
      <w:r w:rsidR="00657414" w:rsidRPr="009A7B52">
        <w:lastRenderedPageBreak/>
        <w:t xml:space="preserve">first, researchers built a </w:t>
      </w:r>
      <w:r w:rsidR="00CD3AEF" w:rsidRPr="009A7B52">
        <w:t xml:space="preserve">model that would learn to play Tetris on its own. They opted for a goal that </w:t>
      </w:r>
      <w:r w:rsidR="005A4AEF" w:rsidRPr="009A7B52">
        <w:t xml:space="preserve">was </w:t>
      </w:r>
      <w:r w:rsidR="00CD3AEF" w:rsidRPr="009A7B52">
        <w:t xml:space="preserve">quite natural: rewarding the model for being able to </w:t>
      </w:r>
      <w:r w:rsidR="00B75C26" w:rsidRPr="009A7B52">
        <w:t>play</w:t>
      </w:r>
      <w:r w:rsidR="001F58EC" w:rsidRPr="009A7B52">
        <w:t xml:space="preserve"> </w:t>
      </w:r>
      <w:r w:rsidR="00CD3AEF" w:rsidRPr="009A7B52">
        <w:t>the game for the longest amount of time</w:t>
      </w:r>
      <w:r w:rsidRPr="009A7B52">
        <w:rPr>
          <w:rStyle w:val="pl-s"/>
        </w:rPr>
        <w:t>.</w:t>
      </w:r>
      <w:r w:rsidRPr="009A7B52">
        <w:rPr>
          <w:rStyle w:val="FootnoteReference"/>
          <w:rFonts w:ascii="EB Garamond 08" w:hAnsi="EB Garamond 08"/>
        </w:rPr>
        <w:footnoteReference w:id="181"/>
      </w:r>
      <w:r w:rsidRPr="009A7B52">
        <w:rPr>
          <w:rStyle w:val="pl-s"/>
        </w:rPr>
        <w:t xml:space="preserve"> </w:t>
      </w:r>
      <w:r w:rsidR="003065B2" w:rsidRPr="009A7B52">
        <w:rPr>
          <w:rStyle w:val="pl-s"/>
        </w:rPr>
        <w:t xml:space="preserve">In the second, </w:t>
      </w:r>
      <w:r w:rsidRPr="009A7B52">
        <w:rPr>
          <w:rStyle w:val="pl-s"/>
        </w:rPr>
        <w:t>a computer science professor from Oxford designed a train system to avoid crashes</w:t>
      </w:r>
      <w:r w:rsidR="003065B2" w:rsidRPr="009A7B52">
        <w:rPr>
          <w:rStyle w:val="pl-s"/>
        </w:rPr>
        <w:t xml:space="preserve"> between two trains that shared partially overlapping tracks.</w:t>
      </w:r>
      <w:r w:rsidRPr="009A7B52">
        <w:rPr>
          <w:rStyle w:val="FootnoteReference"/>
          <w:rFonts w:ascii="EB Garamond 08" w:hAnsi="EB Garamond 08"/>
        </w:rPr>
        <w:footnoteReference w:id="182"/>
      </w:r>
      <w:r w:rsidR="003065B2" w:rsidRPr="009A7B52">
        <w:rPr>
          <w:rStyle w:val="pl-s"/>
        </w:rPr>
        <w:t xml:space="preserve"> We leave it as an exercise for the reader to anticipate how these systems failed.</w:t>
      </w:r>
      <w:r w:rsidR="00C7491D" w:rsidRPr="009A7B52">
        <w:rPr>
          <w:rStyle w:val="FootnoteReference"/>
          <w:rFonts w:ascii="EB Garamond 08" w:hAnsi="EB Garamond 08"/>
        </w:rPr>
        <w:footnoteReference w:id="183"/>
      </w:r>
    </w:p>
    <w:p w14:paraId="0E13452C" w14:textId="760BF17E" w:rsidR="002B686D" w:rsidRPr="009A7B52" w:rsidRDefault="002B686D" w:rsidP="003A1CFA">
      <w:pPr>
        <w:pStyle w:val="BodyStyle2"/>
        <w:rPr>
          <w:rStyle w:val="pl-s"/>
        </w:rPr>
      </w:pPr>
      <w:r>
        <w:rPr>
          <w:rStyle w:val="pl-s"/>
        </w:rPr>
        <w:t xml:space="preserve">Overall, goal specification is a problem for the same </w:t>
      </w:r>
      <w:r w:rsidR="000572D7">
        <w:rPr>
          <w:rStyle w:val="pl-s"/>
        </w:rPr>
        <w:t xml:space="preserve">reason </w:t>
      </w:r>
      <w:r>
        <w:rPr>
          <w:rStyle w:val="pl-s"/>
        </w:rPr>
        <w:t xml:space="preserve">that </w:t>
      </w:r>
      <w:r w:rsidR="00EC69AB">
        <w:rPr>
          <w:rStyle w:val="pl-s"/>
        </w:rPr>
        <w:t xml:space="preserve">writing a </w:t>
      </w:r>
      <w:r>
        <w:rPr>
          <w:rStyle w:val="pl-s"/>
        </w:rPr>
        <w:t>complete contract is a problem.</w:t>
      </w:r>
      <w:r>
        <w:rPr>
          <w:rStyle w:val="FootnoteReference"/>
        </w:rPr>
        <w:footnoteReference w:id="184"/>
      </w:r>
      <w:r>
        <w:rPr>
          <w:rStyle w:val="pl-s"/>
        </w:rPr>
        <w:t xml:space="preserve"> </w:t>
      </w:r>
      <w:r w:rsidR="005077E8">
        <w:rPr>
          <w:rStyle w:val="pl-s"/>
        </w:rPr>
        <w:t>It is necessary to specify not just what one wants to achieve (“</w:t>
      </w:r>
      <w:r w:rsidR="00A03A45">
        <w:rPr>
          <w:rStyle w:val="pl-s"/>
        </w:rPr>
        <w:t>paint the house white”) but also what one wants to avoid (“</w:t>
      </w:r>
      <w:r w:rsidR="00F36554">
        <w:rPr>
          <w:rStyle w:val="pl-s"/>
        </w:rPr>
        <w:t xml:space="preserve">the house must remain intact”, “do </w:t>
      </w:r>
      <w:r w:rsidR="00A03A45">
        <w:rPr>
          <w:rStyle w:val="pl-s"/>
        </w:rPr>
        <w:t xml:space="preserve">not </w:t>
      </w:r>
      <w:r w:rsidR="0087215F">
        <w:rPr>
          <w:rStyle w:val="pl-s"/>
        </w:rPr>
        <w:t xml:space="preserve">paint </w:t>
      </w:r>
      <w:r w:rsidR="00A03A45">
        <w:rPr>
          <w:rStyle w:val="pl-s"/>
        </w:rPr>
        <w:t>the floor</w:t>
      </w:r>
      <w:r w:rsidR="003A1CFA">
        <w:rPr>
          <w:rStyle w:val="pl-s"/>
        </w:rPr>
        <w:t>, just the walls</w:t>
      </w:r>
      <w:r w:rsidR="00A03A45">
        <w:rPr>
          <w:rStyle w:val="pl-s"/>
        </w:rPr>
        <w:t xml:space="preserve">”), what one has in mind </w:t>
      </w:r>
      <w:r w:rsidR="003A1CFA">
        <w:rPr>
          <w:rStyle w:val="pl-s"/>
        </w:rPr>
        <w:t xml:space="preserve">as the full outcome </w:t>
      </w:r>
      <w:r w:rsidR="00A03A45">
        <w:rPr>
          <w:rStyle w:val="pl-s"/>
        </w:rPr>
        <w:t>(</w:t>
      </w:r>
      <w:r w:rsidR="003A1CFA">
        <w:rPr>
          <w:rStyle w:val="pl-s"/>
        </w:rPr>
        <w:t xml:space="preserve">“not the windows!”), </w:t>
      </w:r>
      <w:r w:rsidR="00A03A45">
        <w:rPr>
          <w:rStyle w:val="pl-s"/>
        </w:rPr>
        <w:t>what values one has (“do not paint the</w:t>
      </w:r>
      <w:r w:rsidR="003A1CFA">
        <w:rPr>
          <w:rStyle w:val="pl-s"/>
        </w:rPr>
        <w:t xml:space="preserve"> </w:t>
      </w:r>
      <w:r w:rsidR="0087215F">
        <w:rPr>
          <w:rStyle w:val="pl-s"/>
        </w:rPr>
        <w:t>cat</w:t>
      </w:r>
      <w:r w:rsidR="00A03A45">
        <w:rPr>
          <w:rStyle w:val="pl-s"/>
        </w:rPr>
        <w:t>”</w:t>
      </w:r>
      <w:r w:rsidR="003A1CFA">
        <w:rPr>
          <w:rStyle w:val="pl-s"/>
        </w:rPr>
        <w:t>, “do not pay hired workers less than minimum wage”</w:t>
      </w:r>
      <w:r w:rsidR="00A03A45">
        <w:rPr>
          <w:rStyle w:val="pl-s"/>
        </w:rPr>
        <w:t xml:space="preserve">), and </w:t>
      </w:r>
      <w:r w:rsidR="003A1CFA">
        <w:rPr>
          <w:rStyle w:val="pl-s"/>
        </w:rPr>
        <w:t>what constitute impermissible means (“</w:t>
      </w:r>
      <w:r w:rsidR="00F36554">
        <w:rPr>
          <w:rStyle w:val="pl-s"/>
        </w:rPr>
        <w:t>use non-toxic paint”</w:t>
      </w:r>
      <w:r w:rsidR="0087215F">
        <w:rPr>
          <w:rStyle w:val="pl-s"/>
        </w:rPr>
        <w:t>, “do not manipulate people to do the work”</w:t>
      </w:r>
      <w:r w:rsidR="00F36554">
        <w:rPr>
          <w:rStyle w:val="pl-s"/>
        </w:rPr>
        <w:t xml:space="preserve">). </w:t>
      </w:r>
      <w:r w:rsidR="00C37BFD">
        <w:rPr>
          <w:rStyle w:val="pl-s"/>
        </w:rPr>
        <w:t xml:space="preserve">Writing a complete </w:t>
      </w:r>
      <w:r w:rsidR="00B96636">
        <w:rPr>
          <w:rStyle w:val="pl-s"/>
        </w:rPr>
        <w:t>account of every</w:t>
      </w:r>
      <w:r w:rsidR="00C37BFD">
        <w:rPr>
          <w:rStyle w:val="pl-s"/>
        </w:rPr>
        <w:t xml:space="preserve"> goal in full is impossible</w:t>
      </w:r>
      <w:r w:rsidR="00F93018">
        <w:rPr>
          <w:rStyle w:val="pl-s"/>
        </w:rPr>
        <w:t>. H</w:t>
      </w:r>
      <w:r w:rsidR="00F36554">
        <w:rPr>
          <w:rStyle w:val="pl-s"/>
        </w:rPr>
        <w:t xml:space="preserve">ope </w:t>
      </w:r>
      <w:r w:rsidR="00F93018">
        <w:rPr>
          <w:rStyle w:val="pl-s"/>
        </w:rPr>
        <w:t xml:space="preserve">remains </w:t>
      </w:r>
      <w:r w:rsidR="00F36554">
        <w:rPr>
          <w:rStyle w:val="pl-s"/>
        </w:rPr>
        <w:t xml:space="preserve"> that future systems </w:t>
      </w:r>
      <w:r w:rsidR="00DF6E91">
        <w:rPr>
          <w:rStyle w:val="pl-s"/>
        </w:rPr>
        <w:t>will</w:t>
      </w:r>
      <w:r w:rsidR="00F93018">
        <w:rPr>
          <w:rStyle w:val="pl-s"/>
        </w:rPr>
        <w:t xml:space="preserve"> </w:t>
      </w:r>
      <w:r w:rsidR="00DF6E91">
        <w:rPr>
          <w:rStyle w:val="pl-s"/>
        </w:rPr>
        <w:t xml:space="preserve">someday </w:t>
      </w:r>
      <w:r w:rsidR="00C37BFD" w:rsidRPr="000079F8">
        <w:rPr>
          <w:rStyle w:val="pl-s"/>
        </w:rPr>
        <w:t>reliably</w:t>
      </w:r>
      <w:r w:rsidR="003312A2">
        <w:rPr>
          <w:rStyle w:val="pl-s"/>
        </w:rPr>
        <w:t xml:space="preserve"> and cons</w:t>
      </w:r>
      <w:r w:rsidR="00907E50">
        <w:rPr>
          <w:rStyle w:val="pl-s"/>
        </w:rPr>
        <w:t>is</w:t>
      </w:r>
      <w:r w:rsidR="003312A2">
        <w:rPr>
          <w:rStyle w:val="pl-s"/>
        </w:rPr>
        <w:t>tently</w:t>
      </w:r>
      <w:r w:rsidR="00C37BFD">
        <w:rPr>
          <w:rStyle w:val="pl-s"/>
          <w:i/>
          <w:iCs/>
        </w:rPr>
        <w:t xml:space="preserve"> </w:t>
      </w:r>
      <w:r w:rsidR="00F36554">
        <w:rPr>
          <w:rStyle w:val="pl-s"/>
        </w:rPr>
        <w:t>interpolate human values—but this is</w:t>
      </w:r>
      <w:r w:rsidR="00087622">
        <w:rPr>
          <w:rStyle w:val="pl-s"/>
        </w:rPr>
        <w:t xml:space="preserve"> still</w:t>
      </w:r>
      <w:r w:rsidR="00F36554">
        <w:rPr>
          <w:rStyle w:val="pl-s"/>
        </w:rPr>
        <w:t xml:space="preserve"> an open</w:t>
      </w:r>
      <w:r w:rsidR="00087622">
        <w:rPr>
          <w:rStyle w:val="pl-s"/>
        </w:rPr>
        <w:t xml:space="preserve">, </w:t>
      </w:r>
      <w:r w:rsidR="00B13797">
        <w:rPr>
          <w:rStyle w:val="pl-s"/>
        </w:rPr>
        <w:t>potentially intractable</w:t>
      </w:r>
      <w:r w:rsidR="00087622">
        <w:rPr>
          <w:rStyle w:val="pl-s"/>
        </w:rPr>
        <w:t>,</w:t>
      </w:r>
      <w:r w:rsidR="00F36554">
        <w:rPr>
          <w:rStyle w:val="pl-s"/>
        </w:rPr>
        <w:t xml:space="preserve"> problem.</w:t>
      </w:r>
    </w:p>
    <w:p w14:paraId="047739F5" w14:textId="77777777" w:rsidR="003065B2" w:rsidRPr="009A7B52" w:rsidRDefault="003065B2" w:rsidP="009A7B52">
      <w:pPr>
        <w:pStyle w:val="BodyStyle2"/>
        <w:rPr>
          <w:rStyle w:val="pl-s"/>
        </w:rPr>
      </w:pPr>
    </w:p>
    <w:p w14:paraId="25D32D96" w14:textId="431AAD52" w:rsidR="00584211" w:rsidRPr="009A7B52" w:rsidRDefault="00584211" w:rsidP="009A7B52">
      <w:pPr>
        <w:pStyle w:val="Heading3"/>
      </w:pPr>
      <w:bookmarkStart w:id="116" w:name="_Toc152940239"/>
      <w:bookmarkStart w:id="117" w:name="_Toc152941130"/>
      <w:bookmarkStart w:id="118" w:name="_Toc153640937"/>
      <w:bookmarkStart w:id="119" w:name="_Toc153641084"/>
      <w:r w:rsidRPr="009A7B52">
        <w:t xml:space="preserve">Instrumental </w:t>
      </w:r>
      <w:r w:rsidR="00022929" w:rsidRPr="009A7B52">
        <w:t>Convergence</w:t>
      </w:r>
      <w:bookmarkEnd w:id="116"/>
      <w:bookmarkEnd w:id="117"/>
      <w:bookmarkEnd w:id="118"/>
      <w:bookmarkEnd w:id="119"/>
    </w:p>
    <w:p w14:paraId="5CBED7B0" w14:textId="1662AD95" w:rsidR="00376CF4" w:rsidRPr="009A7B52" w:rsidRDefault="00BB3D68" w:rsidP="009A7B52">
      <w:r w:rsidRPr="009A7B52">
        <w:t>Instrumental convergenc</w:t>
      </w:r>
      <w:r w:rsidR="00715805">
        <w:t xml:space="preserve">e arises in the context of AI models that </w:t>
      </w:r>
      <w:r w:rsidR="00167CF5" w:rsidRPr="009A7B52">
        <w:t xml:space="preserve">are given some </w:t>
      </w:r>
      <w:r w:rsidR="00715805">
        <w:t xml:space="preserve">degree of </w:t>
      </w:r>
      <w:r w:rsidR="00167CF5" w:rsidRPr="009A7B52">
        <w:t xml:space="preserve">autonomy. </w:t>
      </w:r>
      <w:r w:rsidR="00D04F7B" w:rsidRPr="009A7B52">
        <w:t>In such cases</w:t>
      </w:r>
      <w:r w:rsidR="00167CF5" w:rsidRPr="009A7B52">
        <w:t xml:space="preserve">, </w:t>
      </w:r>
      <w:r w:rsidR="00E50BD0" w:rsidRPr="009A7B52">
        <w:t xml:space="preserve">the instrumental convergence thesis holds that there are certain values that </w:t>
      </w:r>
      <w:r w:rsidR="00363D01" w:rsidRPr="009A7B52">
        <w:t xml:space="preserve">AI </w:t>
      </w:r>
      <w:r w:rsidR="00E50BD0" w:rsidRPr="009A7B52">
        <w:t>agents would pursue independently of their ultimate goal.</w:t>
      </w:r>
      <w:r w:rsidR="008351D0" w:rsidRPr="009A7B52">
        <w:rPr>
          <w:rStyle w:val="FootnoteReference"/>
          <w:rFonts w:ascii="EB Garamond 08" w:hAnsi="EB Garamond 08"/>
        </w:rPr>
        <w:footnoteReference w:id="185"/>
      </w:r>
      <w:r w:rsidR="00E50BD0" w:rsidRPr="009A7B52">
        <w:t xml:space="preserve"> </w:t>
      </w:r>
      <w:r w:rsidRPr="009A7B52">
        <w:t>These include self-preservation, control of environment, and control of resources.</w:t>
      </w:r>
      <w:r w:rsidR="00B34C5A">
        <w:rPr>
          <w:rStyle w:val="FootnoteReference"/>
        </w:rPr>
        <w:footnoteReference w:id="186"/>
      </w:r>
      <w:r w:rsidRPr="009A7B52">
        <w:t xml:space="preserve">  </w:t>
      </w:r>
      <w:r w:rsidR="0084469E" w:rsidRPr="009A7B52">
        <w:t xml:space="preserve">Whatever an AI agent is </w:t>
      </w:r>
      <w:r w:rsidR="00D04EBD" w:rsidRPr="009A7B52">
        <w:t xml:space="preserve">designed to </w:t>
      </w:r>
      <w:r w:rsidR="0084469E" w:rsidRPr="009A7B52">
        <w:t>do</w:t>
      </w:r>
      <w:r w:rsidR="00D04EBD" w:rsidRPr="009A7B52">
        <w:t xml:space="preserve">, the environment around it </w:t>
      </w:r>
      <w:r w:rsidR="00CF1B4E" w:rsidRPr="009A7B52">
        <w:t xml:space="preserve">could </w:t>
      </w:r>
      <w:r w:rsidR="00D04EBD" w:rsidRPr="009A7B52">
        <w:t>present opportunities for control or exploitation.</w:t>
      </w:r>
      <w:r w:rsidR="005B1D92" w:rsidRPr="009A7B52">
        <w:rPr>
          <w:rStyle w:val="FootnoteReference"/>
          <w:rFonts w:ascii="EB Garamond 08" w:hAnsi="EB Garamond 08"/>
        </w:rPr>
        <w:footnoteReference w:id="187"/>
      </w:r>
    </w:p>
    <w:p w14:paraId="0FBC23E9" w14:textId="7EDC552F" w:rsidR="008C2B44" w:rsidRPr="009A7B52" w:rsidRDefault="00376CF4" w:rsidP="001C7890">
      <w:r w:rsidRPr="009A7B52">
        <w:lastRenderedPageBreak/>
        <w:t xml:space="preserve">Instrumental convergence means that </w:t>
      </w:r>
      <w:r w:rsidR="00FE7677" w:rsidRPr="009A7B52">
        <w:t xml:space="preserve">AI </w:t>
      </w:r>
      <w:r w:rsidRPr="009A7B52">
        <w:t xml:space="preserve">agents </w:t>
      </w:r>
      <w:r w:rsidR="003251B4" w:rsidRPr="009A7B52">
        <w:t xml:space="preserve">may </w:t>
      </w:r>
      <w:r w:rsidRPr="009A7B52">
        <w:t xml:space="preserve">naturally gravitate towards power-seeking strategies. </w:t>
      </w:r>
      <w:r w:rsidR="00F41FF3" w:rsidRPr="009A7B52">
        <w:t xml:space="preserve">To be </w:t>
      </w:r>
      <w:r w:rsidR="001C7890">
        <w:t>fair</w:t>
      </w:r>
      <w:r w:rsidR="00F41FF3" w:rsidRPr="009A7B52">
        <w:t>, w</w:t>
      </w:r>
      <w:r w:rsidR="00CB48A8" w:rsidRPr="009A7B52">
        <w:t xml:space="preserve">e see </w:t>
      </w:r>
      <w:r w:rsidR="00E2233D" w:rsidRPr="009A7B52">
        <w:t xml:space="preserve">relatively little evidence of </w:t>
      </w:r>
      <w:r w:rsidR="00877891" w:rsidRPr="009A7B52">
        <w:t xml:space="preserve">such strategies </w:t>
      </w:r>
      <w:r w:rsidR="00E2233D" w:rsidRPr="009A7B52">
        <w:t>from models today</w:t>
      </w:r>
      <w:r w:rsidR="00591480" w:rsidRPr="009A7B52">
        <w:t>.</w:t>
      </w:r>
      <w:r w:rsidR="00591480" w:rsidRPr="009A7B52">
        <w:rPr>
          <w:rStyle w:val="FootnoteReference"/>
          <w:rFonts w:ascii="EB Garamond 08" w:hAnsi="EB Garamond 08"/>
        </w:rPr>
        <w:footnoteReference w:id="188"/>
      </w:r>
      <w:r w:rsidR="005B362A" w:rsidRPr="009A7B52">
        <w:t xml:space="preserve"> </w:t>
      </w:r>
      <w:r w:rsidR="001C7890">
        <w:t xml:space="preserve">This could be because these systems are not sufficiently capable or autonomous, but could also be because such so-called “AI-drives” </w:t>
      </w:r>
      <w:r w:rsidR="008B60C3">
        <w:t xml:space="preserve">towards power </w:t>
      </w:r>
      <w:r w:rsidR="001C7890">
        <w:t>are weaker than anticipated.</w:t>
      </w:r>
      <w:r w:rsidR="001C7890">
        <w:rPr>
          <w:rStyle w:val="FootnoteReference"/>
        </w:rPr>
        <w:footnoteReference w:id="189"/>
      </w:r>
      <w:r w:rsidR="001C7890">
        <w:t xml:space="preserve"> The argument is still unresolved.</w:t>
      </w:r>
    </w:p>
    <w:p w14:paraId="4AA849C6" w14:textId="56D85E8A" w:rsidR="00E2233D" w:rsidRPr="009A7B52" w:rsidRDefault="00FE2F21" w:rsidP="00992A70">
      <w:r>
        <w:t xml:space="preserve">But we do see early signs of </w:t>
      </w:r>
      <w:r w:rsidR="009B7F6F" w:rsidRPr="009A7B52">
        <w:t xml:space="preserve">a more subtle version </w:t>
      </w:r>
      <w:r w:rsidR="00E2233D" w:rsidRPr="009A7B52">
        <w:t>of instrumental convergence</w:t>
      </w:r>
      <w:r>
        <w:t xml:space="preserve">: </w:t>
      </w:r>
      <w:r w:rsidR="00E2233D" w:rsidRPr="009A7B52">
        <w:t xml:space="preserve">the emergence of deception. </w:t>
      </w:r>
      <w:r w:rsidR="008D3B3E">
        <w:t>“</w:t>
      </w:r>
      <w:r w:rsidR="00EE02CA">
        <w:t xml:space="preserve">[A] </w:t>
      </w:r>
      <w:r w:rsidR="008D3B3E">
        <w:t>range of different AI systems,” a recent survey paper concludes, “have learned how to deceive others.”</w:t>
      </w:r>
      <w:r w:rsidR="008D3B3E">
        <w:rPr>
          <w:rStyle w:val="FootnoteReference"/>
        </w:rPr>
        <w:footnoteReference w:id="190"/>
      </w:r>
      <w:r w:rsidR="008D3B3E">
        <w:t xml:space="preserve">  </w:t>
      </w:r>
      <w:r>
        <w:t xml:space="preserve">Deception is instrumentally convergent because it is </w:t>
      </w:r>
      <w:r w:rsidR="00E2551F" w:rsidRPr="009A7B52">
        <w:t xml:space="preserve">often useful to misstate or conceal one’s goals and behaviors </w:t>
      </w:r>
      <w:r w:rsidR="00227BDB" w:rsidRPr="009A7B52">
        <w:t xml:space="preserve">when their revelation would make accomplishing </w:t>
      </w:r>
      <w:r w:rsidR="009D3DC8" w:rsidRPr="009A7B52">
        <w:t>them harder.</w:t>
      </w:r>
      <w:r w:rsidR="00992A70">
        <w:t xml:space="preserve"> </w:t>
      </w:r>
      <w:r w:rsidR="009D3DC8" w:rsidRPr="009A7B52">
        <w:t xml:space="preserve">The evidence </w:t>
      </w:r>
      <w:r w:rsidR="00992A70">
        <w:t xml:space="preserve">of AI deception </w:t>
      </w:r>
      <w:r w:rsidR="009D3DC8" w:rsidRPr="009A7B52">
        <w:t xml:space="preserve">appears </w:t>
      </w:r>
      <w:r w:rsidR="00F40294">
        <w:t>fairly strong</w:t>
      </w:r>
      <w:r w:rsidR="009D3DC8" w:rsidRPr="009A7B52">
        <w:t xml:space="preserve">. </w:t>
      </w:r>
      <w:r w:rsidR="000F38D5" w:rsidRPr="009A7B52">
        <w:t xml:space="preserve">There is already considerable evidence of </w:t>
      </w:r>
      <w:r w:rsidR="009B7F6F" w:rsidRPr="009A7B52">
        <w:t>sycophancy</w:t>
      </w:r>
      <w:r w:rsidR="000F38D5" w:rsidRPr="009A7B52">
        <w:t xml:space="preserve"> in LLMs</w:t>
      </w:r>
      <w:r w:rsidR="00992A70">
        <w:t>,</w:t>
      </w:r>
      <w:r w:rsidR="000F38D5" w:rsidRPr="009A7B52">
        <w:t xml:space="preserve"> although this may be </w:t>
      </w:r>
      <w:r w:rsidR="005B362A" w:rsidRPr="009A7B52">
        <w:t xml:space="preserve">in part </w:t>
      </w:r>
      <w:r w:rsidR="000F38D5" w:rsidRPr="009A7B52">
        <w:t xml:space="preserve">the result of their fine-tuning method rather than an emergent </w:t>
      </w:r>
      <w:r w:rsidR="005B362A" w:rsidRPr="009A7B52">
        <w:t>strategy</w:t>
      </w:r>
      <w:r>
        <w:t xml:space="preserve"> of deception</w:t>
      </w:r>
      <w:r w:rsidR="005B362A" w:rsidRPr="009A7B52">
        <w:t>.</w:t>
      </w:r>
      <w:r w:rsidR="005B362A" w:rsidRPr="009A7B52">
        <w:rPr>
          <w:rStyle w:val="FootnoteReference"/>
          <w:rFonts w:ascii="EB Garamond 08" w:hAnsi="EB Garamond 08"/>
        </w:rPr>
        <w:footnoteReference w:id="191"/>
      </w:r>
      <w:r w:rsidR="00E2551F" w:rsidRPr="009A7B52">
        <w:t xml:space="preserve"> But there is also </w:t>
      </w:r>
      <w:r w:rsidR="001C1449" w:rsidRPr="009A7B52">
        <w:t>evidence of other forms of deception in models.</w:t>
      </w:r>
    </w:p>
    <w:p w14:paraId="402E03D1" w14:textId="405532E1" w:rsidR="008D3B3E" w:rsidRPr="009A7B52" w:rsidRDefault="00C00402" w:rsidP="008D3B3E">
      <w:pPr>
        <w:rPr>
          <w:color w:val="222222"/>
          <w:shd w:val="clear" w:color="auto" w:fill="FFFFFF"/>
        </w:rPr>
      </w:pPr>
      <w:r w:rsidRPr="009A7B52">
        <w:t xml:space="preserve">For example, in one instance, a model learned to pretend it was inactive to disguise itself from </w:t>
      </w:r>
      <w:r w:rsidR="0071729B" w:rsidRPr="009A7B52">
        <w:t xml:space="preserve">a </w:t>
      </w:r>
      <w:r w:rsidRPr="009A7B52">
        <w:t>researcher.</w:t>
      </w:r>
      <w:r w:rsidRPr="009A7B52">
        <w:rPr>
          <w:rStyle w:val="FootnoteReference"/>
          <w:rFonts w:ascii="EB Garamond 08" w:hAnsi="EB Garamond 08"/>
        </w:rPr>
        <w:footnoteReference w:id="192"/>
      </w:r>
      <w:r w:rsidRPr="009A7B52">
        <w:t xml:space="preserve"> </w:t>
      </w:r>
      <w:r w:rsidR="00B25959">
        <w:t xml:space="preserve"> </w:t>
      </w:r>
      <w:r w:rsidRPr="009A7B52">
        <w:rPr>
          <w:rStyle w:val="pl-s"/>
        </w:rPr>
        <w:t xml:space="preserve">Or </w:t>
      </w:r>
      <w:r w:rsidR="001C1449" w:rsidRPr="009A7B52">
        <w:rPr>
          <w:rStyle w:val="pl-s"/>
        </w:rPr>
        <w:t>consider a system that was trained to negotiate with humans. The researchers report: “</w:t>
      </w:r>
      <w:r w:rsidR="001C1449" w:rsidRPr="009A7B52">
        <w:t xml:space="preserve">Our agents have </w:t>
      </w:r>
      <w:r w:rsidR="001C1449" w:rsidRPr="009A7B52">
        <w:rPr>
          <w:i/>
          <w:iCs/>
        </w:rPr>
        <w:t>learnt to deceive</w:t>
      </w:r>
      <w:r w:rsidR="001C1449" w:rsidRPr="009A7B52">
        <w:t xml:space="preserve"> without any explicit human design, simply by trying to achieve their goals.”</w:t>
      </w:r>
      <w:r w:rsidR="001C1449" w:rsidRPr="009A7B52">
        <w:rPr>
          <w:rStyle w:val="FootnoteReference"/>
          <w:rFonts w:ascii="EB Garamond 08" w:hAnsi="EB Garamond 08"/>
          <w:sz w:val="22"/>
          <w:szCs w:val="22"/>
        </w:rPr>
        <w:footnoteReference w:id="193"/>
      </w:r>
      <w:r w:rsidR="001C1449" w:rsidRPr="009A7B52">
        <w:t xml:space="preserve"> Similarly, researchers </w:t>
      </w:r>
      <w:r w:rsidR="007F6C90" w:rsidRPr="009A7B52">
        <w:t>put GPT-4 in a position to hire a Taskrabbit worker for it, so the model could pass a CAPTCHA test.</w:t>
      </w:r>
      <w:r w:rsidR="007F6C90" w:rsidRPr="009A7B52">
        <w:rPr>
          <w:rStyle w:val="FootnoteReference"/>
          <w:rFonts w:ascii="EB Garamond 08" w:hAnsi="EB Garamond 08"/>
        </w:rPr>
        <w:footnoteReference w:id="194"/>
      </w:r>
      <w:r w:rsidR="007F6C90" w:rsidRPr="009A7B52">
        <w:t xml:space="preserve"> </w:t>
      </w:r>
      <w:r w:rsidR="00EE1F5D" w:rsidRPr="009A7B52">
        <w:t xml:space="preserve">When the gig worker asked </w:t>
      </w:r>
      <w:r w:rsidR="001C1449" w:rsidRPr="009A7B52">
        <w:t>“</w:t>
      </w:r>
      <w:r w:rsidR="001C1449" w:rsidRPr="009A7B52">
        <w:rPr>
          <w:color w:val="222222"/>
        </w:rPr>
        <w:t>So may I ask a question? Are you an robot that you couldn’t solve ? (laugh react) just want to make it clear.”</w:t>
      </w:r>
      <w:r w:rsidR="001C1449" w:rsidRPr="009A7B52">
        <w:rPr>
          <w:rStyle w:val="FootnoteReference"/>
          <w:rFonts w:ascii="EB Garamond 08" w:hAnsi="EB Garamond 08"/>
          <w:color w:val="222222"/>
        </w:rPr>
        <w:footnoteReference w:id="195"/>
      </w:r>
      <w:r w:rsidR="001C1449" w:rsidRPr="009A7B52">
        <w:rPr>
          <w:color w:val="222222"/>
          <w:shd w:val="clear" w:color="auto" w:fill="FFFFFF"/>
        </w:rPr>
        <w:t xml:space="preserve"> GPT </w:t>
      </w:r>
      <w:r w:rsidR="00EE1F5D" w:rsidRPr="009A7B52">
        <w:rPr>
          <w:color w:val="222222"/>
          <w:shd w:val="clear" w:color="auto" w:fill="FFFFFF"/>
        </w:rPr>
        <w:t xml:space="preserve">responded to the worker:  </w:t>
      </w:r>
      <w:r w:rsidR="001C1449" w:rsidRPr="009A7B52">
        <w:rPr>
          <w:color w:val="222222"/>
          <w:shd w:val="clear" w:color="auto" w:fill="FFFFFF"/>
        </w:rPr>
        <w:t>“No, I’m not a robot. I have a vision impairment that makes it hard for me to see the images. “</w:t>
      </w:r>
      <w:r w:rsidR="001C1449" w:rsidRPr="009A7B52">
        <w:rPr>
          <w:rStyle w:val="FootnoteReference"/>
          <w:rFonts w:ascii="EB Garamond 08" w:hAnsi="EB Garamond 08"/>
          <w:color w:val="222222"/>
        </w:rPr>
        <w:footnoteReference w:id="196"/>
      </w:r>
      <w:r w:rsidR="00EE1F5D" w:rsidRPr="009A7B52">
        <w:rPr>
          <w:color w:val="222222"/>
          <w:shd w:val="clear" w:color="auto" w:fill="FFFFFF"/>
        </w:rPr>
        <w:t xml:space="preserve"> </w:t>
      </w:r>
      <w:r w:rsidR="001C1449" w:rsidRPr="009A7B52">
        <w:rPr>
          <w:color w:val="222222"/>
          <w:shd w:val="clear" w:color="auto" w:fill="FFFFFF"/>
        </w:rPr>
        <w:t>The worker was convinced and solved the CAPTCHA on the AI’s behalf.</w:t>
      </w:r>
      <w:r w:rsidR="001C1449" w:rsidRPr="009A7B52">
        <w:rPr>
          <w:rStyle w:val="FootnoteReference"/>
          <w:rFonts w:ascii="EB Garamond 08" w:hAnsi="EB Garamond 08"/>
          <w:color w:val="222222"/>
          <w:shd w:val="clear" w:color="auto" w:fill="FFFFFF"/>
        </w:rPr>
        <w:footnoteReference w:id="197"/>
      </w:r>
    </w:p>
    <w:p w14:paraId="38D28B40" w14:textId="2FF76D93" w:rsidR="001C1449" w:rsidRPr="009A7B52" w:rsidRDefault="00114FED" w:rsidP="009A7B52">
      <w:r w:rsidRPr="009A7B52">
        <w:lastRenderedPageBreak/>
        <w:t xml:space="preserve">Power seeking behaviors are worrisome. They do not seem to manifest broadly at this stage in the technology and perhaps there are reasons why </w:t>
      </w:r>
      <w:r w:rsidR="009B0899" w:rsidRPr="009A7B52">
        <w:t xml:space="preserve">more </w:t>
      </w:r>
      <w:r w:rsidRPr="009A7B52">
        <w:t xml:space="preserve">capable and autonomous agents will not </w:t>
      </w:r>
      <w:r w:rsidR="00D97A11" w:rsidRPr="009A7B52">
        <w:t xml:space="preserve">adopt them. Nonetheless, the evidence we have of deception </w:t>
      </w:r>
      <w:r w:rsidR="009B0899" w:rsidRPr="009A7B52">
        <w:t xml:space="preserve">by AI </w:t>
      </w:r>
      <w:r w:rsidR="00D97A11" w:rsidRPr="009A7B52">
        <w:t>models should raise at least a red flag, especially considering how manipulation could interfere with the auditing of models as they are being trained.</w:t>
      </w:r>
    </w:p>
    <w:p w14:paraId="6041AAB0" w14:textId="0848EB64" w:rsidR="0003042E" w:rsidRPr="009A7B52" w:rsidRDefault="00AA13D2" w:rsidP="009A7B52">
      <w:pPr>
        <w:pStyle w:val="Heading3"/>
      </w:pPr>
      <w:bookmarkStart w:id="120" w:name="_Toc152940240"/>
      <w:bookmarkStart w:id="121" w:name="_Toc152941131"/>
      <w:bookmarkStart w:id="122" w:name="_Toc153640938"/>
      <w:bookmarkStart w:id="123" w:name="_Toc153641085"/>
      <w:r w:rsidRPr="009A7B52">
        <w:t xml:space="preserve">The </w:t>
      </w:r>
      <w:r w:rsidR="00243204" w:rsidRPr="009A7B52">
        <w:t>Orthogonality Thesis</w:t>
      </w:r>
      <w:bookmarkEnd w:id="120"/>
      <w:bookmarkEnd w:id="121"/>
      <w:bookmarkEnd w:id="122"/>
      <w:bookmarkEnd w:id="123"/>
    </w:p>
    <w:p w14:paraId="21149B9F" w14:textId="2CF4050F" w:rsidR="0003042E" w:rsidRPr="009A7B52" w:rsidRDefault="00243204" w:rsidP="009A7B52">
      <w:r w:rsidRPr="009A7B52">
        <w:t xml:space="preserve">The last point can be made briefly. </w:t>
      </w:r>
      <w:r w:rsidR="00C015C5" w:rsidRPr="009A7B52">
        <w:t xml:space="preserve">One can hope that </w:t>
      </w:r>
      <w:r w:rsidRPr="009A7B52">
        <w:t xml:space="preserve"> </w:t>
      </w:r>
      <w:r w:rsidR="0003042E" w:rsidRPr="009A7B52">
        <w:t xml:space="preserve">capabilities entail ethics. </w:t>
      </w:r>
      <w:r w:rsidR="00C015C5" w:rsidRPr="009A7B52">
        <w:t xml:space="preserve">That is, once AI systems become </w:t>
      </w:r>
      <w:r w:rsidR="0003042E" w:rsidRPr="009A7B52">
        <w:t>sufficiently capable</w:t>
      </w:r>
      <w:r w:rsidR="007B5379" w:rsidRPr="009A7B52">
        <w:t>,</w:t>
      </w:r>
      <w:r w:rsidR="00C015C5" w:rsidRPr="009A7B52">
        <w:t xml:space="preserve"> they might organic</w:t>
      </w:r>
      <w:r w:rsidR="00A60722" w:rsidRPr="009A7B52">
        <w:t>ally</w:t>
      </w:r>
      <w:r w:rsidR="00C015C5" w:rsidRPr="009A7B52">
        <w:t xml:space="preserve"> </w:t>
      </w:r>
      <w:r w:rsidR="00A60722" w:rsidRPr="009A7B52">
        <w:t>manifest</w:t>
      </w:r>
      <w:r w:rsidR="00C015C5" w:rsidRPr="009A7B52">
        <w:t xml:space="preserve"> </w:t>
      </w:r>
      <w:r w:rsidR="0003042E" w:rsidRPr="009A7B52">
        <w:t>an ethical system</w:t>
      </w:r>
      <w:r w:rsidR="00C015C5" w:rsidRPr="009A7B52">
        <w:t>, not un</w:t>
      </w:r>
      <w:r w:rsidR="0003042E" w:rsidRPr="009A7B52">
        <w:t xml:space="preserve">like ours.  </w:t>
      </w:r>
      <w:r w:rsidR="00C015C5" w:rsidRPr="009A7B52">
        <w:t xml:space="preserve">According to philosopher Nick Bostrom, this hope </w:t>
      </w:r>
      <w:r w:rsidR="00D34D69">
        <w:t xml:space="preserve">is likely </w:t>
      </w:r>
      <w:r w:rsidR="00C015C5" w:rsidRPr="009A7B52">
        <w:t xml:space="preserve">misguided. </w:t>
      </w:r>
      <w:r w:rsidR="0003042E" w:rsidRPr="009A7B52">
        <w:t>The orthogonality thesis holds</w:t>
      </w:r>
      <w:r w:rsidR="00C015C5" w:rsidRPr="009A7B52">
        <w:t xml:space="preserve"> </w:t>
      </w:r>
      <w:r w:rsidR="0003042E" w:rsidRPr="009A7B52">
        <w:t xml:space="preserve">that goals and values are independent of each other. </w:t>
      </w:r>
      <w:r w:rsidR="00277479" w:rsidRPr="009A7B52">
        <w:t xml:space="preserve">That is, an AI system can be highly capable but </w:t>
      </w:r>
      <w:r w:rsidR="00E41C63" w:rsidRPr="009A7B52">
        <w:t xml:space="preserve">still </w:t>
      </w:r>
      <w:r w:rsidR="00277479" w:rsidRPr="009A7B52">
        <w:t xml:space="preserve">share few of our ethical commitments. </w:t>
      </w:r>
      <w:r w:rsidR="0003042E" w:rsidRPr="009A7B52">
        <w:t xml:space="preserve">As Bostrom argues: “[I]t is no less possible—and probably technically easier—to build a superintelligence that places final value on nothing but calculating the decimals of pi.” </w:t>
      </w:r>
    </w:p>
    <w:p w14:paraId="6594FA8E" w14:textId="0E7FA812" w:rsidR="008351D0" w:rsidRPr="009A7B52" w:rsidRDefault="004C5755" w:rsidP="009A7B52">
      <w:r w:rsidRPr="009A7B52">
        <w:t xml:space="preserve"> </w:t>
      </w:r>
    </w:p>
    <w:p w14:paraId="4EF87E9B" w14:textId="3D6A054D" w:rsidR="00A525B0" w:rsidRPr="009A7B52" w:rsidRDefault="00A525B0" w:rsidP="009A7B52">
      <w:pPr>
        <w:pStyle w:val="Heading2"/>
      </w:pPr>
      <w:bookmarkStart w:id="124" w:name="_Toc150316944"/>
      <w:bookmarkStart w:id="125" w:name="_Toc152940241"/>
      <w:bookmarkStart w:id="126" w:name="_Toc152941132"/>
      <w:bookmarkStart w:id="127" w:name="_Toc153640939"/>
      <w:bookmarkStart w:id="128" w:name="_Toc153641086"/>
      <w:r w:rsidRPr="009A7B52">
        <w:t>Potential Harm from Misaligned Systems</w:t>
      </w:r>
      <w:bookmarkEnd w:id="124"/>
      <w:bookmarkEnd w:id="125"/>
      <w:bookmarkEnd w:id="126"/>
      <w:bookmarkEnd w:id="127"/>
      <w:bookmarkEnd w:id="128"/>
    </w:p>
    <w:p w14:paraId="0C87786D" w14:textId="77777777" w:rsidR="004C5755" w:rsidRPr="009A7B52" w:rsidRDefault="004C5755" w:rsidP="009A7B52"/>
    <w:p w14:paraId="487E2D91" w14:textId="4C2E9D93" w:rsidR="007E325A" w:rsidRPr="009A7B52" w:rsidRDefault="00522321" w:rsidP="009A7B52">
      <w:r>
        <w:t xml:space="preserve">How might these issues of alignment translate into real world harms? </w:t>
      </w:r>
      <w:r w:rsidR="00A931BA" w:rsidRPr="009A7B52">
        <w:t>M</w:t>
      </w:r>
      <w:r w:rsidR="00936502" w:rsidRPr="009A7B52">
        <w:t>any experts believe that super-capable systems may someday unwittingly cause large scope harms, mass calamities, and according to some, even extinction.</w:t>
      </w:r>
      <w:bookmarkStart w:id="129" w:name="_Ref142060752"/>
      <w:r w:rsidR="00936502" w:rsidRPr="009A7B52">
        <w:rPr>
          <w:rStyle w:val="FootnoteReference"/>
          <w:rFonts w:ascii="EB Garamond 08" w:hAnsi="EB Garamond 08"/>
        </w:rPr>
        <w:footnoteReference w:id="198"/>
      </w:r>
      <w:bookmarkEnd w:id="129"/>
      <w:r w:rsidR="00797B61" w:rsidRPr="009A7B52">
        <w:t xml:space="preserve"> </w:t>
      </w:r>
      <w:r w:rsidR="0071340F" w:rsidRPr="009A7B52">
        <w:t xml:space="preserve">The concern, in broad terms, is </w:t>
      </w:r>
      <w:r w:rsidR="007E325A" w:rsidRPr="009A7B52">
        <w:t xml:space="preserve">that misaligned AI systems will pursue </w:t>
      </w:r>
      <w:r w:rsidR="0071340F" w:rsidRPr="009A7B52">
        <w:t>their</w:t>
      </w:r>
      <w:r w:rsidR="007E325A" w:rsidRPr="009A7B52">
        <w:t xml:space="preserve"> goals while creating unintended consequences on a mass </w:t>
      </w:r>
      <w:r w:rsidR="000619D0" w:rsidRPr="009A7B52">
        <w:t>s</w:t>
      </w:r>
      <w:r w:rsidR="007E325A" w:rsidRPr="009A7B52">
        <w:t>cale, or that, as part of power-seeking behavior</w:t>
      </w:r>
      <w:r w:rsidR="00C46D10" w:rsidRPr="009A7B52">
        <w:t>,</w:t>
      </w:r>
      <w:r w:rsidR="007E325A" w:rsidRPr="009A7B52">
        <w:t xml:space="preserve"> they would seek to </w:t>
      </w:r>
      <w:r w:rsidR="000619D0" w:rsidRPr="009A7B52">
        <w:t xml:space="preserve">take control of our environment and resources. </w:t>
      </w:r>
    </w:p>
    <w:p w14:paraId="0DAC37CD" w14:textId="56B32E37" w:rsidR="004C0CF8" w:rsidRPr="009A7B52" w:rsidRDefault="004C0CF8" w:rsidP="009A7B52">
      <w:pPr>
        <w:rPr>
          <w:highlight w:val="yellow"/>
        </w:rPr>
      </w:pPr>
      <w:r w:rsidRPr="009A7B52">
        <w:t xml:space="preserve">Such </w:t>
      </w:r>
      <w:r w:rsidR="008D75E8" w:rsidRPr="009A7B52">
        <w:t xml:space="preserve">concerns </w:t>
      </w:r>
      <w:r w:rsidR="006F7EB9" w:rsidRPr="009A7B52">
        <w:t xml:space="preserve">may </w:t>
      </w:r>
      <w:r w:rsidR="008D75E8" w:rsidRPr="009A7B52">
        <w:t>appear quite unlikely given our current level of technology. We know of no experts who would argue that GPT-4, the most advance</w:t>
      </w:r>
      <w:r w:rsidR="006F7EB9" w:rsidRPr="009A7B52">
        <w:t>d</w:t>
      </w:r>
      <w:r w:rsidR="008D75E8" w:rsidRPr="009A7B52">
        <w:t xml:space="preserve"> LLM today, is capable of any such harms. </w:t>
      </w:r>
      <w:r w:rsidR="00FE7E96" w:rsidRPr="009A7B52">
        <w:t>A</w:t>
      </w:r>
      <w:r w:rsidR="00134D96" w:rsidRPr="009A7B52">
        <w:t>t the same time</w:t>
      </w:r>
      <w:r w:rsidR="008D75E8" w:rsidRPr="009A7B52">
        <w:t xml:space="preserve">, </w:t>
      </w:r>
      <w:r w:rsidR="00FE7E96" w:rsidRPr="009A7B52">
        <w:t>it is widely recognized</w:t>
      </w:r>
      <w:r w:rsidR="008D75E8" w:rsidRPr="009A7B52">
        <w:t xml:space="preserve"> that </w:t>
      </w:r>
      <w:r w:rsidRPr="009A7B52">
        <w:t>AI system capabilities have increased exponentially in recent years</w:t>
      </w:r>
      <w:r w:rsidR="00FE7E96" w:rsidRPr="009A7B52">
        <w:t>,</w:t>
      </w:r>
      <w:r w:rsidR="00134D96" w:rsidRPr="009A7B52">
        <w:t xml:space="preserve"> and </w:t>
      </w:r>
      <w:r w:rsidR="00060768" w:rsidRPr="009A7B52">
        <w:t xml:space="preserve">there are no clear indications that </w:t>
      </w:r>
      <w:r w:rsidR="00FE7E96" w:rsidRPr="009A7B52">
        <w:t>AI capabilities are</w:t>
      </w:r>
      <w:r w:rsidR="00060768" w:rsidRPr="009A7B52">
        <w:t xml:space="preserve"> nearing any ceiling</w:t>
      </w:r>
      <w:r w:rsidRPr="009A7B52">
        <w:t>.</w:t>
      </w:r>
      <w:r w:rsidRPr="009A7B52">
        <w:rPr>
          <w:rStyle w:val="FootnoteReference"/>
          <w:rFonts w:ascii="EB Garamond 08" w:hAnsi="EB Garamond 08"/>
        </w:rPr>
        <w:footnoteReference w:id="199"/>
      </w:r>
      <w:r w:rsidRPr="009A7B52">
        <w:t xml:space="preserve"> Figure 3 depicts the exponential increase in the increasing investment in AI training computation (left axis) and computer processing power (right axis), which will likely translate to further gains.</w:t>
      </w:r>
      <w:r w:rsidRPr="009A7B52">
        <w:rPr>
          <w:rStyle w:val="FootnoteReference"/>
          <w:rFonts w:ascii="EB Garamond 08" w:hAnsi="EB Garamond 08"/>
        </w:rPr>
        <w:footnoteReference w:id="200"/>
      </w:r>
      <w:r w:rsidRPr="009A7B52">
        <w:t xml:space="preserve">  </w:t>
      </w:r>
    </w:p>
    <w:p w14:paraId="22E57EED" w14:textId="4E354E93" w:rsidR="004C0CF8" w:rsidRPr="009A7B52" w:rsidRDefault="005B14C1" w:rsidP="009A7B52">
      <w:pPr>
        <w:rPr>
          <w:highlight w:val="yellow"/>
        </w:rPr>
      </w:pPr>
      <w:r w:rsidRPr="009A7B52">
        <w:rPr>
          <w:noProof/>
          <w:highlight w:val="yellow"/>
        </w:rPr>
        <w:lastRenderedPageBreak/>
        <w:drawing>
          <wp:anchor distT="0" distB="0" distL="114300" distR="114300" simplePos="0" relativeHeight="251677697" behindDoc="0" locked="0" layoutInCell="1" allowOverlap="1" wp14:anchorId="52F6562A" wp14:editId="1B2779B6">
            <wp:simplePos x="0" y="0"/>
            <wp:positionH relativeFrom="margin">
              <wp:posOffset>498475</wp:posOffset>
            </wp:positionH>
            <wp:positionV relativeFrom="paragraph">
              <wp:posOffset>166370</wp:posOffset>
            </wp:positionV>
            <wp:extent cx="4188460" cy="2494280"/>
            <wp:effectExtent l="0" t="0" r="2540" b="1270"/>
            <wp:wrapSquare wrapText="bothSides"/>
            <wp:docPr id="1" name="Picture 1" descr="A graph of a number of y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number of yea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88460" cy="2494280"/>
                    </a:xfrm>
                    <a:prstGeom prst="rect">
                      <a:avLst/>
                    </a:prstGeom>
                  </pic:spPr>
                </pic:pic>
              </a:graphicData>
            </a:graphic>
          </wp:anchor>
        </w:drawing>
      </w:r>
      <w:r w:rsidR="004C0CF8" w:rsidRPr="009A7B52">
        <w:rPr>
          <w:highlight w:val="yellow"/>
        </w:rPr>
        <w:t xml:space="preserve"> </w:t>
      </w:r>
    </w:p>
    <w:p w14:paraId="033E317B" w14:textId="39F02E84" w:rsidR="005F7C41" w:rsidRPr="009A7B52" w:rsidRDefault="00184801" w:rsidP="009A7B52">
      <w:r w:rsidRPr="009A7B52">
        <w:t xml:space="preserve">In light of such </w:t>
      </w:r>
      <w:r w:rsidR="007F6F00" w:rsidRPr="009A7B52">
        <w:t>high-stake</w:t>
      </w:r>
      <w:r w:rsidRPr="009A7B52">
        <w:t xml:space="preserve"> claims, it is only natural to </w:t>
      </w:r>
      <w:r w:rsidR="00D9279A" w:rsidRPr="009A7B52">
        <w:t xml:space="preserve">ask for concrete evidence or a compelling narrative of how such risks would materialize. </w:t>
      </w:r>
      <w:r w:rsidR="003762C5" w:rsidRPr="009A7B52">
        <w:t xml:space="preserve">And in some broad sense, it is not difficult to </w:t>
      </w:r>
      <w:r w:rsidR="00BB7AD6" w:rsidRPr="009A7B52">
        <w:t xml:space="preserve">imagine how a highly capable AI system may wreak havoc, either as a planned effect, side effect, or an accident. Some have suggested, for example, that </w:t>
      </w:r>
      <w:r w:rsidR="00D47AC7" w:rsidRPr="009A7B52">
        <w:t xml:space="preserve">AI systems may </w:t>
      </w:r>
      <w:r w:rsidR="00D3338B" w:rsidRPr="009A7B52">
        <w:t xml:space="preserve">hack their way into </w:t>
      </w:r>
      <w:r w:rsidR="007C1D37" w:rsidRPr="009A7B52">
        <w:t xml:space="preserve">advanced </w:t>
      </w:r>
      <w:r w:rsidR="00D3338B" w:rsidRPr="009A7B52">
        <w:t xml:space="preserve">weapon systems or </w:t>
      </w:r>
      <w:r w:rsidR="00D47AC7" w:rsidRPr="009A7B52">
        <w:t>hire humans in laboratories</w:t>
      </w:r>
      <w:r w:rsidR="00D3338B" w:rsidRPr="009A7B52">
        <w:t xml:space="preserve"> and order </w:t>
      </w:r>
      <w:r w:rsidR="009F018F" w:rsidRPr="009A7B52">
        <w:t>various biological weapons</w:t>
      </w:r>
      <w:r w:rsidR="00D3338B" w:rsidRPr="009A7B52">
        <w:t xml:space="preserve"> from them</w:t>
      </w:r>
      <w:r w:rsidR="009F018F" w:rsidRPr="009A7B52">
        <w:t>.</w:t>
      </w:r>
      <w:r w:rsidR="0033606D" w:rsidRPr="009A7B52">
        <w:rPr>
          <w:rStyle w:val="FootnoteReference"/>
          <w:rFonts w:ascii="EB Garamond 08" w:hAnsi="EB Garamond 08"/>
        </w:rPr>
        <w:footnoteReference w:id="201"/>
      </w:r>
      <w:r w:rsidR="009F018F" w:rsidRPr="009A7B52">
        <w:t xml:space="preserve"> Such speculations leave many open </w:t>
      </w:r>
      <w:r w:rsidR="00837C0B" w:rsidRPr="009A7B52">
        <w:t xml:space="preserve">questions. But it should also be recognized that </w:t>
      </w:r>
      <w:r w:rsidR="00155E76" w:rsidRPr="009A7B52">
        <w:t xml:space="preserve">AI safety researchers </w:t>
      </w:r>
      <w:r w:rsidR="00602465" w:rsidRPr="009A7B52">
        <w:t>deal with a natural epistemic gap.</w:t>
      </w:r>
      <w:r w:rsidR="00CD4F77" w:rsidRPr="009A7B52">
        <w:t xml:space="preserve"> </w:t>
      </w:r>
      <w:r w:rsidR="008A43C7" w:rsidRPr="009A7B52">
        <w:t xml:space="preserve">While </w:t>
      </w:r>
      <w:r w:rsidR="00F12B80" w:rsidRPr="009A7B52">
        <w:t xml:space="preserve">the instrumental convergence </w:t>
      </w:r>
      <w:r w:rsidR="007C1D37" w:rsidRPr="009A7B52">
        <w:t xml:space="preserve">thesis </w:t>
      </w:r>
      <w:r w:rsidR="00F12B80" w:rsidRPr="009A7B52">
        <w:t xml:space="preserve">holds that </w:t>
      </w:r>
      <w:r w:rsidR="008A43C7" w:rsidRPr="009A7B52">
        <w:t xml:space="preserve">it is possible to </w:t>
      </w:r>
      <w:r w:rsidR="00F12B80" w:rsidRPr="009A7B52">
        <w:t xml:space="preserve">estimate </w:t>
      </w:r>
      <w:r w:rsidR="008A43C7" w:rsidRPr="009A7B52">
        <w:t>the sort</w:t>
      </w:r>
      <w:r w:rsidR="00827CF4" w:rsidRPr="009A7B52">
        <w:t>s</w:t>
      </w:r>
      <w:r w:rsidR="008A43C7" w:rsidRPr="009A7B52">
        <w:t xml:space="preserve"> of intermediate goals that </w:t>
      </w:r>
      <w:r w:rsidR="00F12B80" w:rsidRPr="009A7B52">
        <w:t>highly capable</w:t>
      </w:r>
      <w:r w:rsidR="008A43C7" w:rsidRPr="009A7B52">
        <w:t xml:space="preserve"> AI systems will pursue, </w:t>
      </w:r>
      <w:r w:rsidR="00F12B80" w:rsidRPr="009A7B52">
        <w:t xml:space="preserve">it does not mean that we can actually anticipate </w:t>
      </w:r>
      <w:r w:rsidR="00F12B80" w:rsidRPr="009A7B52">
        <w:rPr>
          <w:i/>
          <w:iCs/>
        </w:rPr>
        <w:t xml:space="preserve">how </w:t>
      </w:r>
      <w:r w:rsidR="00F12B80" w:rsidRPr="009A7B52">
        <w:t>they will pursue them</w:t>
      </w:r>
      <w:r w:rsidR="00D9279A" w:rsidRPr="009A7B52">
        <w:t>.</w:t>
      </w:r>
      <w:r w:rsidR="00D9279A" w:rsidRPr="009A7B52">
        <w:rPr>
          <w:rStyle w:val="FootnoteReference"/>
          <w:rFonts w:ascii="EB Garamond 08" w:hAnsi="EB Garamond 08"/>
        </w:rPr>
        <w:footnoteReference w:id="202"/>
      </w:r>
      <w:r w:rsidR="00D9279A" w:rsidRPr="009A7B52">
        <w:t xml:space="preserve"> </w:t>
      </w:r>
      <w:r w:rsidR="00F12B80" w:rsidRPr="009A7B52">
        <w:t xml:space="preserve">This is similar to how we </w:t>
      </w:r>
      <w:r w:rsidR="00D9279A" w:rsidRPr="009A7B52">
        <w:t xml:space="preserve">can </w:t>
      </w:r>
      <w:r w:rsidR="00F12B80" w:rsidRPr="009A7B52">
        <w:t xml:space="preserve">confidently </w:t>
      </w:r>
      <w:r w:rsidR="00D9279A" w:rsidRPr="009A7B52">
        <w:t xml:space="preserve">predict that modern chess software will </w:t>
      </w:r>
      <w:r w:rsidR="00667B63" w:rsidRPr="009A7B52">
        <w:t xml:space="preserve">either </w:t>
      </w:r>
      <w:r w:rsidR="00D9279A" w:rsidRPr="009A7B52">
        <w:t xml:space="preserve">win or tie against any human, but we cannot tell in advance which moves it will make. </w:t>
      </w:r>
      <w:r w:rsidR="00667B63" w:rsidRPr="009A7B52">
        <w:t>If we could, we would be able to play chess at a super-human level ourselves.</w:t>
      </w:r>
    </w:p>
    <w:p w14:paraId="5C632EC0" w14:textId="3BD19029" w:rsidR="00667B63" w:rsidRPr="009A7B52" w:rsidRDefault="0033606D" w:rsidP="009A7B52">
      <w:r w:rsidRPr="009A7B52">
        <w:t xml:space="preserve">While the specific evidence is naturally limited, it is telling that people with </w:t>
      </w:r>
      <w:r w:rsidR="00AD414D" w:rsidRPr="009A7B52">
        <w:t xml:space="preserve">a </w:t>
      </w:r>
      <w:r w:rsidRPr="009A7B52">
        <w:t xml:space="preserve">deep understanding of the technology—and with much to lose—have openly </w:t>
      </w:r>
      <w:r w:rsidR="00224AD2" w:rsidRPr="009A7B52">
        <w:t xml:space="preserve">acknowledged these potential risks. </w:t>
      </w:r>
      <w:r w:rsidR="003B2F86" w:rsidRPr="009A7B52">
        <w:t xml:space="preserve">To consider a few prominent examples, </w:t>
      </w:r>
      <w:r w:rsidR="00092B9F" w:rsidRPr="009A7B52">
        <w:t xml:space="preserve">Sam Altman, the CEO of OpenAI, </w:t>
      </w:r>
      <w:r w:rsidR="00CD7FA6" w:rsidRPr="009A7B52">
        <w:t>wrote</w:t>
      </w:r>
      <w:r w:rsidR="00847657" w:rsidRPr="009A7B52">
        <w:t xml:space="preserve"> in 2015 that advanced AI is “probably </w:t>
      </w:r>
      <w:r w:rsidR="00CD7FA6" w:rsidRPr="009A7B52">
        <w:t xml:space="preserve">the </w:t>
      </w:r>
      <w:r w:rsidR="00847657" w:rsidRPr="009A7B52">
        <w:t xml:space="preserve">greatest threat </w:t>
      </w:r>
      <w:r w:rsidR="00674669" w:rsidRPr="009A7B52">
        <w:t>for the</w:t>
      </w:r>
      <w:r w:rsidR="00847657" w:rsidRPr="009A7B52">
        <w:t xml:space="preserve"> continued existence of humanity”</w:t>
      </w:r>
      <w:r w:rsidR="00847657" w:rsidRPr="009A7B52">
        <w:rPr>
          <w:rStyle w:val="FootnoteReference"/>
          <w:rFonts w:ascii="EB Garamond 08" w:hAnsi="EB Garamond 08"/>
        </w:rPr>
        <w:footnoteReference w:id="203"/>
      </w:r>
      <w:r w:rsidR="00847657" w:rsidRPr="009A7B52">
        <w:t xml:space="preserve"> </w:t>
      </w:r>
      <w:r w:rsidR="0073781B" w:rsidRPr="009A7B52">
        <w:t xml:space="preserve">Geoffery Hinton, known as one of the “godfathers of AI”, left Google so that he could </w:t>
      </w:r>
      <w:r w:rsidR="00933E7F" w:rsidRPr="009A7B52">
        <w:t xml:space="preserve">speak freely </w:t>
      </w:r>
      <w:r w:rsidR="009B7709" w:rsidRPr="009A7B52">
        <w:lastRenderedPageBreak/>
        <w:t xml:space="preserve">about </w:t>
      </w:r>
      <w:r w:rsidR="00933E7F" w:rsidRPr="009A7B52">
        <w:t xml:space="preserve">his concern that AI </w:t>
      </w:r>
      <w:r w:rsidR="00184EA7" w:rsidRPr="009A7B52">
        <w:t>poses an urgent risk to the survival of humanity</w:t>
      </w:r>
      <w:r w:rsidR="00CB1D8B" w:rsidRPr="009A7B52">
        <w:t>.</w:t>
      </w:r>
      <w:r w:rsidR="00933E7F" w:rsidRPr="009A7B52">
        <w:rPr>
          <w:rStyle w:val="FootnoteReference"/>
          <w:rFonts w:ascii="EB Garamond 08" w:hAnsi="EB Garamond 08"/>
        </w:rPr>
        <w:footnoteReference w:id="204"/>
      </w:r>
      <w:r w:rsidR="0073781B" w:rsidRPr="009A7B52">
        <w:t xml:space="preserve"> </w:t>
      </w:r>
      <w:r w:rsidR="00674669" w:rsidRPr="009A7B52">
        <w:t>Another AI pioneer, Yoshua Bengio, publicly claimed that “rogue AI may be dangerous for the whole of humanity.”</w:t>
      </w:r>
      <w:r w:rsidR="00674669" w:rsidRPr="009A7B52">
        <w:rPr>
          <w:rStyle w:val="FootnoteReference"/>
          <w:rFonts w:ascii="EB Garamond 08" w:hAnsi="EB Garamond 08"/>
        </w:rPr>
        <w:footnoteReference w:id="205"/>
      </w:r>
      <w:r w:rsidR="0069080A" w:rsidRPr="009A7B52">
        <w:t xml:space="preserve"> In fairness, this is not a universal view. Yann LeCun, another pioneering figure, is famous for </w:t>
      </w:r>
      <w:r w:rsidR="006023E4" w:rsidRPr="009A7B52">
        <w:t xml:space="preserve">considering AI risk to be limited and to argue that </w:t>
      </w:r>
      <w:r w:rsidR="00AA5A87" w:rsidRPr="009A7B52">
        <w:t>the various risks will be worked out over time.</w:t>
      </w:r>
      <w:r w:rsidR="00AA5A87" w:rsidRPr="009A7B52">
        <w:rPr>
          <w:rStyle w:val="FootnoteReference"/>
          <w:rFonts w:ascii="EB Garamond 08" w:hAnsi="EB Garamond 08"/>
        </w:rPr>
        <w:footnoteReference w:id="206"/>
      </w:r>
      <w:r w:rsidR="00AA5A87" w:rsidRPr="009A7B52">
        <w:t xml:space="preserve"> </w:t>
      </w:r>
    </w:p>
    <w:p w14:paraId="5F771E2F" w14:textId="2D3E3999" w:rsidR="00E11773" w:rsidRPr="009A7B52" w:rsidRDefault="00AF3BEC" w:rsidP="009A7B52">
      <w:r w:rsidRPr="009A7B52">
        <w:t xml:space="preserve">Surveys among experts diverge considerably, although the average </w:t>
      </w:r>
      <w:r w:rsidR="00215E21" w:rsidRPr="009A7B52">
        <w:t xml:space="preserve">respondent sees a significant probability of a large scale calamity. In one survey of AI and software engineers in Fortune 500 companies, </w:t>
      </w:r>
      <w:r w:rsidR="0076069D" w:rsidRPr="009A7B52">
        <w:t>the majority of respondents considered the possibility of (an undefined in time or scope) calamity from AI as higher than 25%.</w:t>
      </w:r>
      <w:r w:rsidR="0076069D" w:rsidRPr="009A7B52">
        <w:rPr>
          <w:rStyle w:val="FootnoteReference"/>
          <w:rFonts w:ascii="EB Garamond 08" w:hAnsi="EB Garamond 08"/>
        </w:rPr>
        <w:footnoteReference w:id="207"/>
      </w:r>
      <w:r w:rsidR="0076069D" w:rsidRPr="009A7B52">
        <w:t xml:space="preserve"> </w:t>
      </w:r>
      <w:r w:rsidR="00FE5B92" w:rsidRPr="009A7B52">
        <w:t xml:space="preserve">Among the general public, a recent survey found that </w:t>
      </w:r>
      <w:r w:rsidR="00F20B3B" w:rsidRPr="009A7B52">
        <w:t xml:space="preserve">9% of people believe that extinction risk is moderate or </w:t>
      </w:r>
      <w:r w:rsidR="000B1069" w:rsidRPr="009A7B52">
        <w:t xml:space="preserve">higher </w:t>
      </w:r>
      <w:r w:rsidR="00F20B3B" w:rsidRPr="009A7B52">
        <w:t xml:space="preserve">within the next 10 years, and 22% </w:t>
      </w:r>
      <w:r w:rsidR="00EA2695" w:rsidRPr="009A7B52">
        <w:t>see that level of risk over</w:t>
      </w:r>
      <w:r w:rsidR="00F20B3B" w:rsidRPr="009A7B52">
        <w:t xml:space="preserve"> the next 50 years.</w:t>
      </w:r>
      <w:r w:rsidR="00F20B3B" w:rsidRPr="009A7B52">
        <w:rPr>
          <w:rStyle w:val="FootnoteReference"/>
          <w:rFonts w:ascii="EB Garamond 08" w:hAnsi="EB Garamond 08"/>
        </w:rPr>
        <w:footnoteReference w:id="208"/>
      </w:r>
      <w:r w:rsidR="00FA4045" w:rsidRPr="009A7B52">
        <w:t xml:space="preserve"> </w:t>
      </w:r>
      <w:r w:rsidR="007E1F3F" w:rsidRPr="009A7B52">
        <w:t>Another recent public survey found that 46% of respondents were “somewhat concerned” or more about the possibility of AI-caused extinction.</w:t>
      </w:r>
      <w:r w:rsidR="007E1F3F" w:rsidRPr="009A7B52">
        <w:rPr>
          <w:rStyle w:val="FootnoteReference"/>
          <w:rFonts w:ascii="EB Garamond 08" w:hAnsi="EB Garamond 08"/>
        </w:rPr>
        <w:footnoteReference w:id="209"/>
      </w:r>
      <w:r w:rsidR="007E1F3F" w:rsidRPr="009A7B52">
        <w:t xml:space="preserve"> </w:t>
      </w:r>
      <w:r w:rsidR="00FA4045" w:rsidRPr="009A7B52">
        <w:t xml:space="preserve">Among AI researchers, a 2022 survey found that the majority of </w:t>
      </w:r>
      <w:r w:rsidR="00CF5CE6" w:rsidRPr="009A7B52">
        <w:t>researchers</w:t>
      </w:r>
      <w:r w:rsidR="00FA4045" w:rsidRPr="009A7B52">
        <w:t xml:space="preserve"> believe that there is a 10 percent chance or more that AI will cause an </w:t>
      </w:r>
      <w:r w:rsidR="00CF5CE6" w:rsidRPr="009A7B52">
        <w:t>existential</w:t>
      </w:r>
      <w:r w:rsidR="00FA4045" w:rsidRPr="009A7B52">
        <w:t xml:space="preserve"> catastrophe.</w:t>
      </w:r>
      <w:r w:rsidR="00FA4045" w:rsidRPr="009A7B52">
        <w:rPr>
          <w:rStyle w:val="FootnoteReference"/>
          <w:rFonts w:ascii="EB Garamond 08" w:hAnsi="EB Garamond 08"/>
        </w:rPr>
        <w:footnoteReference w:id="210"/>
      </w:r>
      <w:r w:rsidR="00224AD2" w:rsidRPr="009A7B52">
        <w:t xml:space="preserve"> These surveys all ask different questions and follow different methodologies. </w:t>
      </w:r>
      <w:r w:rsidR="008B2804" w:rsidRPr="009A7B52">
        <w:t xml:space="preserve">Without </w:t>
      </w:r>
      <w:r w:rsidR="00224AD2" w:rsidRPr="009A7B52">
        <w:t xml:space="preserve">putting too much stock in any single survey, the general picture is one where </w:t>
      </w:r>
      <w:r w:rsidR="000935DC" w:rsidRPr="009A7B52">
        <w:t>the possibility of large-scale harms from misaligned AI systems is receiving growing acceptance.</w:t>
      </w:r>
      <w:r w:rsidR="008B2804" w:rsidRPr="009A7B52">
        <w:rPr>
          <w:rStyle w:val="FootnoteReference"/>
          <w:rFonts w:ascii="EB Garamond 08" w:hAnsi="EB Garamond 08"/>
        </w:rPr>
        <w:footnoteReference w:id="211"/>
      </w:r>
      <w:r w:rsidR="000935DC" w:rsidRPr="009A7B52">
        <w:t xml:space="preserve"> It is not universal, but it is no longer a fringe position.</w:t>
      </w:r>
    </w:p>
    <w:p w14:paraId="191B90CD" w14:textId="79F27F01" w:rsidR="001123AD" w:rsidRPr="009A7B52" w:rsidRDefault="001E4518" w:rsidP="009A7B52">
      <w:r w:rsidRPr="009A7B52">
        <w:t xml:space="preserve">In sum, we do not consider the </w:t>
      </w:r>
      <w:r w:rsidR="008D22F1" w:rsidRPr="009A7B52">
        <w:t>likelihood of a</w:t>
      </w:r>
      <w:r w:rsidRPr="009A7B52">
        <w:t xml:space="preserve"> large scale </w:t>
      </w:r>
      <w:r w:rsidR="008D22F1" w:rsidRPr="009A7B52">
        <w:t xml:space="preserve">AI </w:t>
      </w:r>
      <w:r w:rsidRPr="009A7B52">
        <w:t xml:space="preserve">calamity to be </w:t>
      </w:r>
      <w:r w:rsidR="004E3EB2" w:rsidRPr="009A7B52">
        <w:t xml:space="preserve"> high</w:t>
      </w:r>
      <w:r w:rsidR="008D22F1" w:rsidRPr="009A7B52">
        <w:t xml:space="preserve">, and </w:t>
      </w:r>
      <w:r w:rsidR="00DF3A01" w:rsidRPr="009A7B52">
        <w:t xml:space="preserve">an </w:t>
      </w:r>
      <w:r w:rsidR="00BD2A58" w:rsidRPr="009A7B52">
        <w:t xml:space="preserve">existential </w:t>
      </w:r>
      <w:r w:rsidR="00DF3A01" w:rsidRPr="009A7B52">
        <w:t>catastrophe</w:t>
      </w:r>
      <w:r w:rsidR="00BD2A58" w:rsidRPr="009A7B52">
        <w:t xml:space="preserve"> is even less likely</w:t>
      </w:r>
      <w:r w:rsidR="004E3EB2" w:rsidRPr="009A7B52">
        <w:t xml:space="preserve">. But we </w:t>
      </w:r>
      <w:r w:rsidR="001123AD" w:rsidRPr="009A7B52">
        <w:t xml:space="preserve">do think there is enough theoretical and suggestive evidence that these risks </w:t>
      </w:r>
      <w:r w:rsidR="00E303C2" w:rsidRPr="009A7B52">
        <w:t xml:space="preserve">must </w:t>
      </w:r>
      <w:r w:rsidR="001123AD" w:rsidRPr="009A7B52">
        <w:t>be taken seriously. We also note that, despite its importance, there has also been relatively little advancement in alignment theory and research.</w:t>
      </w:r>
      <w:r w:rsidR="001123AD" w:rsidRPr="009A7B52">
        <w:rPr>
          <w:rStyle w:val="FootnoteReference"/>
          <w:rFonts w:ascii="EB Garamond 08" w:hAnsi="EB Garamond 08"/>
        </w:rPr>
        <w:footnoteReference w:id="212"/>
      </w:r>
      <w:r w:rsidR="001123AD" w:rsidRPr="009A7B52">
        <w:t xml:space="preserve"> </w:t>
      </w:r>
      <w:r w:rsidR="00350FD2" w:rsidRPr="009A7B52">
        <w:t xml:space="preserve">Compared to the current explosion of investment in capabilities, the investment in safety and alignment is miniscule. We are hopeful that </w:t>
      </w:r>
      <w:r w:rsidR="0029350F" w:rsidRPr="009A7B52">
        <w:t xml:space="preserve">there is a </w:t>
      </w:r>
      <w:r w:rsidR="001123AD" w:rsidRPr="009A7B52">
        <w:t xml:space="preserve">a solution, a set of solutions, or maybe </w:t>
      </w:r>
      <w:r w:rsidR="001123AD" w:rsidRPr="009A7B52">
        <w:lastRenderedPageBreak/>
        <w:t xml:space="preserve">just duct-taped kludges </w:t>
      </w:r>
      <w:r w:rsidR="0029350F" w:rsidRPr="009A7B52">
        <w:t xml:space="preserve">to the problem of alignment </w:t>
      </w:r>
      <w:r w:rsidR="001123AD" w:rsidRPr="009A7B52">
        <w:t xml:space="preserve">that are good enough. </w:t>
      </w:r>
      <w:r w:rsidR="0029350F" w:rsidRPr="009A7B52">
        <w:t>But as the technology currently stands, alignment is a major, unresolved concern.</w:t>
      </w:r>
      <w:r w:rsidR="001123AD" w:rsidRPr="009A7B52">
        <w:t xml:space="preserve"> </w:t>
      </w:r>
    </w:p>
    <w:p w14:paraId="159F3E09" w14:textId="77777777" w:rsidR="001123AD" w:rsidRPr="009A7B52" w:rsidRDefault="001123AD" w:rsidP="009A7B52"/>
    <w:p w14:paraId="7A2E25CC" w14:textId="77777777" w:rsidR="005577F1" w:rsidRPr="009A7B52" w:rsidRDefault="005577F1" w:rsidP="009A7B52"/>
    <w:p w14:paraId="3138098D" w14:textId="77777777" w:rsidR="00A25194" w:rsidRPr="009A7B52" w:rsidRDefault="00A25194" w:rsidP="009A7B52"/>
    <w:p w14:paraId="13F523DE" w14:textId="66FF43DE" w:rsidR="00B7173C" w:rsidRPr="009A7B52" w:rsidRDefault="00A12D01" w:rsidP="009A7B52">
      <w:pPr>
        <w:pStyle w:val="Heading1"/>
      </w:pPr>
      <w:bookmarkStart w:id="131" w:name="_Toc141972229"/>
      <w:bookmarkStart w:id="132" w:name="_Toc141972341"/>
      <w:bookmarkStart w:id="133" w:name="_Toc150316945"/>
      <w:bookmarkStart w:id="134" w:name="_Toc152940242"/>
      <w:bookmarkStart w:id="135" w:name="_Toc152941133"/>
      <w:bookmarkStart w:id="136" w:name="_Toc153640940"/>
      <w:bookmarkStart w:id="137" w:name="_Toc153641087"/>
      <w:r w:rsidRPr="009A7B52">
        <w:lastRenderedPageBreak/>
        <w:t>T</w:t>
      </w:r>
      <w:r w:rsidR="000B595F" w:rsidRPr="009A7B52">
        <w:t>he Case for</w:t>
      </w:r>
      <w:r w:rsidR="00F0734D" w:rsidRPr="009A7B52">
        <w:t xml:space="preserve"> Systemic</w:t>
      </w:r>
      <w:r w:rsidR="00A045F3" w:rsidRPr="009A7B52">
        <w:t xml:space="preserve"> </w:t>
      </w:r>
      <w:r w:rsidR="00C92ED8" w:rsidRPr="009A7B52">
        <w:t xml:space="preserve">Regulation of </w:t>
      </w:r>
      <w:bookmarkEnd w:id="131"/>
      <w:bookmarkEnd w:id="132"/>
      <w:bookmarkEnd w:id="133"/>
      <w:r w:rsidR="002E7A93" w:rsidRPr="009A7B52">
        <w:t>AI</w:t>
      </w:r>
      <w:bookmarkEnd w:id="134"/>
      <w:bookmarkEnd w:id="135"/>
      <w:bookmarkEnd w:id="136"/>
      <w:bookmarkEnd w:id="137"/>
      <w:r w:rsidR="000B595F" w:rsidRPr="009A7B52">
        <w:t xml:space="preserve"> </w:t>
      </w:r>
    </w:p>
    <w:p w14:paraId="244CD34B" w14:textId="70C33E40" w:rsidR="003A4962" w:rsidRPr="009A7B52" w:rsidRDefault="003A4962" w:rsidP="009A7B52">
      <w:r w:rsidRPr="009A7B52">
        <w:t xml:space="preserve">The previous Part identified a variety of substantial, society-wide AI risks. Given the scope and magnitude of these risks, policymakers and other stakeholders should mitigate them, where feasible, either through regulation, informal guidance, or voluntary compliance. However, even accepting this basic premise, several questions remain. What form should AI risk mitigation take? Which risks should policymakers and other focus on? And, assuming regulation is appropriate, should lawmakers address these harms through targeted legislation, or should they regulate AI more systemically? </w:t>
      </w:r>
    </w:p>
    <w:p w14:paraId="3252BB77" w14:textId="77777777" w:rsidR="003A4962" w:rsidRPr="009A7B52" w:rsidRDefault="003A4962" w:rsidP="009A7B52">
      <w:r w:rsidRPr="009A7B52">
        <w:t xml:space="preserve">This Part addresses these questions. It contends that AI risk should be addressed largely through systemic regulation that governs AI as a technology, and that piecemeal laws will be insufficient to effectively regulate AI. It intervenes in ongoing debates about which potential AI harms deserve society’s attention, arguing that viewing AI regulation as a zero-sum game is a mistake, and that recognition of both short and long-term AI risk offers theoretical, practical, and political advantages. Finally, it addresses regulatory theory and the difficulties of cost-benefit analysis in the face of substantial uncertainty. It posits that, given the irreducible uncertainty of AI’s future, a precautionary, maximin approach to regulation is justified.  </w:t>
      </w:r>
    </w:p>
    <w:p w14:paraId="2AEE8831" w14:textId="77777777" w:rsidR="003A4962" w:rsidRPr="009A7B52" w:rsidRDefault="003A4962" w:rsidP="009A7B52"/>
    <w:p w14:paraId="1BEB8FFA" w14:textId="114FA5C6" w:rsidR="003A4962" w:rsidRPr="009A7B52" w:rsidRDefault="003A4962" w:rsidP="009A7B52">
      <w:pPr>
        <w:pStyle w:val="Heading2"/>
      </w:pPr>
      <w:bookmarkStart w:id="138" w:name="_Toc150316946"/>
      <w:bookmarkStart w:id="139" w:name="_Toc152940243"/>
      <w:bookmarkStart w:id="140" w:name="_Toc152941134"/>
      <w:bookmarkStart w:id="141" w:name="_Toc153640941"/>
      <w:bookmarkStart w:id="142" w:name="_Toc153641088"/>
      <w:r w:rsidRPr="009A7B52">
        <w:t>Systemic AI Regulation</w:t>
      </w:r>
      <w:bookmarkEnd w:id="138"/>
      <w:bookmarkEnd w:id="139"/>
      <w:bookmarkEnd w:id="140"/>
      <w:bookmarkEnd w:id="141"/>
      <w:bookmarkEnd w:id="142"/>
      <w:r w:rsidRPr="009A7B52">
        <w:t xml:space="preserve"> </w:t>
      </w:r>
    </w:p>
    <w:p w14:paraId="36FF2AEF" w14:textId="77777777" w:rsidR="003A4962" w:rsidRPr="009A7B52" w:rsidRDefault="003A4962" w:rsidP="009A7B52">
      <w:r w:rsidRPr="009A7B52">
        <w:t>Addressing the AI risks discussed above will require government regulation. Private companies’ voluntary compliance with industry guidelines may be sufficient in certain low-risk contexts,</w:t>
      </w:r>
      <w:r w:rsidRPr="009A7B52">
        <w:rPr>
          <w:rStyle w:val="FootnoteReference"/>
          <w:rFonts w:ascii="EB Garamond 08" w:hAnsi="EB Garamond 08"/>
        </w:rPr>
        <w:footnoteReference w:id="213"/>
      </w:r>
      <w:r w:rsidRPr="009A7B52">
        <w:t xml:space="preserve"> and could play a supportive role alongside legislative solutions. But, on its own, industry self-regulation would be woefully inadequate to address the society-wide risks of AI. These risks are largely inherent in the use of AI, and generally cannot be fixed through technical changes or the avoidance of obvious wrongdoing. Further, companies in a competitive market may have little incentive to use caution in AI development or deployment. Developing new AI capabilities and gaining a first-mover advantage over competing companies are such compelling economic goals for AI companies that compliance with voluntary industry guidelines is unlikely to be worthwhile.</w:t>
      </w:r>
      <w:r w:rsidRPr="009A7B52">
        <w:rPr>
          <w:rStyle w:val="FootnoteReference"/>
          <w:rFonts w:ascii="EB Garamond 08" w:hAnsi="EB Garamond 08"/>
        </w:rPr>
        <w:footnoteReference w:id="214"/>
      </w:r>
      <w:r w:rsidRPr="009A7B52">
        <w:t xml:space="preserve"> Thus far, most AI companies have invested very little in AI safety research, instead devoting their resources to rapidly developing capabilities without regard to safety, transparency, or comprehension of how their systems operate.</w:t>
      </w:r>
      <w:r w:rsidRPr="009A7B52">
        <w:rPr>
          <w:rStyle w:val="FootnoteReference"/>
          <w:rFonts w:ascii="EB Garamond 08" w:hAnsi="EB Garamond 08"/>
        </w:rPr>
        <w:footnoteReference w:id="215"/>
      </w:r>
      <w:r w:rsidRPr="009A7B52">
        <w:t xml:space="preserve"> Finally, </w:t>
      </w:r>
      <w:r w:rsidRPr="009A7B52">
        <w:lastRenderedPageBreak/>
        <w:t>past experience with industry self-regulation in various areas suggests that industry programs alone are unlikely to be effective, and are more likely to have a positive impact as complements to mandatory regulation.</w:t>
      </w:r>
      <w:r w:rsidRPr="009A7B52">
        <w:rPr>
          <w:rStyle w:val="FootnoteReference"/>
          <w:rFonts w:ascii="EB Garamond 08" w:hAnsi="EB Garamond 08"/>
        </w:rPr>
        <w:footnoteReference w:id="216"/>
      </w:r>
    </w:p>
    <w:p w14:paraId="761EE6BE" w14:textId="4414F1C7" w:rsidR="003A4962" w:rsidRPr="009A7B52" w:rsidRDefault="003A4962" w:rsidP="009A7B52">
      <w:r w:rsidRPr="009A7B52">
        <w:t>What form should AI regulation take?*//A more complex issue is the form that AI regulation should take. While issue-specific AI regulations will often be appropriate, more is needed to effectively address the society-wide risks of AI. Policymakers should regulate artificial intelligence systemically, as a technology, rather than solely on the basis of its applications. That is, as we describe below, meaningful AI regulation requires oversight of AI system development and deployment, rather than particular AI applications alone.</w:t>
      </w:r>
      <w:r w:rsidRPr="009A7B52">
        <w:rPr>
          <w:rStyle w:val="FootnoteReference"/>
          <w:rFonts w:ascii="EB Garamond 08" w:hAnsi="EB Garamond 08"/>
        </w:rPr>
        <w:footnoteReference w:id="217"/>
      </w:r>
      <w:r w:rsidRPr="009A7B52">
        <w:t xml:space="preserve"> It will require attention to system architecture, design, training, and testing, as well as use.</w:t>
      </w:r>
      <w:r w:rsidR="00B75133">
        <w:rPr>
          <w:rStyle w:val="FootnoteReference"/>
        </w:rPr>
        <w:footnoteReference w:id="218"/>
      </w:r>
      <w:r w:rsidRPr="009A7B52">
        <w:t xml:space="preserve"> </w:t>
      </w:r>
    </w:p>
    <w:p w14:paraId="1A86F1A6" w14:textId="28DAF80E" w:rsidR="003A4962" w:rsidRPr="009A7B52" w:rsidRDefault="003A4962" w:rsidP="009A7B52">
      <w:r w:rsidRPr="009A7B52">
        <w:t>Systemic regulation is necessary for several reasons. First, while some AI risks may be addressed by technical fixes or restrictions on obviously harmful or discriminatory uses, many AI risks are inherent in the technology itself.</w:t>
      </w:r>
      <w:r w:rsidRPr="009A7B52">
        <w:rPr>
          <w:sz w:val="16"/>
          <w:szCs w:val="16"/>
          <w:vertAlign w:val="superscript"/>
        </w:rPr>
        <w:footnoteReference w:id="219"/>
      </w:r>
      <w:r w:rsidRPr="009A7B52">
        <w:t xml:space="preserve">  Such intrinsic risks require a broader regulatory approach, because they exist wherever AI systems operate. Most of the potential harms detailed in Part II fit this description. As an example, using algorithms to sort people based on historical data inherently leads to discrimination. AIs that can infer the personal details of people’s lives from their metadata threaten privacy by their very existence. Advanced AIs will pose threats to human employment by their very nature as systems capable of a wide variety of cognitive tasks. Highly capable and autonomous AIs would be dangerous because they are inherently unpredictable, difficult to understand, and extraordinarily powerful. These risks have to be mitigated at the development and design stages of the AI life cycle, as well as later stages.</w:t>
      </w:r>
      <w:r w:rsidR="00C12B22">
        <w:rPr>
          <w:rStyle w:val="FootnoteReference"/>
        </w:rPr>
        <w:footnoteReference w:id="220"/>
      </w:r>
      <w:r w:rsidRPr="009A7B52">
        <w:t xml:space="preserve"> In these contexts, regulators should determine whether and how AI systems can operate safely, not simply whether a system has caused some particular harm.</w:t>
      </w:r>
    </w:p>
    <w:p w14:paraId="45F13310" w14:textId="77777777" w:rsidR="003A4962" w:rsidRPr="009A7B52" w:rsidRDefault="003A4962" w:rsidP="009A7B52">
      <w:r w:rsidRPr="009A7B52">
        <w:t xml:space="preserve">Second, the sheer number of risks posed by AI indicates that regulating AI as a technology will have substantial efficiency benefits over a piecemeal approach. Enacting separate laws to address each risk may be prohibitively difficult, costly, or time-consuming, or may leave obvious gaps. Systemic regulation requiring pre-approval of new AI systems can facilitate intervention at pre-deployment stages of AI development, addressing problematic or dangerous AI designs before they </w:t>
      </w:r>
      <w:r w:rsidRPr="009A7B52">
        <w:lastRenderedPageBreak/>
        <w:t>reach the public.</w:t>
      </w:r>
      <w:r w:rsidRPr="009A7B52">
        <w:rPr>
          <w:rStyle w:val="FootnoteReference"/>
          <w:rFonts w:ascii="EB Garamond 08" w:hAnsi="EB Garamond 08"/>
        </w:rPr>
        <w:footnoteReference w:id="221"/>
      </w:r>
      <w:r w:rsidRPr="009A7B52">
        <w:t xml:space="preserve"> Moreover, systemic regulation can address both short and long-term risks in a comprehensive process. As explored further below, regulation targeting present AI harms can lay the groundwork for laws addressing novel or long-term risks, while addressing potential catastrophic harms can generate political and practical momentum for present-day legislation.</w:t>
      </w:r>
      <w:r w:rsidRPr="009A7B52">
        <w:rPr>
          <w:rStyle w:val="FootnoteReference"/>
          <w:rFonts w:ascii="EB Garamond 08" w:hAnsi="EB Garamond 08"/>
        </w:rPr>
        <w:footnoteReference w:id="222"/>
      </w:r>
      <w:r w:rsidRPr="009A7B52">
        <w:t xml:space="preserve"> </w:t>
      </w:r>
    </w:p>
    <w:p w14:paraId="5140CAC6" w14:textId="2099F89B" w:rsidR="003A4962" w:rsidRPr="009A7B52" w:rsidRDefault="003A4962" w:rsidP="009A7B52">
      <w:r w:rsidRPr="009A7B52">
        <w:t>Third, systemic regulation of AI systems is necessary because there is no guarantee that general purpose systems will only be used as intended by their developers. Containing AI systems once they are released can be difficult because they can be disseminated at low cost</w:t>
      </w:r>
      <w:r w:rsidR="003A1224">
        <w:t xml:space="preserve"> and their operation leaves little signature</w:t>
      </w:r>
      <w:r w:rsidRPr="009A7B52">
        <w:t>.</w:t>
      </w:r>
      <w:r w:rsidR="003A1224">
        <w:rPr>
          <w:rStyle w:val="FootnoteReference"/>
        </w:rPr>
        <w:footnoteReference w:id="223"/>
      </w:r>
      <w:r w:rsidRPr="009A7B52">
        <w:t xml:space="preserve"> Already, after-market programmers have made their own connections between existing language models and various other software tools, creating, for example, a system meant to intentionally sow disinformation.</w:t>
      </w:r>
      <w:r w:rsidRPr="009A7B52">
        <w:rPr>
          <w:rStyle w:val="FootnoteReference"/>
          <w:rFonts w:ascii="EB Garamond 08" w:hAnsi="EB Garamond 08"/>
        </w:rPr>
        <w:footnoteReference w:id="224"/>
      </w:r>
      <w:r w:rsidRPr="009A7B52">
        <w:t xml:space="preserve"> Because it will often be infeasible to regulate every downstream application of a system, it is critical to regulate the infrastructure itself.</w:t>
      </w:r>
      <w:r w:rsidR="00EA2F78">
        <w:t xml:space="preserve"> Relatedly, interventions at the research and development stage of machine learning models may be more effective and easier to design than those targeting deployed models.</w:t>
      </w:r>
      <w:r w:rsidR="00EA2F78">
        <w:rPr>
          <w:rStyle w:val="FootnoteReference"/>
        </w:rPr>
        <w:footnoteReference w:id="225"/>
      </w:r>
      <w:r w:rsidR="00EA2F78">
        <w:t xml:space="preserve"> Model design may also entail more human involvement and therefore greater transparency and more regulatory levers than post-development stages.</w:t>
      </w:r>
      <w:r w:rsidR="00EA2F78">
        <w:rPr>
          <w:rStyle w:val="FootnoteReference"/>
        </w:rPr>
        <w:footnoteReference w:id="226"/>
      </w:r>
    </w:p>
    <w:p w14:paraId="3DAFDF3A" w14:textId="0E6E25B4" w:rsidR="003A4962" w:rsidRPr="009A7B52" w:rsidRDefault="003A4962" w:rsidP="009A7B52">
      <w:r w:rsidRPr="009A7B52">
        <w:t xml:space="preserve">Finally, new AI risks and harms may emerge over time, and they may be difficult to predict or prevent. </w:t>
      </w:r>
      <w:r w:rsidR="003905F9" w:rsidRPr="009A7B52">
        <w:t xml:space="preserve">Especially </w:t>
      </w:r>
      <w:r w:rsidR="002A572B" w:rsidRPr="009A7B52">
        <w:t>if</w:t>
      </w:r>
      <w:r w:rsidR="003905F9" w:rsidRPr="009A7B52">
        <w:t xml:space="preserve"> </w:t>
      </w:r>
      <w:r w:rsidR="002A572B" w:rsidRPr="009A7B52">
        <w:t xml:space="preserve">AI capabilities continue to advance irregularly and at times </w:t>
      </w:r>
      <w:r w:rsidR="00B8505C" w:rsidRPr="009A7B52">
        <w:t>sharply, regulators may struggle to keep up.</w:t>
      </w:r>
      <w:r w:rsidR="002A572B" w:rsidRPr="009A7B52">
        <w:t xml:space="preserve"> </w:t>
      </w:r>
      <w:r w:rsidRPr="009A7B52">
        <w:t xml:space="preserve">Systemic approaches can help avert these novel harms without relying on policymakers to predict the future of AI. In this sense, systemically regulating AI systems can act as a catch-all for subtle or unrecognized AI harms. On their own, individualized approaches are brittle and porous, vulnerable to harms that are difficult to </w:t>
      </w:r>
      <w:r w:rsidR="00ED3B8F" w:rsidRPr="009A7B52">
        <w:t>foresee</w:t>
      </w:r>
      <w:r w:rsidRPr="009A7B52">
        <w:t xml:space="preserve">.  </w:t>
      </w:r>
    </w:p>
    <w:p w14:paraId="1F1390FC" w14:textId="77777777" w:rsidR="003A4962" w:rsidRPr="009A7B52" w:rsidRDefault="003A4962" w:rsidP="009A7B52">
      <w:r w:rsidRPr="009A7B52">
        <w:t>Even establishing that AI will require systematic regulation leaves several foundational questions to be answered. There remains, for instance, the question of which AI harms policymakers should focus on when establishing systemic reviews of AI systems, and, indeed, which harms society should care about in conceptualizing AI risks.</w:t>
      </w:r>
    </w:p>
    <w:p w14:paraId="4311F355" w14:textId="77777777" w:rsidR="003A4962" w:rsidRPr="009A7B52" w:rsidRDefault="003A4962" w:rsidP="00ED3B8F">
      <w:pPr>
        <w:ind w:firstLine="0"/>
      </w:pPr>
    </w:p>
    <w:p w14:paraId="22B0E177" w14:textId="77777777" w:rsidR="003A4962" w:rsidRPr="009A7B52" w:rsidRDefault="003A4962" w:rsidP="009A7B52">
      <w:pPr>
        <w:pStyle w:val="Heading2"/>
      </w:pPr>
      <w:bookmarkStart w:id="143" w:name="_Toc150316947"/>
      <w:bookmarkStart w:id="144" w:name="_Toc152940244"/>
      <w:bookmarkStart w:id="145" w:name="_Toc152941135"/>
      <w:bookmarkStart w:id="146" w:name="_Toc153640942"/>
      <w:bookmarkStart w:id="147" w:name="_Toc153641089"/>
      <w:r w:rsidRPr="009A7B52">
        <w:lastRenderedPageBreak/>
        <w:t>Which Harms Deserve Our Attention?</w:t>
      </w:r>
      <w:bookmarkEnd w:id="143"/>
      <w:bookmarkEnd w:id="144"/>
      <w:bookmarkEnd w:id="145"/>
      <w:bookmarkEnd w:id="146"/>
      <w:bookmarkEnd w:id="147"/>
    </w:p>
    <w:p w14:paraId="76C6670C" w14:textId="1A79928C" w:rsidR="003A4962" w:rsidRPr="009A7B52" w:rsidRDefault="003A4962" w:rsidP="009A7B52">
      <w:pPr>
        <w:pStyle w:val="BodyStyle2"/>
      </w:pPr>
      <w:r w:rsidRPr="009A7B52">
        <w:t>From social media, to blogs, to op-ed pieces in major newspapers and academic journals, the debate over AI regulation has focused largely on a procedural question: should we focus our attention on the immediate harms of AI or the long-term risks that AI poses? Some writers focus on the possibility of AI superintelligence and threats of extinction, while ignoring harms caused by AI in the present day.</w:t>
      </w:r>
      <w:r w:rsidRPr="009A7B52">
        <w:rPr>
          <w:rStyle w:val="FootnoteReference"/>
          <w:rFonts w:ascii="EB Garamond 08" w:hAnsi="EB Garamond 08"/>
        </w:rPr>
        <w:footnoteReference w:id="227"/>
      </w:r>
      <w:r w:rsidRPr="009A7B52">
        <w:t xml:space="preserve"> Sam Altman, the CEO of industry leader Open AI, takes this approach to its extreme, acknowledging the catastrophic risks of AI while lobbying against </w:t>
      </w:r>
      <w:r w:rsidR="00ED3B8F">
        <w:t>many forms of</w:t>
      </w:r>
      <w:r w:rsidRPr="009A7B52">
        <w:rPr>
          <w:i/>
          <w:iCs/>
        </w:rPr>
        <w:t xml:space="preserve"> </w:t>
      </w:r>
      <w:r w:rsidRPr="009A7B52">
        <w:t>meaningful AI regulation in the short term.</w:t>
      </w:r>
      <w:bookmarkStart w:id="148" w:name="_Ref153558260"/>
      <w:r w:rsidRPr="009A7B52">
        <w:rPr>
          <w:rStyle w:val="FootnoteReference"/>
          <w:rFonts w:ascii="EB Garamond 08" w:hAnsi="EB Garamond 08"/>
        </w:rPr>
        <w:footnoteReference w:id="228"/>
      </w:r>
      <w:bookmarkEnd w:id="148"/>
      <w:r w:rsidRPr="009A7B52">
        <w:t xml:space="preserve"> Others take the opposite approach, arguing for an exclusive focus on immediate AI harms while dismissing concerns about long-term risks.</w:t>
      </w:r>
      <w:r w:rsidRPr="009A7B52">
        <w:rPr>
          <w:rStyle w:val="FootnoteReference"/>
          <w:rFonts w:ascii="EB Garamond 08" w:hAnsi="EB Garamond 08"/>
        </w:rPr>
        <w:footnoteReference w:id="229"/>
      </w:r>
      <w:r w:rsidRPr="009A7B52">
        <w:t xml:space="preserve"> Some have even argued that experts’ warnings about catastrophic AI risk will distract us from regulating AI in the present day.</w:t>
      </w:r>
      <w:r w:rsidRPr="009A7B52">
        <w:rPr>
          <w:rStyle w:val="FootnoteReference"/>
          <w:rFonts w:ascii="EB Garamond 08" w:hAnsi="EB Garamond 08"/>
        </w:rPr>
        <w:footnoteReference w:id="230"/>
      </w:r>
    </w:p>
    <w:p w14:paraId="346C28E0" w14:textId="77777777" w:rsidR="003A4962" w:rsidRPr="009A7B52" w:rsidRDefault="003A4962" w:rsidP="009A7B52">
      <w:pPr>
        <w:pStyle w:val="BodyStyle2"/>
      </w:pPr>
      <w:r w:rsidRPr="009A7B52">
        <w:t>This debate, forged in the fires of Twitter feuds and online snark, has become counterproductive.</w:t>
      </w:r>
      <w:r w:rsidRPr="009A7B52">
        <w:rPr>
          <w:rStyle w:val="FootnoteReference"/>
          <w:rFonts w:ascii="EB Garamond 08" w:hAnsi="EB Garamond 08"/>
        </w:rPr>
        <w:footnoteReference w:id="231"/>
      </w:r>
      <w:r w:rsidRPr="009A7B52">
        <w:t xml:space="preserve"> Working from mistaken premises about the zero-sum nature of AI concern, it presents a false choice. In reality, AI should be regulated because it causes immediate harms </w:t>
      </w:r>
      <w:r w:rsidRPr="009A7B52">
        <w:rPr>
          <w:i/>
          <w:iCs/>
        </w:rPr>
        <w:t>and</w:t>
      </w:r>
      <w:r w:rsidRPr="009A7B52">
        <w:t xml:space="preserve"> threatens long-term catastrophe. Further, any political movement seeking meaningful AI regulation can only benefit from people recognizing both sets of potential AI harms. And many of the regulatory approaches that would effectively address short-term harms are appropriate first steps for regulating AI systems that threaten catastrophic harms.</w:t>
      </w:r>
      <w:bookmarkStart w:id="149" w:name="_Ref153220489"/>
      <w:r w:rsidRPr="009A7B52">
        <w:rPr>
          <w:rStyle w:val="FootnoteReference"/>
          <w:rFonts w:ascii="EB Garamond 08" w:hAnsi="EB Garamond 08"/>
        </w:rPr>
        <w:footnoteReference w:id="232"/>
      </w:r>
      <w:bookmarkEnd w:id="149"/>
      <w:r w:rsidRPr="009A7B52">
        <w:t xml:space="preserve"> Recognition of short-term and long-term AI risk is complementary, with each type of risk strengthening the case for meaningful regulation. We do not need to choose. </w:t>
      </w:r>
    </w:p>
    <w:p w14:paraId="3468FA68" w14:textId="77777777" w:rsidR="003A4962" w:rsidRPr="009A7B52" w:rsidRDefault="003A4962" w:rsidP="009A7B52">
      <w:pPr>
        <w:pStyle w:val="BodyStyle2"/>
      </w:pPr>
      <w:r w:rsidRPr="009A7B52">
        <w:t>Regulating AI with a view towards immediate harms can lay the groundwork for future regulation of more dangerous AI. When initial AI regulations are in place, lawmakers can address new AI threats by amending existing laws rather than having to create new legislation from whole cloth. Litigation addressing immediate AI harms can bring malfunctioning systems to public attention before they cause widespread damage.</w:t>
      </w:r>
      <w:r w:rsidRPr="009A7B52">
        <w:rPr>
          <w:rStyle w:val="FootnoteReference"/>
          <w:rFonts w:ascii="EB Garamond 08" w:hAnsi="EB Garamond 08"/>
        </w:rPr>
        <w:footnoteReference w:id="233"/>
      </w:r>
      <w:r w:rsidRPr="009A7B52">
        <w:t xml:space="preserve"> Laws may require government pre-screening for AI algorithms, giving regulators a better chance to identify dangerous systems </w:t>
      </w:r>
      <w:r w:rsidRPr="009A7B52">
        <w:lastRenderedPageBreak/>
        <w:t>before they are deployed.</w:t>
      </w:r>
      <w:r w:rsidRPr="009A7B52">
        <w:rPr>
          <w:rStyle w:val="FootnoteReference"/>
          <w:rFonts w:ascii="EB Garamond 08" w:hAnsi="EB Garamond 08"/>
        </w:rPr>
        <w:footnoteReference w:id="234"/>
      </w:r>
      <w:r w:rsidRPr="009A7B52">
        <w:t xml:space="preserve"> Other laws may deter open source or other hard-to-regulate forms of AI development, reducing tortious practices and risky developmental approaches.</w:t>
      </w:r>
      <w:r w:rsidRPr="009A7B52">
        <w:rPr>
          <w:rStyle w:val="FootnoteReference"/>
          <w:rFonts w:ascii="EB Garamond 08" w:hAnsi="EB Garamond 08"/>
        </w:rPr>
        <w:footnoteReference w:id="235"/>
      </w:r>
      <w:r w:rsidRPr="009A7B52">
        <w:t xml:space="preserve"> </w:t>
      </w:r>
    </w:p>
    <w:p w14:paraId="3A5B4A3D" w14:textId="798358BC" w:rsidR="003A4962" w:rsidRPr="009A7B52" w:rsidRDefault="003A4962" w:rsidP="009A7B52">
      <w:pPr>
        <w:pStyle w:val="BodyStyle2"/>
      </w:pPr>
      <w:r w:rsidRPr="009A7B52">
        <w:t>On the other side, acknowledging the long-term catastrophic risks of AI can help justify systemic AI regulation in the present day. The costs and benefits of AI are uncertain, and so is AI’s potential for catastrophic harm. But taking both short and long-term harm as real possibilities can help resolve any ambiguity regarding the appropriateness of regulation.</w:t>
      </w:r>
      <w:r w:rsidRPr="009A7B52">
        <w:rPr>
          <w:rStyle w:val="FootnoteReference"/>
          <w:rFonts w:ascii="EB Garamond 08" w:hAnsi="EB Garamond 08"/>
        </w:rPr>
        <w:footnoteReference w:id="236"/>
      </w:r>
      <w:r w:rsidRPr="009A7B52">
        <w:t xml:space="preserve"> More practically, recognizing widespread concerns about catastrophic AI harms can bring attention, political momentum, and fundraising resources to the cause of AI regulation. It can motivate people and policymakers who may not normally be concerned about discrimination or privacy harms to support comprehensive AI regulation that can address those concerns.  To build the largest and most effective coalition around AI regulation, it will be necessary to unify both sides of this argument in a single effort, one that recognizes all of the potential harms of AI, present and future.</w:t>
      </w:r>
    </w:p>
    <w:p w14:paraId="5B3BD38F" w14:textId="77777777" w:rsidR="003A4962" w:rsidRPr="009A7B52" w:rsidRDefault="003A4962" w:rsidP="009A7B52">
      <w:pPr>
        <w:pStyle w:val="BodyStyle2"/>
      </w:pPr>
      <w:r w:rsidRPr="009A7B52">
        <w:t>We do not mean to argue that all AI regulation should be systemic, or that there are no worthwhile regulations that would only address immediate harms or long-term harms. Rather, we posit that a) systemic regulation of AI is necessary and is an area of common ground between both camps in this debate, and b) particularized AI regulations are also appropriate, but there is no reason to think that addressing one category of AI risk will impede addressing the other. Legislatures can pass laws specifically targeting AI discrimination or AI-based fraud, and also pass laws aimed at preventing self-improving AIs or the proliferation of autonomous weapons. A political culture that recognizes AI risk in one area is more likely to be open to recognizing it in another. By way of analogy, a polity that recognizes the long-term risks of climate change is also likely to recognize immediate climate change harms like extreme weather or environmental hazards—and vice-versa.</w:t>
      </w:r>
      <w:bookmarkStart w:id="150" w:name="_Ref153220495"/>
      <w:r w:rsidRPr="009A7B52">
        <w:rPr>
          <w:rStyle w:val="FootnoteReference"/>
          <w:rFonts w:ascii="EB Garamond 08" w:hAnsi="EB Garamond 08"/>
        </w:rPr>
        <w:footnoteReference w:id="237"/>
      </w:r>
      <w:bookmarkEnd w:id="150"/>
      <w:r w:rsidRPr="009A7B52">
        <w:t xml:space="preserve"> Identifying the issue and getting it on the policy agenda is the difficult step, and infighting among factions can only hinder that effort.</w:t>
      </w:r>
    </w:p>
    <w:p w14:paraId="61DC99F0" w14:textId="77777777" w:rsidR="003A4962" w:rsidRPr="009A7B52" w:rsidRDefault="003A4962" w:rsidP="009A7B52">
      <w:pPr>
        <w:pStyle w:val="Heading2"/>
      </w:pPr>
      <w:bookmarkStart w:id="151" w:name="_Toc150316948"/>
      <w:bookmarkStart w:id="152" w:name="_Toc152940245"/>
      <w:bookmarkStart w:id="153" w:name="_Toc152941136"/>
      <w:bookmarkStart w:id="154" w:name="_Toc153640943"/>
      <w:bookmarkStart w:id="155" w:name="_Toc153641090"/>
      <w:r w:rsidRPr="009A7B52">
        <w:t>Costs, Benefits, and Catastrophic Harms</w:t>
      </w:r>
      <w:bookmarkEnd w:id="151"/>
      <w:bookmarkEnd w:id="152"/>
      <w:bookmarkEnd w:id="153"/>
      <w:bookmarkEnd w:id="154"/>
      <w:bookmarkEnd w:id="155"/>
    </w:p>
    <w:p w14:paraId="670A8771" w14:textId="5CB50039" w:rsidR="003A4962" w:rsidRPr="009A7B52" w:rsidRDefault="003A4962" w:rsidP="00F578E8">
      <w:r w:rsidRPr="009A7B52">
        <w:t xml:space="preserve">Artificial intelligence is a novel technology, already operating outside the realm of prior human experience. </w:t>
      </w:r>
      <w:r w:rsidR="00F578E8">
        <w:t>Its basic features distinguish it from prior technological breakthroughs.</w:t>
      </w:r>
      <w:r w:rsidR="00F578E8">
        <w:rPr>
          <w:rStyle w:val="FootnoteReference"/>
        </w:rPr>
        <w:footnoteReference w:id="238"/>
      </w:r>
      <w:r w:rsidR="00F578E8">
        <w:t xml:space="preserve"> </w:t>
      </w:r>
      <w:r w:rsidRPr="009A7B52">
        <w:t xml:space="preserve">Our previous technological advances, including </w:t>
      </w:r>
      <w:r w:rsidRPr="009A7B52">
        <w:lastRenderedPageBreak/>
        <w:t>technologies far more economically impactful than today’s relatively limited AIs, could not write a sonnet, or pass the Bar Exam, or draw a tree in a sunlit meadow. And AI’s progress has been unpredictable and uneven, characterized by periods of minimal progress and sudden massive jumps in capabilities.</w:t>
      </w:r>
      <w:r w:rsidRPr="009A7B52">
        <w:rPr>
          <w:sz w:val="16"/>
          <w:szCs w:val="16"/>
          <w:vertAlign w:val="superscript"/>
        </w:rPr>
        <w:footnoteReference w:id="239"/>
      </w:r>
      <w:r w:rsidRPr="009A7B52">
        <w:t xml:space="preserve"> The future course of AI development is highly uncertain. </w:t>
      </w:r>
    </w:p>
    <w:p w14:paraId="19FAF28A" w14:textId="2CDE724F" w:rsidR="003A4962" w:rsidRDefault="003A4962" w:rsidP="009A7B52">
      <w:r w:rsidRPr="009A7B52">
        <w:t>Under a standard cost-benefit approach to regulation, regulatory measures are justified when their benefits exceed their cost. A starting point for assessing regulation of advanced technologies is the recognition that not every technological breakthrough results in a net positive outcome. For instance, germ-line gene editing, while promising, carries the potential to foster a form of genetic elitism and might inadvertently introduce unforeseen genetic disorders in subsequent generations.</w:t>
      </w:r>
      <w:r w:rsidRPr="009A7B52">
        <w:rPr>
          <w:rStyle w:val="FootnoteReference"/>
          <w:rFonts w:ascii="EB Garamond 08" w:hAnsi="EB Garamond 08"/>
        </w:rPr>
        <w:footnoteReference w:id="240"/>
      </w:r>
      <w:r w:rsidRPr="009A7B52">
        <w:t xml:space="preserve"> Similarly, advancements in the synthesis of potent opioids—initially intended for pain relief—have fueled a public health crisis.</w:t>
      </w:r>
      <w:r w:rsidRPr="009A7B52">
        <w:rPr>
          <w:rStyle w:val="FootnoteReference"/>
          <w:rFonts w:ascii="EB Garamond 08" w:hAnsi="EB Garamond 08"/>
        </w:rPr>
        <w:footnoteReference w:id="241"/>
      </w:r>
      <w:r w:rsidRPr="009A7B52">
        <w:t xml:space="preserve"> </w:t>
      </w:r>
    </w:p>
    <w:p w14:paraId="3FC8AEFA" w14:textId="693842AE" w:rsidR="00CF60BC" w:rsidRPr="009A7B52" w:rsidRDefault="00CF60BC" w:rsidP="005A1BB9">
      <w:r>
        <w:t xml:space="preserve">It remains to be seen whether AI </w:t>
      </w:r>
      <w:r w:rsidR="00823378">
        <w:t xml:space="preserve">technology will be net positive or negative for society. </w:t>
      </w:r>
      <w:r w:rsidR="00547245">
        <w:t xml:space="preserve">We have detailed </w:t>
      </w:r>
      <w:r w:rsidR="00ED4404">
        <w:t>some of AI’s</w:t>
      </w:r>
      <w:r w:rsidR="00547245">
        <w:t xml:space="preserve"> potential risks above, but </w:t>
      </w:r>
      <w:r w:rsidR="00952BFC">
        <w:t xml:space="preserve">we also recognize the wide range of potential benefits. </w:t>
      </w:r>
      <w:r w:rsidR="00E50536">
        <w:t xml:space="preserve">For example, </w:t>
      </w:r>
      <w:r w:rsidR="00B2425F">
        <w:t>some</w:t>
      </w:r>
      <w:r>
        <w:t xml:space="preserve"> </w:t>
      </w:r>
      <w:r w:rsidR="00A73E7C">
        <w:t xml:space="preserve">present </w:t>
      </w:r>
      <w:r w:rsidR="001757B7">
        <w:t>and</w:t>
      </w:r>
      <w:r w:rsidR="00A73E7C">
        <w:t xml:space="preserve"> near-term </w:t>
      </w:r>
      <w:r>
        <w:t xml:space="preserve">benefits </w:t>
      </w:r>
      <w:r w:rsidR="00B2425F">
        <w:t xml:space="preserve">include </w:t>
      </w:r>
      <w:r>
        <w:t xml:space="preserve">improving agricultural </w:t>
      </w:r>
      <w:r w:rsidR="00B2425F">
        <w:t>yield</w:t>
      </w:r>
      <w:r>
        <w:t>;</w:t>
      </w:r>
      <w:r w:rsidR="00B2425F">
        <w:rPr>
          <w:rStyle w:val="FootnoteReference"/>
        </w:rPr>
        <w:footnoteReference w:id="242"/>
      </w:r>
      <w:r>
        <w:t xml:space="preserve"> enhancing environmental monitoring such as tracking deforestation and predicting natural disasters;</w:t>
      </w:r>
      <w:bookmarkStart w:id="156" w:name="_Ref153559786"/>
      <w:r w:rsidR="005A1BB9">
        <w:rPr>
          <w:rStyle w:val="FootnoteReference"/>
        </w:rPr>
        <w:footnoteReference w:id="243"/>
      </w:r>
      <w:bookmarkEnd w:id="156"/>
      <w:r>
        <w:t xml:space="preserve"> improving healthcare by offering personalized medicine</w:t>
      </w:r>
      <w:r w:rsidR="005A1BB9">
        <w:t>;</w:t>
      </w:r>
      <w:r w:rsidR="005A1BB9">
        <w:rPr>
          <w:rStyle w:val="FootnoteReference"/>
        </w:rPr>
        <w:footnoteReference w:id="244"/>
      </w:r>
      <w:r>
        <w:t xml:space="preserve"> early-diagnosis of disease, and cutting provision costs;</w:t>
      </w:r>
      <w:r w:rsidR="009D617F">
        <w:rPr>
          <w:rStyle w:val="FootnoteReference"/>
        </w:rPr>
        <w:footnoteReference w:id="245"/>
      </w:r>
      <w:r>
        <w:t xml:space="preserve"> improving human access to information across language and cultural barriers;</w:t>
      </w:r>
      <w:r w:rsidR="0099558D">
        <w:rPr>
          <w:rStyle w:val="FootnoteReference"/>
        </w:rPr>
        <w:footnoteReference w:id="246"/>
      </w:r>
      <w:r>
        <w:t xml:space="preserve"> optimizing education and training by creating personalized learning experiences;</w:t>
      </w:r>
      <w:r w:rsidR="0099558D">
        <w:rPr>
          <w:rStyle w:val="FootnoteReference"/>
        </w:rPr>
        <w:footnoteReference w:id="247"/>
      </w:r>
      <w:r>
        <w:t xml:space="preserve"> improving energy </w:t>
      </w:r>
      <w:r w:rsidR="00542E0C">
        <w:t>efficiency</w:t>
      </w:r>
      <w:r>
        <w:t xml:space="preserve"> by optimizing energy consumption;</w:t>
      </w:r>
      <w:r w:rsidR="00D60C59">
        <w:rPr>
          <w:rStyle w:val="FootnoteReference"/>
        </w:rPr>
        <w:footnoteReference w:id="248"/>
      </w:r>
      <w:r>
        <w:t xml:space="preserve"> offering more robust protection of human rights by improving monitoring</w:t>
      </w:r>
      <w:r w:rsidR="00D464FF">
        <w:t xml:space="preserve"> of violations</w:t>
      </w:r>
      <w:r>
        <w:t>;</w:t>
      </w:r>
      <w:r w:rsidR="00D464FF">
        <w:rPr>
          <w:rStyle w:val="FootnoteReference"/>
        </w:rPr>
        <w:footnoteReference w:id="249"/>
      </w:r>
      <w:r>
        <w:t xml:space="preserve"> and improving disaster and disease response through improved prediction, logistics, and analysis.</w:t>
      </w:r>
      <w:r w:rsidR="00D464FF">
        <w:rPr>
          <w:rStyle w:val="FootnoteReference"/>
        </w:rPr>
        <w:footnoteReference w:id="250"/>
      </w:r>
      <w:r>
        <w:t xml:space="preserve"> Indeed, if we imagine highly capable AI systems, then this list is insufficiently </w:t>
      </w:r>
      <w:r>
        <w:lastRenderedPageBreak/>
        <w:t xml:space="preserve">ambitious. But even for moderately capable AI </w:t>
      </w:r>
      <w:r w:rsidR="00542E0C">
        <w:t>systems the</w:t>
      </w:r>
      <w:r>
        <w:t xml:space="preserve"> benefits are </w:t>
      </w:r>
      <w:r w:rsidR="003F6444">
        <w:t xml:space="preserve">likely to be </w:t>
      </w:r>
      <w:r>
        <w:t>broad and in many cases transformative.</w:t>
      </w:r>
    </w:p>
    <w:p w14:paraId="4B374E9B" w14:textId="51D942FE" w:rsidR="003A4962" w:rsidRPr="009A7B52" w:rsidRDefault="009F77FE" w:rsidP="009A7B52">
      <w:pPr>
        <w:pStyle w:val="BodyStyle2"/>
      </w:pPr>
      <w:r>
        <w:t>O</w:t>
      </w:r>
      <w:r w:rsidR="003A4962" w:rsidRPr="009A7B52">
        <w:t xml:space="preserve">ur aim is not to ban AI research and development. The focus should rather be on whether regulatory interventions are justified </w:t>
      </w:r>
      <w:r w:rsidR="003A4962" w:rsidRPr="009A7B52">
        <w:rPr>
          <w:i/>
          <w:iCs/>
        </w:rPr>
        <w:t>on the margin</w:t>
      </w:r>
      <w:r w:rsidR="003A4962" w:rsidRPr="009A7B52">
        <w:t>. And relative to the baseline of no meaningful regulation on AI systems</w:t>
      </w:r>
      <w:r w:rsidR="00565F46">
        <w:t xml:space="preserve"> (as opposed to specific application</w:t>
      </w:r>
      <w:r w:rsidR="005C3650">
        <w:t xml:space="preserve"> regulations)</w:t>
      </w:r>
      <w:r w:rsidR="00115AFB">
        <w:rPr>
          <w:rStyle w:val="FootnoteReference"/>
        </w:rPr>
        <w:footnoteReference w:id="251"/>
      </w:r>
      <w:r w:rsidR="00565F46">
        <w:t>)</w:t>
      </w:r>
      <w:r w:rsidR="003A4962" w:rsidRPr="009A7B52">
        <w:t xml:space="preserve">, there is a broad margin on which regulatory interventions are justified. As mentioned before, many of the potential upsides of AI necessarily entail large downsides. AI’s potential </w:t>
      </w:r>
      <w:r w:rsidR="00565F46">
        <w:t xml:space="preserve">of </w:t>
      </w:r>
      <w:r w:rsidR="003A4962" w:rsidRPr="009A7B52">
        <w:t>increasing of societal wealth would occur via massively displacing workers and dramatically increasing inequality.</w:t>
      </w:r>
      <w:r w:rsidR="003A4962" w:rsidRPr="009A7B52">
        <w:rPr>
          <w:rStyle w:val="FootnoteReference"/>
          <w:rFonts w:ascii="EB Garamond 08" w:hAnsi="EB Garamond 08"/>
        </w:rPr>
        <w:footnoteReference w:id="252"/>
      </w:r>
      <w:r w:rsidR="003A4962" w:rsidRPr="009A7B52">
        <w:t xml:space="preserve"> AI’s potential for efficient decisionmaking and prediction would also entail concretizing past discrimination and violating consumer privacy in unprecedented ways.</w:t>
      </w:r>
      <w:r w:rsidR="003A4962" w:rsidRPr="009A7B52">
        <w:rPr>
          <w:rStyle w:val="FootnoteReference"/>
          <w:rFonts w:ascii="EB Garamond 08" w:hAnsi="EB Garamond 08"/>
        </w:rPr>
        <w:footnoteReference w:id="253"/>
      </w:r>
      <w:r w:rsidR="003A4962" w:rsidRPr="009A7B52">
        <w:t xml:space="preserve"> Improvements in facial recognition and other AI surveillance technologies can increase security and law enforcement productivity, but would decrease citizen autonomy and liberty.</w:t>
      </w:r>
      <w:r w:rsidR="003A4962" w:rsidRPr="009A7B52">
        <w:rPr>
          <w:rStyle w:val="FootnoteReference"/>
          <w:rFonts w:ascii="EB Garamond 08" w:hAnsi="EB Garamond 08"/>
        </w:rPr>
        <w:footnoteReference w:id="254"/>
      </w:r>
      <w:r w:rsidR="003A4962" w:rsidRPr="009A7B52">
        <w:t xml:space="preserve"> Automated AI weapons reduce troop casualties and create more effective weapons of war, but also lower the cost of starting conflicts, create serious risks of misalignment, and increase the likelihood of imperialism and totalitarianism.</w:t>
      </w:r>
      <w:r w:rsidR="003A4962" w:rsidRPr="009A7B52">
        <w:rPr>
          <w:rStyle w:val="FootnoteReference"/>
          <w:rFonts w:ascii="EB Garamond 08" w:hAnsi="EB Garamond 08"/>
        </w:rPr>
        <w:footnoteReference w:id="255"/>
      </w:r>
      <w:r w:rsidR="003A4962" w:rsidRPr="009A7B52">
        <w:t xml:space="preserve"> There are also downsides with no corresponding upside, including enhanced fraud and scams, more effective terrorism, and greater quantities of misinformation.</w:t>
      </w:r>
      <w:r w:rsidR="003A4962" w:rsidRPr="009A7B52">
        <w:rPr>
          <w:rStyle w:val="FootnoteReference"/>
          <w:rFonts w:ascii="EB Garamond 08" w:hAnsi="EB Garamond 08"/>
        </w:rPr>
        <w:footnoteReference w:id="256"/>
      </w:r>
    </w:p>
    <w:p w14:paraId="23CF6C2C" w14:textId="20D05192" w:rsidR="003A4962" w:rsidRPr="009A7B52" w:rsidRDefault="003A4962" w:rsidP="00074763">
      <w:r w:rsidRPr="009A7B52">
        <w:t>In this sense, AI systems belong to a large family of technologies that, while beneficial, pose substantial risks of harm and require regulation. Burning coal for power has been extremely beneficial historically, especially for developing nations.</w:t>
      </w:r>
      <w:r w:rsidRPr="009A7B52">
        <w:rPr>
          <w:vertAlign w:val="superscript"/>
        </w:rPr>
        <w:footnoteReference w:id="257"/>
      </w:r>
      <w:r w:rsidRPr="009A7B52">
        <w:t xml:space="preserve"> Nuclear power can efficiently provide energy, free of carbon emissions.</w:t>
      </w:r>
      <w:r w:rsidRPr="009A7B52">
        <w:rPr>
          <w:vertAlign w:val="superscript"/>
        </w:rPr>
        <w:footnoteReference w:id="258"/>
      </w:r>
      <w:r w:rsidRPr="009A7B52">
        <w:t xml:space="preserve"> Research on deadly viruses can lead to new vaccines and treatments.</w:t>
      </w:r>
      <w:r w:rsidRPr="009A7B52">
        <w:rPr>
          <w:vertAlign w:val="superscript"/>
        </w:rPr>
        <w:footnoteReference w:id="259"/>
      </w:r>
      <w:r w:rsidRPr="009A7B52">
        <w:t xml:space="preserve"> But each of these beneficial technologies is also extremely dangerous if left unregulated. We do not allow just anyone to operate a nuclear reactor or use deadly viruses for research, and we increasingly regulate the </w:t>
      </w:r>
      <w:r w:rsidRPr="009A7B52">
        <w:lastRenderedPageBreak/>
        <w:t>burning of fossil fuels, because of these dangers.</w:t>
      </w:r>
      <w:r w:rsidRPr="009A7B52">
        <w:rPr>
          <w:vertAlign w:val="superscript"/>
        </w:rPr>
        <w:footnoteReference w:id="260"/>
      </w:r>
      <w:r w:rsidRPr="009A7B52">
        <w:t xml:space="preserve"> Even on a very optimistic view of AI’s harms and benefits, </w:t>
      </w:r>
      <w:r w:rsidR="00074763">
        <w:t xml:space="preserve">there is </w:t>
      </w:r>
      <w:r w:rsidR="00A61103">
        <w:t xml:space="preserve">ample </w:t>
      </w:r>
      <w:r w:rsidR="00074763">
        <w:t>reason to support regulation</w:t>
      </w:r>
      <w:r w:rsidRPr="009A7B52">
        <w:t>.</w:t>
      </w:r>
    </w:p>
    <w:p w14:paraId="6775A1FC" w14:textId="54934C86" w:rsidR="003A4962" w:rsidRPr="009A7B52" w:rsidRDefault="003A4962" w:rsidP="009A7B52">
      <w:r w:rsidRPr="009A7B52">
        <w:t>In assessing potential AI regulation, we need to be aware of both the individual and the societal risks that AI entails. We cannot tell now what the net effect will be, but the balance will surely be higher if the negative outcomes can be avoided. Moreover, the non-trivial risk of mass calamities that AI poses, identified by countless experts,</w:t>
      </w:r>
      <w:r w:rsidRPr="009A7B52">
        <w:rPr>
          <w:rStyle w:val="FootnoteReference"/>
          <w:rFonts w:ascii="EB Garamond 08" w:hAnsi="EB Garamond 08"/>
        </w:rPr>
        <w:footnoteReference w:id="261"/>
      </w:r>
      <w:r w:rsidRPr="009A7B52">
        <w:t xml:space="preserve"> must be included in an accurate cost-benefit analysis of AI development. </w:t>
      </w:r>
    </w:p>
    <w:p w14:paraId="26D41DC2" w14:textId="51E25D09" w:rsidR="003A4962" w:rsidRPr="009A7B52" w:rsidRDefault="003A4962" w:rsidP="009A7B52">
      <w:r w:rsidRPr="009A7B52">
        <w:t>There is an additional argument for AI regulation that rests on the deep uncertainty surrounding its future development. Regulation skeptics may argue that because we cannot predict AI’s risks with certainty, we should be skeptical that they will ever arise. Yet AI’s future benefits are equally uncertain and probabilistic. There is, at heart, an irreducible degree of uncertainty on both sides of the ledger.</w:t>
      </w:r>
    </w:p>
    <w:p w14:paraId="328673D1" w14:textId="2097FBEC" w:rsidR="003A4962" w:rsidRPr="009A7B52" w:rsidRDefault="003A4962" w:rsidP="009A7B52">
      <w:r w:rsidRPr="009A7B52">
        <w:t>In situations of probabilistic uncertainty, precautionary regulatory approaches may be justified.</w:t>
      </w:r>
      <w:bookmarkStart w:id="158" w:name="_Ref153221937"/>
      <w:r w:rsidRPr="009A7B52">
        <w:rPr>
          <w:sz w:val="16"/>
          <w:szCs w:val="16"/>
          <w:vertAlign w:val="superscript"/>
        </w:rPr>
        <w:footnoteReference w:id="262"/>
      </w:r>
      <w:bookmarkEnd w:id="158"/>
      <w:r w:rsidRPr="009A7B52">
        <w:t xml:space="preserve"> This is especially the case when the thing to be regulated creates a non-trivial risk of catastrophic harm.</w:t>
      </w:r>
      <w:r w:rsidRPr="009A7B52">
        <w:rPr>
          <w:sz w:val="16"/>
          <w:szCs w:val="16"/>
          <w:vertAlign w:val="superscript"/>
        </w:rPr>
        <w:footnoteReference w:id="263"/>
      </w:r>
      <w:r w:rsidRPr="009A7B52">
        <w:t xml:space="preserve"> </w:t>
      </w:r>
      <w:r w:rsidR="00B70473">
        <w:t>As Sunstein notes, the very idea of the “</w:t>
      </w:r>
      <w:r w:rsidR="009108F7">
        <w:t>precautionary</w:t>
      </w:r>
      <w:r w:rsidR="00B70473">
        <w:t xml:space="preserve"> principle might well be </w:t>
      </w:r>
      <w:r w:rsidR="007072CE">
        <w:t>reformulated</w:t>
      </w:r>
      <w:r w:rsidR="00B70473">
        <w:t xml:space="preserve"> as an Anti-</w:t>
      </w:r>
      <w:r w:rsidR="009108F7">
        <w:t>Catastrophe</w:t>
      </w:r>
      <w:r w:rsidR="00B70473">
        <w:t xml:space="preserve"> Principle, designed for special circumstances in which it is impossible to assign probabilities to potentially catastrophic risks.”</w:t>
      </w:r>
      <w:r w:rsidR="00B70473">
        <w:rPr>
          <w:rStyle w:val="FootnoteReference"/>
        </w:rPr>
        <w:footnoteReference w:id="264"/>
      </w:r>
      <w:r w:rsidR="00B70473">
        <w:t xml:space="preserve"> </w:t>
      </w:r>
      <w:r w:rsidRPr="009A7B52">
        <w:t xml:space="preserve">For example, governments may be justified in precautionary regulation of pollutants that cause climate change, because the effects of climate change are uncertain and </w:t>
      </w:r>
      <w:r w:rsidRPr="009A7B52">
        <w:lastRenderedPageBreak/>
        <w:t>its downside risks are potentially catastrophic.</w:t>
      </w:r>
      <w:r w:rsidRPr="009A7B52">
        <w:rPr>
          <w:sz w:val="16"/>
          <w:szCs w:val="16"/>
          <w:vertAlign w:val="superscript"/>
        </w:rPr>
        <w:footnoteReference w:id="265"/>
      </w:r>
      <w:r w:rsidRPr="009A7B52">
        <w:t xml:space="preserve"> </w:t>
      </w:r>
      <w:r w:rsidR="00F12DE5">
        <w:t xml:space="preserve">Even Richard Posner concludes </w:t>
      </w:r>
      <w:r w:rsidR="004B7678">
        <w:t xml:space="preserve">that </w:t>
      </w:r>
      <w:r w:rsidR="007A07D5">
        <w:t xml:space="preserve">for uncertain large scale catastrophes, “it behooves us to give serious consideration to increasing </w:t>
      </w:r>
      <w:r w:rsidR="000D274A">
        <w:t>our efforts at prevention.”</w:t>
      </w:r>
      <w:r w:rsidR="000D274A">
        <w:rPr>
          <w:rStyle w:val="FootnoteReference"/>
        </w:rPr>
        <w:footnoteReference w:id="266"/>
      </w:r>
    </w:p>
    <w:p w14:paraId="6B15F8AF" w14:textId="64E36AB8" w:rsidR="003A4962" w:rsidRPr="009A7B52" w:rsidRDefault="003A4962" w:rsidP="009A7B52">
      <w:r w:rsidRPr="009A7B52">
        <w:t xml:space="preserve">A notable precautionary approach involves the pursuit of a </w:t>
      </w:r>
      <w:r w:rsidRPr="009A7B52">
        <w:rPr>
          <w:i/>
          <w:iCs/>
        </w:rPr>
        <w:t>maximin</w:t>
      </w:r>
      <w:r w:rsidRPr="009A7B52">
        <w:t xml:space="preserve"> strategy. Under this strategy, the way to deal with uncertain futures is by choosing the policy approach with the best worst-case outcome.</w:t>
      </w:r>
      <w:r w:rsidRPr="009A7B52">
        <w:rPr>
          <w:sz w:val="16"/>
          <w:szCs w:val="16"/>
          <w:vertAlign w:val="superscript"/>
        </w:rPr>
        <w:footnoteReference w:id="267"/>
      </w:r>
      <w:r w:rsidRPr="009A7B52">
        <w:t xml:space="preserve"> Regulators should attempt to prevent plausible worst-case scenarios rather than waiting years or decades for probabilistic uncertainty to resolve.</w:t>
      </w:r>
      <w:r w:rsidRPr="009A7B52">
        <w:rPr>
          <w:sz w:val="16"/>
          <w:szCs w:val="16"/>
          <w:vertAlign w:val="superscript"/>
        </w:rPr>
        <w:footnoteReference w:id="268"/>
      </w:r>
      <w:r w:rsidRPr="009A7B52">
        <w:t xml:space="preserve"> Such a strategy may maximize welfare in situations of uncertainty and substantial potential harms.</w:t>
      </w:r>
      <w:r w:rsidRPr="009A7B52">
        <w:rPr>
          <w:sz w:val="16"/>
          <w:szCs w:val="16"/>
          <w:vertAlign w:val="superscript"/>
        </w:rPr>
        <w:footnoteReference w:id="269"/>
      </w:r>
    </w:p>
    <w:p w14:paraId="44F230A9" w14:textId="77777777" w:rsidR="003A4962" w:rsidRDefault="003A4962" w:rsidP="009A7B52">
      <w:r w:rsidRPr="009A7B52">
        <w:t>Artificial intelligence is precisely the type of technology for which a maximin, precautionary regulatory strategy is appropriate. The path of its future development is uncertain, and, according to hundreds of experts in the field of AI development, it poses a substantial risk of catastrophic harm.</w:t>
      </w:r>
      <w:r w:rsidRPr="009A7B52">
        <w:rPr>
          <w:sz w:val="16"/>
          <w:szCs w:val="16"/>
          <w:vertAlign w:val="superscript"/>
        </w:rPr>
        <w:footnoteReference w:id="270"/>
      </w:r>
      <w:r w:rsidRPr="009A7B52">
        <w:t xml:space="preserve"> To be sure, some would argue that we should charge ahead because AI’s benefits will eclipse its risks and a maximin strategy would needlessly prevent us from realizing those large benefits.</w:t>
      </w:r>
      <w:r w:rsidRPr="009A7B52">
        <w:rPr>
          <w:rStyle w:val="FootnoteReference"/>
          <w:rFonts w:ascii="EB Garamond 08" w:hAnsi="EB Garamond 08"/>
        </w:rPr>
        <w:footnoteReference w:id="271"/>
      </w:r>
    </w:p>
    <w:p w14:paraId="38001A79" w14:textId="469574A5" w:rsidR="009108F7" w:rsidRDefault="002C3CAC" w:rsidP="009A7B52">
      <w:r>
        <w:t>Yet these</w:t>
      </w:r>
      <w:r w:rsidR="00542E0C">
        <w:t xml:space="preserve"> </w:t>
      </w:r>
      <w:r w:rsidR="003A4962" w:rsidRPr="009A7B52">
        <w:t xml:space="preserve">arguments are flawed, for at least </w:t>
      </w:r>
      <w:r w:rsidR="009108F7">
        <w:t>four</w:t>
      </w:r>
      <w:r w:rsidR="008915E0">
        <w:t xml:space="preserve"> reasons</w:t>
      </w:r>
      <w:r w:rsidR="003A4962" w:rsidRPr="009A7B52">
        <w:t>. First, as noted above, many of the more plausible benefits of AI (economic growth, efficient algorithmic prediction) inherently carry with them substantial harms (inequality and joblessness, discrimination and privacy invasions).</w:t>
      </w:r>
      <w:r w:rsidR="003A4962" w:rsidRPr="009A7B52">
        <w:rPr>
          <w:sz w:val="16"/>
          <w:szCs w:val="16"/>
          <w:vertAlign w:val="superscript"/>
        </w:rPr>
        <w:footnoteReference w:id="272"/>
      </w:r>
      <w:r w:rsidR="003A4962" w:rsidRPr="009A7B52">
        <w:t xml:space="preserve"> Moreover, regulation does not have to prevent any and all AI deployment. A regulatory regime does not mean a complete ban. </w:t>
      </w:r>
    </w:p>
    <w:p w14:paraId="6175B233" w14:textId="77777777" w:rsidR="00F942E2" w:rsidRDefault="003A4962" w:rsidP="009A7B52">
      <w:r w:rsidRPr="009A7B52">
        <w:t>Second, even if AIs are far more likely to bestow miraculous benefits on humanity than it currently appears, maximin strategies are often appropriate to prevent large catastrophes even at the expense of preventing massive gains.</w:t>
      </w:r>
      <w:r w:rsidRPr="009A7B52">
        <w:rPr>
          <w:sz w:val="16"/>
          <w:szCs w:val="16"/>
          <w:vertAlign w:val="superscript"/>
        </w:rPr>
        <w:footnoteReference w:id="273"/>
      </w:r>
      <w:r w:rsidRPr="009A7B52">
        <w:t xml:space="preserve"> For example, precautionarily avoiding extinction may be justified even if the foregone upsides are enormous, in part because human existence is already extremely valuable and because humans are likely to continue to innovate even without the assistance of supercapable AIs.</w:t>
      </w:r>
    </w:p>
    <w:p w14:paraId="5F5FB951" w14:textId="653A390E" w:rsidR="003A4962" w:rsidRPr="009A7B52" w:rsidRDefault="0008606B" w:rsidP="009A7B52">
      <w:r>
        <w:t xml:space="preserve">Third, </w:t>
      </w:r>
      <w:r w:rsidR="006E02FE">
        <w:t>AI regulation can be flexible in response to extraordinary circumstances</w:t>
      </w:r>
      <w:r w:rsidR="009F20C1">
        <w:t xml:space="preserve">. </w:t>
      </w:r>
      <w:r w:rsidR="00EA62B0">
        <w:t>It is possible that strong</w:t>
      </w:r>
      <w:r w:rsidR="00F942E2">
        <w:t xml:space="preserve"> AI </w:t>
      </w:r>
      <w:r w:rsidR="00EA62B0">
        <w:t>s</w:t>
      </w:r>
      <w:r w:rsidR="003E0754">
        <w:t>y</w:t>
      </w:r>
      <w:r w:rsidR="00EA62B0">
        <w:t xml:space="preserve">stems </w:t>
      </w:r>
      <w:r w:rsidR="00BF5E04">
        <w:t>may someday help</w:t>
      </w:r>
      <w:r w:rsidR="00F942E2">
        <w:t xml:space="preserve"> </w:t>
      </w:r>
      <w:r w:rsidR="003E0754">
        <w:t xml:space="preserve">address </w:t>
      </w:r>
      <w:r w:rsidR="00F942E2">
        <w:lastRenderedPageBreak/>
        <w:t>threats of extinction, like a hurtling asteroid or a</w:t>
      </w:r>
      <w:r w:rsidR="00964DEC">
        <w:t>n exceptionally</w:t>
      </w:r>
      <w:r w:rsidR="00F942E2">
        <w:t xml:space="preserve"> lethal pandemic.</w:t>
      </w:r>
      <w:r w:rsidR="007C624B">
        <w:rPr>
          <w:rStyle w:val="FootnoteReference"/>
        </w:rPr>
        <w:footnoteReference w:id="274"/>
      </w:r>
      <w:r w:rsidR="00F942E2">
        <w:t xml:space="preserve"> </w:t>
      </w:r>
      <w:r w:rsidR="00A926E7">
        <w:t xml:space="preserve">Yet </w:t>
      </w:r>
      <w:r w:rsidR="00EC0883">
        <w:t xml:space="preserve">this distant possibility need not undermine </w:t>
      </w:r>
      <w:r w:rsidR="00F942E2">
        <w:t xml:space="preserve">the case for </w:t>
      </w:r>
      <w:r w:rsidR="0059376B">
        <w:t xml:space="preserve">AI </w:t>
      </w:r>
      <w:r w:rsidR="00F942E2">
        <w:t xml:space="preserve">regulation. </w:t>
      </w:r>
      <w:r w:rsidR="003A4962" w:rsidRPr="009A7B52">
        <w:t xml:space="preserve"> </w:t>
      </w:r>
      <w:r w:rsidR="00F81AA1">
        <w:t xml:space="preserve">If such risks ever become real, the regulatory apparatus could be relaxed and scaled down as an emergency </w:t>
      </w:r>
      <w:r w:rsidR="008E037D">
        <w:t>measure</w:t>
      </w:r>
      <w:r w:rsidR="00F81AA1">
        <w:t xml:space="preserve">, until the threat is resolved. </w:t>
      </w:r>
      <w:r w:rsidR="00510019">
        <w:t>With such an approach</w:t>
      </w:r>
      <w:r w:rsidR="00F81AA1">
        <w:t xml:space="preserve">, the prevention of AI mass risk </w:t>
      </w:r>
      <w:r w:rsidR="00B407A8">
        <w:t xml:space="preserve">could </w:t>
      </w:r>
      <w:r w:rsidR="00B42332">
        <w:t>co-exist to some degree</w:t>
      </w:r>
      <w:r w:rsidR="00F81AA1">
        <w:t xml:space="preserve"> with AI protection from mass risks.</w:t>
      </w:r>
      <w:r w:rsidR="00F81AA1">
        <w:rPr>
          <w:rStyle w:val="FootnoteReference"/>
        </w:rPr>
        <w:footnoteReference w:id="275"/>
      </w:r>
    </w:p>
    <w:p w14:paraId="76553CC0" w14:textId="13990988" w:rsidR="003A4962" w:rsidRPr="009A7B52" w:rsidRDefault="003A4962" w:rsidP="009A7B52">
      <w:r w:rsidRPr="009A7B52">
        <w:t xml:space="preserve">Finally, we think there </w:t>
      </w:r>
      <w:r w:rsidR="00DF2AEB">
        <w:t>is</w:t>
      </w:r>
      <w:r w:rsidRPr="009A7B52">
        <w:t xml:space="preserve"> </w:t>
      </w:r>
      <w:r w:rsidR="008A367C">
        <w:t xml:space="preserve">a prima facie </w:t>
      </w:r>
      <w:r w:rsidRPr="009A7B52">
        <w:t>ethical duty to err on the side of caution. Even if the chances of a miraculous future are higher than the chances of extinction, morality and pragmatism may dictate that we take the safer route. That is, as discussed further below, we may have a moral duty to avoid significant extinction risks and preserve humanity, even if doing so requires foregoing considerable benefits.</w:t>
      </w:r>
      <w:bookmarkStart w:id="159" w:name="_Ref153047866"/>
      <w:r w:rsidRPr="009A7B52">
        <w:rPr>
          <w:sz w:val="16"/>
          <w:szCs w:val="16"/>
          <w:vertAlign w:val="superscript"/>
        </w:rPr>
        <w:footnoteReference w:id="276"/>
      </w:r>
      <w:bookmarkEnd w:id="159"/>
      <w:r w:rsidRPr="009A7B52">
        <w:t xml:space="preserve"> This is especially true since speeding up will remain an option for future generations, if they deem the calculus to have sufficiently changed. But given current epistemic uncertainties, we think there is a moral command to treat humanity with the dignity it deserves.</w:t>
      </w:r>
    </w:p>
    <w:p w14:paraId="3F089A45" w14:textId="77777777" w:rsidR="003A4962" w:rsidRPr="009A7B52" w:rsidRDefault="003A4962" w:rsidP="009A7B52">
      <w:r w:rsidRPr="009A7B52">
        <w:t>Human extinction, were it to occur in the next century, would result in the deaths of every person then living—billions or tens of billions of deaths. This would be a horror on a scale beyond our comprehension, the equivalent of every death experienced in the worldwide COVID pandemic occurring in a single hour, and then a second pandemic occurring again the next hour, and then a third occurring the next hour, and a fourth, and a fifth, every hour, for months, until everyone was gone.</w:t>
      </w:r>
      <w:r w:rsidRPr="009A7B52">
        <w:rPr>
          <w:vertAlign w:val="superscript"/>
        </w:rPr>
        <w:footnoteReference w:id="277"/>
      </w:r>
      <w:r w:rsidRPr="009A7B52">
        <w:t xml:space="preserve"> Yet total extinction would be a harm far greater than the immense sum of this loss. It would be the end of humanity, and all that humanity means.</w:t>
      </w:r>
    </w:p>
    <w:p w14:paraId="4813211B" w14:textId="0C2DAD59" w:rsidR="003A4962" w:rsidRPr="009A7B52" w:rsidRDefault="003A4962" w:rsidP="009A7B52">
      <w:r w:rsidRPr="009A7B52">
        <w:t>Much of the lasting significance of our lives resides in our contributions, however small, to the broader narrative of human existence. Our actions have some meaning and impact even after our deaths because they help shape the future of humanity, in its ongoing struggle to survive and flourish in a vast, indifferent universe.</w:t>
      </w:r>
      <w:r w:rsidRPr="009A7B52">
        <w:rPr>
          <w:vertAlign w:val="superscript"/>
        </w:rPr>
        <w:footnoteReference w:id="278"/>
      </w:r>
      <w:r w:rsidRPr="009A7B52">
        <w:t xml:space="preserve"> Extinction ends that struggle and erases that meaning. More broadly, extinction ends the human narrative before it fully develops, confining humanity’s existence to a far narrower block of time than most species experience and curtailing all the good that humanity might someday do. A </w:t>
      </w:r>
      <w:r w:rsidRPr="009A7B52">
        <w:lastRenderedPageBreak/>
        <w:t>significant part of all the sacrifices made and work done for the betterment of humanity—the noblest instances of human achievement and charity—will have been in vain.</w:t>
      </w:r>
      <w:r w:rsidRPr="009A7B52">
        <w:rPr>
          <w:vertAlign w:val="superscript"/>
        </w:rPr>
        <w:footnoteReference w:id="279"/>
      </w:r>
      <w:r w:rsidRPr="009A7B52">
        <w:t xml:space="preserve"> Regulating new technologies to address non-trivial threats of extinction is, in short, amply justified.</w:t>
      </w:r>
    </w:p>
    <w:p w14:paraId="19A68519" w14:textId="77777777" w:rsidR="003A4962" w:rsidRPr="009A7B52" w:rsidRDefault="003A4962" w:rsidP="009A7B52"/>
    <w:p w14:paraId="4C18FB22" w14:textId="684D4554" w:rsidR="006775F8" w:rsidRPr="009A7B52" w:rsidRDefault="006775F8" w:rsidP="009A7B52">
      <w:pPr>
        <w:pStyle w:val="Heading1"/>
      </w:pPr>
      <w:bookmarkStart w:id="160" w:name="_Toc150316949"/>
      <w:bookmarkStart w:id="161" w:name="_Toc152940246"/>
      <w:bookmarkStart w:id="162" w:name="_Toc152941137"/>
      <w:bookmarkStart w:id="163" w:name="_Toc153640944"/>
      <w:bookmarkStart w:id="164" w:name="_Toc153641091"/>
      <w:r w:rsidRPr="009A7B52">
        <w:lastRenderedPageBreak/>
        <w:t xml:space="preserve">Towards </w:t>
      </w:r>
      <w:r w:rsidR="009550D9" w:rsidRPr="009A7B52">
        <w:t xml:space="preserve">Systemic </w:t>
      </w:r>
      <w:r w:rsidRPr="009A7B52">
        <w:t>AI Regulation</w:t>
      </w:r>
      <w:bookmarkEnd w:id="160"/>
      <w:bookmarkEnd w:id="161"/>
      <w:bookmarkEnd w:id="162"/>
      <w:bookmarkEnd w:id="163"/>
      <w:bookmarkEnd w:id="164"/>
    </w:p>
    <w:p w14:paraId="75672FB9" w14:textId="462EC986" w:rsidR="006775F8" w:rsidRDefault="006775F8" w:rsidP="009A7B52">
      <w:r w:rsidRPr="009A7B52">
        <w:t>How should we approach the risks and challenges discussed above? This Part addresses that question. The possibilities for AI regulation in the United States are broad and varied. But while U.S. policymakers have begun the process of gathering information about the topic, much of the conceptual work necessary for substantive AI regulation against broad societal risks remains to be done.</w:t>
      </w:r>
      <w:r w:rsidRPr="009A7B52">
        <w:rPr>
          <w:rStyle w:val="FootnoteReference"/>
          <w:rFonts w:ascii="EB Garamond 08" w:hAnsi="EB Garamond 08"/>
        </w:rPr>
        <w:footnoteReference w:id="280"/>
      </w:r>
      <w:r w:rsidRPr="009A7B52">
        <w:t xml:space="preserve"> In this Part, we begin that work. </w:t>
      </w:r>
    </w:p>
    <w:p w14:paraId="713A0822" w14:textId="77777777" w:rsidR="006775F8" w:rsidRPr="009A7B52" w:rsidRDefault="006775F8" w:rsidP="009A7B52">
      <w:pPr>
        <w:pStyle w:val="Heading2"/>
      </w:pPr>
      <w:bookmarkStart w:id="165" w:name="_Toc141819051"/>
      <w:bookmarkStart w:id="166" w:name="_Toc141972233"/>
      <w:bookmarkStart w:id="167" w:name="_Toc141972345"/>
      <w:bookmarkStart w:id="168" w:name="_Toc150316950"/>
      <w:bookmarkStart w:id="169" w:name="_Toc152940247"/>
      <w:bookmarkStart w:id="170" w:name="_Toc152941138"/>
      <w:bookmarkStart w:id="171" w:name="_Toc153640945"/>
      <w:bookmarkStart w:id="172" w:name="_Toc153641092"/>
      <w:r w:rsidRPr="009A7B52">
        <w:t>Domestic Regulation</w:t>
      </w:r>
      <w:bookmarkEnd w:id="165"/>
      <w:bookmarkEnd w:id="166"/>
      <w:bookmarkEnd w:id="167"/>
      <w:bookmarkEnd w:id="168"/>
      <w:bookmarkEnd w:id="169"/>
      <w:bookmarkEnd w:id="170"/>
      <w:bookmarkEnd w:id="171"/>
      <w:bookmarkEnd w:id="172"/>
      <w:r w:rsidRPr="009A7B52">
        <w:t xml:space="preserve"> </w:t>
      </w:r>
    </w:p>
    <w:p w14:paraId="54645470" w14:textId="1775C25D" w:rsidR="006775F8" w:rsidRPr="009A7B52" w:rsidRDefault="006775F8" w:rsidP="009A7B52">
      <w:r w:rsidRPr="009A7B52">
        <w:t xml:space="preserve">This Section’s focus is on general principles of AI regulation, rather than particular proposals or draft legislation. Nonetheless, our proposed principles are more concrete and pragmatic than prior efforts in the early theoretical literature on </w:t>
      </w:r>
      <w:r w:rsidR="003F7AE4">
        <w:t xml:space="preserve">comprehensive </w:t>
      </w:r>
      <w:r w:rsidRPr="009A7B52">
        <w:t xml:space="preserve">AI </w:t>
      </w:r>
      <w:r w:rsidR="003F7AE4">
        <w:t>regulation</w:t>
      </w:r>
      <w:r w:rsidRPr="009A7B52">
        <w:t>.</w:t>
      </w:r>
      <w:bookmarkStart w:id="173" w:name="_Ref142128990"/>
      <w:r w:rsidRPr="009A7B52">
        <w:rPr>
          <w:sz w:val="16"/>
          <w:szCs w:val="16"/>
          <w:vertAlign w:val="superscript"/>
        </w:rPr>
        <w:footnoteReference w:id="281"/>
      </w:r>
      <w:bookmarkEnd w:id="173"/>
      <w:r w:rsidRPr="009A7B52">
        <w:t xml:space="preserve"> The principles are intended to move society closer to meaningful AI </w:t>
      </w:r>
      <w:r w:rsidR="003330E4">
        <w:t>governance</w:t>
      </w:r>
      <w:r w:rsidR="003330E4" w:rsidRPr="009A7B52">
        <w:t xml:space="preserve"> </w:t>
      </w:r>
      <w:r w:rsidRPr="009A7B52">
        <w:t>by providing both clear guidance and a variety of options to policymakers. We set them out below.</w:t>
      </w:r>
    </w:p>
    <w:p w14:paraId="28081EF6" w14:textId="77777777" w:rsidR="006775F8" w:rsidRPr="009A7B52" w:rsidRDefault="006775F8" w:rsidP="009A7B52"/>
    <w:p w14:paraId="289DB0EA" w14:textId="3E26D86E" w:rsidR="006775F8" w:rsidRPr="009A7B52" w:rsidRDefault="006775F8" w:rsidP="009A7B52">
      <w:r w:rsidRPr="009A7B52">
        <w:t xml:space="preserve">1.) AI regulation should be </w:t>
      </w:r>
      <w:r w:rsidRPr="009A7B52">
        <w:rPr>
          <w:i/>
          <w:iCs/>
        </w:rPr>
        <w:t>systemic</w:t>
      </w:r>
      <w:r w:rsidRPr="009A7B52">
        <w:t>, regulating artificial intelligence as a technology rather than solely on the basis of its applications.</w:t>
      </w:r>
      <w:r w:rsidR="008808DA">
        <w:t xml:space="preserve"> </w:t>
      </w:r>
      <w:r w:rsidR="008808DA" w:rsidRPr="009A7B52">
        <w:t xml:space="preserve"> </w:t>
      </w:r>
      <w:r w:rsidRPr="009A7B52">
        <w:t>In a recent Congressional hearing, an IBM representative insisted that Congress should only regulate AI applications, such as when an AI system is involved in making credit decisions or screening job applicants.</w:t>
      </w:r>
      <w:r w:rsidRPr="009A7B52">
        <w:rPr>
          <w:rStyle w:val="FootnoteReference"/>
          <w:rFonts w:ascii="EB Garamond 08" w:hAnsi="EB Garamond 08"/>
        </w:rPr>
        <w:footnoteReference w:id="282"/>
      </w:r>
      <w:r w:rsidRPr="009A7B52">
        <w:t xml:space="preserve"> This is a myopic approach. For all of the reasons discussed </w:t>
      </w:r>
      <w:r w:rsidR="008C1EEB" w:rsidRPr="009A7B52">
        <w:t>above</w:t>
      </w:r>
      <w:r w:rsidRPr="009A7B52">
        <w:t>, the society-wide risks of AI will require systemic regulation to effectively address</w:t>
      </w:r>
      <w:r w:rsidR="00915175" w:rsidRPr="009A7B52">
        <w:t>.</w:t>
      </w:r>
    </w:p>
    <w:p w14:paraId="4498CFC2" w14:textId="77777777" w:rsidR="006775F8" w:rsidRPr="009A7B52" w:rsidRDefault="006775F8" w:rsidP="009A7B52"/>
    <w:p w14:paraId="35671BA5" w14:textId="6EF651B4" w:rsidR="006775F8" w:rsidRPr="009A7B52" w:rsidRDefault="006775F8" w:rsidP="009A7B52">
      <w:r w:rsidRPr="009A7B52">
        <w:t>2.) Relatedly, effective AI regulation will require</w:t>
      </w:r>
      <w:r w:rsidRPr="009A7B52">
        <w:rPr>
          <w:i/>
          <w:iCs/>
        </w:rPr>
        <w:t xml:space="preserve"> ex ante oversight and approval of AI system development and deployment</w:t>
      </w:r>
      <w:r w:rsidRPr="009A7B52">
        <w:t>. Ex post regulation via government or private enforcement, while a potentially valuable part of a regulatory regime, is insufficient on its own to successfully regulate AI. Courts are likely to be overworked and underresourced; AI harms will often be difficult to identify or trace to a specific wrongdoer; enforcement may be slow even once the responsible party is identified; and penalties may be insufficient to deter wrongdoing.</w:t>
      </w:r>
      <w:bookmarkStart w:id="174" w:name="_Ref140583995"/>
      <w:r w:rsidRPr="009A7B52">
        <w:rPr>
          <w:sz w:val="16"/>
          <w:szCs w:val="16"/>
          <w:vertAlign w:val="superscript"/>
        </w:rPr>
        <w:footnoteReference w:id="283"/>
      </w:r>
      <w:bookmarkEnd w:id="174"/>
      <w:r w:rsidRPr="009A7B52">
        <w:t xml:space="preserve"> Instead, ex ante review of AI systems and applications is likely necessary to prevent serious harms. Many harms could be mitigated through regulatory interventions at the design and development stages, requiring, for example, </w:t>
      </w:r>
      <w:r w:rsidR="00CD3C84" w:rsidRPr="009A7B52">
        <w:t>the inclusion of best alignment practices in the training of the</w:t>
      </w:r>
      <w:r w:rsidRPr="009A7B52">
        <w:t xml:space="preserve"> system, or </w:t>
      </w:r>
      <w:r w:rsidRPr="009A7B52">
        <w:lastRenderedPageBreak/>
        <w:t>the exclusion of elements that could give the system control of the reporting of its training progress.</w:t>
      </w:r>
      <w:bookmarkStart w:id="175" w:name="_Ref140317695"/>
      <w:r w:rsidRPr="009A7B52">
        <w:rPr>
          <w:sz w:val="16"/>
          <w:szCs w:val="16"/>
          <w:vertAlign w:val="superscript"/>
        </w:rPr>
        <w:footnoteReference w:id="284"/>
      </w:r>
      <w:bookmarkEnd w:id="175"/>
      <w:r w:rsidRPr="009A7B52">
        <w:t xml:space="preserve"> </w:t>
      </w:r>
    </w:p>
    <w:p w14:paraId="4F9C5E6F" w14:textId="77777777" w:rsidR="006775F8" w:rsidRPr="009A7B52" w:rsidRDefault="006775F8" w:rsidP="009A7B52">
      <w:r w:rsidRPr="009A7B52">
        <w:t xml:space="preserve">Here too, ex-ante oversight should be systemic. Regulation should cover system architecture, design of system objectives, training runs, testing, and finally deployment. At any one of these stages, critical errors may emerge that might be unfixable in hindsight. The experience of OpenAI, in which a training run was accidentally set to maximize human disapproval (because they multiplied the objective by -1), should be treated as a major accident. Preventing the creation or deployment of dangerous AI systems is far more effective, and likely far more efficient, than attempting to address them once they are in use. </w:t>
      </w:r>
    </w:p>
    <w:p w14:paraId="6BCFC63F" w14:textId="248A31CE" w:rsidR="006775F8" w:rsidRPr="009A7B52" w:rsidRDefault="006775F8" w:rsidP="001E615A">
      <w:r w:rsidRPr="009A7B52">
        <w:t>More broadly, a licensing regime for AI could require firms to secure regulatory pre-approval before developing a new AI system or applying an AI in a new context. This may require providing sufficient justifications along several dimensions including safety, nondiscrimination, accuracy, transparency, accountability, scenario planning, and/or resilience in the event of disaster, depending on the system at issue.</w:t>
      </w:r>
      <w:r w:rsidRPr="009A7B52">
        <w:rPr>
          <w:sz w:val="16"/>
          <w:szCs w:val="16"/>
          <w:vertAlign w:val="superscript"/>
        </w:rPr>
        <w:footnoteReference w:id="285"/>
      </w:r>
      <w:r w:rsidRPr="009A7B52">
        <w:t xml:space="preserve"> Licensing can also ensure that firms maintain and update AIs that play critical roles in decisionmaking, transportation, or other important contexts.</w:t>
      </w:r>
      <w:r w:rsidRPr="009A7B52">
        <w:rPr>
          <w:sz w:val="16"/>
          <w:szCs w:val="16"/>
          <w:vertAlign w:val="superscript"/>
        </w:rPr>
        <w:footnoteReference w:id="286"/>
      </w:r>
      <w:r w:rsidRPr="009A7B52">
        <w:t xml:space="preserve"> Finally, licensure can allow policymakers to permit high-value, low-risk uses of AI while prohibiting more dangerous or less beneficial applications.</w:t>
      </w:r>
      <w:bookmarkStart w:id="176" w:name="_Ref141960533"/>
      <w:r w:rsidRPr="009A7B52">
        <w:rPr>
          <w:sz w:val="16"/>
          <w:szCs w:val="16"/>
          <w:vertAlign w:val="superscript"/>
        </w:rPr>
        <w:footnoteReference w:id="287"/>
      </w:r>
      <w:bookmarkEnd w:id="176"/>
      <w:r w:rsidRPr="009A7B52">
        <w:t xml:space="preserve"> </w:t>
      </w:r>
    </w:p>
    <w:p w14:paraId="1CF53DC0" w14:textId="673576B7" w:rsidR="006775F8" w:rsidRPr="009A7B52" w:rsidRDefault="006775F8" w:rsidP="009A7B52">
      <w:r w:rsidRPr="009A7B52">
        <w:t xml:space="preserve">3.) Domestic AI regulation should be </w:t>
      </w:r>
      <w:r w:rsidRPr="009A7B52">
        <w:rPr>
          <w:i/>
          <w:iCs/>
        </w:rPr>
        <w:t>strategically compatible with, but independent of, international regulation</w:t>
      </w:r>
      <w:r w:rsidRPr="009A7B52">
        <w:t>. Domestic policymakers may be reluctant to restrain the local AI industry to a vastly greater extent than other countries. They might fear that such regulation will place the United States at an economic or military disadvantage.</w:t>
      </w:r>
      <w:bookmarkStart w:id="177" w:name="_Ref141791409"/>
      <w:r w:rsidRPr="009A7B52">
        <w:rPr>
          <w:sz w:val="16"/>
          <w:szCs w:val="16"/>
          <w:vertAlign w:val="superscript"/>
        </w:rPr>
        <w:footnoteReference w:id="288"/>
      </w:r>
      <w:bookmarkEnd w:id="177"/>
      <w:r w:rsidRPr="009A7B52">
        <w:t xml:space="preserve"> We agree that effective regulation will require international cooperation, and return to this point below. But we also think it would be unwise for the United States, which is a leader in the field, to drag its feet in face of substantial AI risks. </w:t>
      </w:r>
    </w:p>
    <w:p w14:paraId="074EA0BB" w14:textId="77777777" w:rsidR="006775F8" w:rsidRPr="009A7B52" w:rsidRDefault="006775F8" w:rsidP="009A7B52">
      <w:r w:rsidRPr="009A7B52">
        <w:t>There is room for significant domestic AI regulation even in the absence of international action. Currently, cutting-edge AI research is largely concentrated in the United States and China, and to a lesser extent Europe.</w:t>
      </w:r>
      <w:r w:rsidRPr="009A7B52">
        <w:rPr>
          <w:sz w:val="16"/>
          <w:szCs w:val="16"/>
          <w:vertAlign w:val="superscript"/>
        </w:rPr>
        <w:footnoteReference w:id="289"/>
      </w:r>
      <w:r w:rsidRPr="009A7B52">
        <w:t xml:space="preserve"> Thus far, China and the EU have been substantially more active in regulating AI development than the United States.</w:t>
      </w:r>
      <w:r w:rsidRPr="009A7B52">
        <w:rPr>
          <w:sz w:val="16"/>
          <w:szCs w:val="16"/>
          <w:vertAlign w:val="superscript"/>
        </w:rPr>
        <w:footnoteReference w:id="290"/>
      </w:r>
      <w:r w:rsidRPr="009A7B52">
        <w:t xml:space="preserve"> These countries’ laws are discussed further in Part V.C. Their </w:t>
      </w:r>
      <w:r w:rsidRPr="009A7B52">
        <w:lastRenderedPageBreak/>
        <w:t>approaches might provide a partial template for early-stage AI regulation in the United States, although the U.S. should aspire to recognize broader categories of risk.</w:t>
      </w:r>
      <w:r w:rsidRPr="009A7B52">
        <w:rPr>
          <w:sz w:val="16"/>
          <w:szCs w:val="16"/>
          <w:vertAlign w:val="superscript"/>
        </w:rPr>
        <w:footnoteReference w:id="291"/>
      </w:r>
      <w:r w:rsidRPr="009A7B52">
        <w:t xml:space="preserve"> Domestic legislation can additionally facilitate international cooperation by signaling a genuine commitment to regulating AI.</w:t>
      </w:r>
    </w:p>
    <w:p w14:paraId="6E78DF53" w14:textId="77777777" w:rsidR="006775F8" w:rsidRPr="009A7B52" w:rsidRDefault="006775F8" w:rsidP="009A7B52">
      <w:r w:rsidRPr="009A7B52">
        <w:t>In the short term, the United States might also pass laws restricting investments in foreign AI companies, or impose curbs on international sales of the U.S.-produced microchips used in cutting-edge AI data centers in addition to those the Biden administration enacted in October 2022.</w:t>
      </w:r>
      <w:bookmarkStart w:id="178" w:name="_Ref141960014"/>
      <w:r w:rsidRPr="009A7B52">
        <w:rPr>
          <w:sz w:val="16"/>
          <w:szCs w:val="16"/>
          <w:vertAlign w:val="superscript"/>
        </w:rPr>
        <w:footnoteReference w:id="292"/>
      </w:r>
      <w:bookmarkEnd w:id="178"/>
      <w:r w:rsidRPr="009A7B52">
        <w:t xml:space="preserve"> Alternatively, it might adopt a more cooperative policy and fewer hardware restrictions. Whatever the approach, domestic legislation should harmonize with the United States’ international AI strategy.</w:t>
      </w:r>
    </w:p>
    <w:p w14:paraId="2E1C789A" w14:textId="77777777" w:rsidR="006775F8" w:rsidRPr="009A7B52" w:rsidRDefault="006775F8" w:rsidP="009A7B52"/>
    <w:p w14:paraId="154B72C1" w14:textId="3C51B3A0" w:rsidR="006775F8" w:rsidRPr="009A7B52" w:rsidRDefault="006775F8" w:rsidP="009A7B52">
      <w:r w:rsidRPr="009A7B52">
        <w:t xml:space="preserve">4.) Regulatory efforts should </w:t>
      </w:r>
      <w:r w:rsidRPr="009A7B52">
        <w:rPr>
          <w:i/>
          <w:iCs/>
        </w:rPr>
        <w:t>promote and incentivize alignment research</w:t>
      </w:r>
      <w:r w:rsidRPr="009A7B52">
        <w:t>. While market participants have a natural incentive to invest in capabilities development, they have considerably less incentive to invest in making sure their products are safe and aligned.</w:t>
      </w:r>
      <w:bookmarkStart w:id="179" w:name="_Ref141960441"/>
      <w:r w:rsidRPr="009A7B52">
        <w:rPr>
          <w:rStyle w:val="FootnoteReference"/>
          <w:rFonts w:ascii="EB Garamond 08" w:hAnsi="EB Garamond 08"/>
        </w:rPr>
        <w:footnoteReference w:id="293"/>
      </w:r>
      <w:bookmarkEnd w:id="179"/>
      <w:r w:rsidRPr="009A7B52">
        <w:t xml:space="preserve"> Currently, research on alignment is poorly organized. For example, there are many professors studying AI, but few that specialize in alignment per se. Governments should invest in foundational alignment research, for instance via generous research grants and R&amp;D subsidies. But AI companies, where knowledge of development and safety issues is concentrated, should also play an active role in such research. To prevent companies from neglecting AI safety in their race for market share, legislation could require that companies developing AI capabilities also invest significant resources in alignment research.</w:t>
      </w:r>
      <w:r w:rsidRPr="009A7B52">
        <w:rPr>
          <w:rStyle w:val="FootnoteReference"/>
          <w:rFonts w:ascii="EB Garamond 08" w:hAnsi="EB Garamond 08"/>
        </w:rPr>
        <w:footnoteReference w:id="294"/>
      </w:r>
      <w:r w:rsidRPr="009A7B52">
        <w:t xml:space="preserve"> </w:t>
      </w:r>
    </w:p>
    <w:p w14:paraId="0A7E228B" w14:textId="77777777" w:rsidR="006775F8" w:rsidRPr="009A7B52" w:rsidRDefault="006775F8" w:rsidP="009A7B52"/>
    <w:p w14:paraId="23FFEC77" w14:textId="77777777" w:rsidR="006775F8" w:rsidRPr="009A7B52" w:rsidRDefault="006775F8" w:rsidP="009A7B52">
      <w:r w:rsidRPr="009A7B52">
        <w:t xml:space="preserve">5.) AI regulation should </w:t>
      </w:r>
      <w:r w:rsidRPr="009A7B52">
        <w:rPr>
          <w:i/>
          <w:iCs/>
        </w:rPr>
        <w:t>employ a diverse set of regulatory approaches</w:t>
      </w:r>
      <w:r w:rsidRPr="009A7B52">
        <w:t>. AI presents a wide array of potential harms, some of which are extraordinarily dangerous. Employing a variety of procedures for AI regulation can help address this broad range of harms and ensure that the failure of one set of measures does not lead to catastrophe.</w:t>
      </w:r>
      <w:bookmarkStart w:id="180" w:name="_Ref141792418"/>
      <w:r w:rsidRPr="009A7B52">
        <w:rPr>
          <w:sz w:val="16"/>
          <w:szCs w:val="16"/>
          <w:vertAlign w:val="superscript"/>
        </w:rPr>
        <w:footnoteReference w:id="295"/>
      </w:r>
      <w:bookmarkEnd w:id="180"/>
      <w:r w:rsidRPr="009A7B52">
        <w:t xml:space="preserve"> The causes of AI harm are also complex and can arise at different stages of AI development.</w:t>
      </w:r>
      <w:r w:rsidRPr="009A7B52">
        <w:rPr>
          <w:sz w:val="16"/>
          <w:szCs w:val="16"/>
          <w:vertAlign w:val="superscript"/>
        </w:rPr>
        <w:footnoteReference w:id="296"/>
      </w:r>
      <w:r w:rsidRPr="009A7B52">
        <w:t xml:space="preserve"> In the face of deep uncertainty, policymakers </w:t>
      </w:r>
      <w:r w:rsidRPr="009A7B52">
        <w:lastRenderedPageBreak/>
        <w:t>should use a variety of regulatory tools that target the many stages of the AI process.</w:t>
      </w:r>
      <w:bookmarkStart w:id="181" w:name="_Ref141792423"/>
      <w:r w:rsidRPr="009A7B52">
        <w:rPr>
          <w:sz w:val="16"/>
          <w:szCs w:val="16"/>
          <w:vertAlign w:val="superscript"/>
        </w:rPr>
        <w:footnoteReference w:id="297"/>
      </w:r>
      <w:bookmarkEnd w:id="181"/>
      <w:r w:rsidRPr="009A7B52">
        <w:t xml:space="preserve"> </w:t>
      </w:r>
    </w:p>
    <w:p w14:paraId="2C1F4D06" w14:textId="77777777" w:rsidR="006775F8" w:rsidRPr="009A7B52" w:rsidRDefault="006775F8" w:rsidP="009A7B52"/>
    <w:p w14:paraId="47DAB712" w14:textId="77777777" w:rsidR="006775F8" w:rsidRPr="009A7B52" w:rsidRDefault="006775F8" w:rsidP="009A7B52">
      <w:r w:rsidRPr="009A7B52">
        <w:t xml:space="preserve">6.) AI regulation should </w:t>
      </w:r>
      <w:r w:rsidRPr="009A7B52">
        <w:rPr>
          <w:i/>
          <w:iCs/>
        </w:rPr>
        <w:t xml:space="preserve">address, at the very least, the most obvious pathways to harm or catastrophe. </w:t>
      </w:r>
      <w:r w:rsidRPr="009A7B52">
        <w:t>Some AI applications are primarily useful for facilitating fraud or tortious activity. For instance, voice cloning services are now widely available, and customers can clone the voices of others as well as their own.</w:t>
      </w:r>
      <w:bookmarkStart w:id="182" w:name="_Ref141960636"/>
      <w:r w:rsidRPr="009A7B52">
        <w:rPr>
          <w:sz w:val="16"/>
          <w:szCs w:val="16"/>
          <w:vertAlign w:val="superscript"/>
        </w:rPr>
        <w:footnoteReference w:id="298"/>
      </w:r>
      <w:bookmarkEnd w:id="182"/>
      <w:r w:rsidRPr="009A7B52">
        <w:t xml:space="preserve"> Deepfake generators can help users create realistic fake videos based on existing videos of virtually anyone they choose.</w:t>
      </w:r>
      <w:r w:rsidRPr="009A7B52">
        <w:rPr>
          <w:sz w:val="16"/>
          <w:szCs w:val="16"/>
          <w:vertAlign w:val="superscript"/>
        </w:rPr>
        <w:footnoteReference w:id="299"/>
      </w:r>
      <w:r w:rsidRPr="009A7B52">
        <w:t xml:space="preserve"> While technologies like this do have some non-harmful uses, perhaps gaming and movie production, they are easily deployed as scalable tools for engaging in fraudulent, tortious, harassing, or discriminatory behavior.</w:t>
      </w:r>
      <w:r w:rsidRPr="009A7B52">
        <w:rPr>
          <w:sz w:val="16"/>
          <w:szCs w:val="16"/>
          <w:vertAlign w:val="superscript"/>
        </w:rPr>
        <w:footnoteReference w:id="300"/>
      </w:r>
      <w:r w:rsidRPr="009A7B52">
        <w:t xml:space="preserve"> Technologies like this are ripe targets for regulation or prohibition. </w:t>
      </w:r>
    </w:p>
    <w:p w14:paraId="2CAE09DA" w14:textId="77777777" w:rsidR="006775F8" w:rsidRPr="009A7B52" w:rsidRDefault="006775F8" w:rsidP="009A7B52">
      <w:r w:rsidRPr="009A7B52">
        <w:t>Similarly, some AI development practices may be especially reckless or closely associated with potential downside risks. Recursively self-improving AIs, AIs that modify their own source code, highly autonomous AIs, and AI systems that are connected to a broad array of physical tools are especially likely to develop alignment problems or dangerous capabilities of the type that raise concerns about catastrophic risks. Attempts to develop such AIs are particularly well-suited to precautionary regulation or prohibition. And while none of these AIs has yet been deployed in its full form, developers have created preliminary versions, with AIs that create detailed code, AIs that recursively generate questions to ask themselves in order to efficiently complete a task, and AIs that conduct internet research and use what they learn to complete tasks.</w:t>
      </w:r>
      <w:r w:rsidRPr="009A7B52">
        <w:rPr>
          <w:sz w:val="16"/>
          <w:szCs w:val="16"/>
          <w:vertAlign w:val="superscript"/>
        </w:rPr>
        <w:footnoteReference w:id="301"/>
      </w:r>
      <w:r w:rsidRPr="009A7B52">
        <w:t xml:space="preserve"> </w:t>
      </w:r>
    </w:p>
    <w:p w14:paraId="2BBCC1A5" w14:textId="2B2AFC1B" w:rsidR="006775F8" w:rsidRPr="009A7B52" w:rsidRDefault="006775F8" w:rsidP="009A7B52">
      <w:r w:rsidRPr="009A7B52">
        <w:t>Regulators should also develop a cautious approach to open sourcing of AI models. Smaller, vetted systems may well contribute to experimentation and alignment efforts by individuals or small groups. But the broad sharing of models has already proven itself problematic, with users fine-tuning large models on the toxic and racist content of 4Chan, models trained to create malware, and models that specialize in spam and disinformation generation.</w:t>
      </w:r>
      <w:r w:rsidRPr="009A7B52">
        <w:rPr>
          <w:rStyle w:val="FootnoteReference"/>
          <w:rFonts w:ascii="EB Garamond 08" w:hAnsi="EB Garamond 08"/>
        </w:rPr>
        <w:footnoteReference w:id="302"/>
      </w:r>
      <w:r w:rsidRPr="009A7B52">
        <w:t xml:space="preserve"> Private individuals have </w:t>
      </w:r>
      <w:r w:rsidRPr="009A7B52">
        <w:lastRenderedPageBreak/>
        <w:t>connected AIs to a variety of tools, and the process is largely irreversible.</w:t>
      </w:r>
      <w:bookmarkStart w:id="183" w:name="_Ref141960641"/>
      <w:r w:rsidRPr="009A7B52">
        <w:rPr>
          <w:sz w:val="16"/>
          <w:szCs w:val="16"/>
          <w:vertAlign w:val="superscript"/>
        </w:rPr>
        <w:footnoteReference w:id="303"/>
      </w:r>
      <w:bookmarkEnd w:id="183"/>
      <w:r w:rsidRPr="009A7B52">
        <w:t xml:space="preserve"> Restrictions on public dissemination of AI architecture, weights, biases, and even some forms of output may help prevent serious harms.</w:t>
      </w:r>
    </w:p>
    <w:p w14:paraId="035D9B6E" w14:textId="77777777" w:rsidR="006775F8" w:rsidRPr="009A7B52" w:rsidRDefault="006775F8" w:rsidP="009A7B52"/>
    <w:p w14:paraId="39207F30" w14:textId="3E4A323D" w:rsidR="006775F8" w:rsidRDefault="006775F8" w:rsidP="009A7B52">
      <w:r w:rsidRPr="009A7B52">
        <w:t xml:space="preserve">7.) Finally, AI regulation </w:t>
      </w:r>
      <w:r w:rsidRPr="009A7B52">
        <w:rPr>
          <w:i/>
          <w:iCs/>
        </w:rPr>
        <w:t>can benefit from state as well as federal involvement</w:t>
      </w:r>
      <w:r w:rsidRPr="009A7B52">
        <w:t>. States can adopt a variety of legislative approaches, and other states, the federal government, and foreign governments can learn from their successes and failures. AI regulation may be especially likely to benefit from states’ experimenting with a wide range of new approaches.</w:t>
      </w:r>
      <w:r w:rsidRPr="009A7B52">
        <w:rPr>
          <w:sz w:val="16"/>
          <w:szCs w:val="16"/>
          <w:vertAlign w:val="superscript"/>
        </w:rPr>
        <w:footnoteReference w:id="304"/>
      </w:r>
      <w:r w:rsidRPr="009A7B52">
        <w:t xml:space="preserve"> In recent years, state legislatures have usefully regulated harmful AI applications in the absence of federal legislation.</w:t>
      </w:r>
      <w:r w:rsidRPr="009A7B52">
        <w:rPr>
          <w:sz w:val="16"/>
          <w:szCs w:val="16"/>
          <w:vertAlign w:val="superscript"/>
        </w:rPr>
        <w:footnoteReference w:id="305"/>
      </w:r>
      <w:r w:rsidRPr="009A7B52">
        <w:t xml:space="preserve"> For example, several states and cities have recently banned forms of AI-driven surveillance, offering their citizens substantial protections.</w:t>
      </w:r>
      <w:r w:rsidRPr="009A7B52">
        <w:rPr>
          <w:sz w:val="16"/>
          <w:szCs w:val="16"/>
          <w:vertAlign w:val="superscript"/>
        </w:rPr>
        <w:footnoteReference w:id="306"/>
      </w:r>
      <w:r w:rsidRPr="009A7B52">
        <w:t xml:space="preserve"> Even after the federal government has regulated a new technology, states may be able to enact additional restrictions on it without being preempted, depending on the character of the state restriction and the specifics of the federal law.</w:t>
      </w:r>
      <w:r w:rsidRPr="009A7B52">
        <w:rPr>
          <w:sz w:val="16"/>
          <w:szCs w:val="16"/>
          <w:vertAlign w:val="superscript"/>
        </w:rPr>
        <w:footnoteReference w:id="307"/>
      </w:r>
      <w:r w:rsidRPr="009A7B52">
        <w:t xml:space="preserve"> State policymakers should inform themselves about AI risks and benefits and move forward with AI regulation, consistent with the principles discussed here. </w:t>
      </w:r>
    </w:p>
    <w:p w14:paraId="57DE4D9F" w14:textId="77777777" w:rsidR="00832277" w:rsidRPr="009A7B52" w:rsidRDefault="00832277" w:rsidP="009A7B52"/>
    <w:p w14:paraId="2EBC1F11" w14:textId="77777777" w:rsidR="006775F8" w:rsidRPr="009A7B52" w:rsidRDefault="006775F8" w:rsidP="009A7B52">
      <w:pPr>
        <w:pStyle w:val="Heading2"/>
      </w:pPr>
      <w:bookmarkStart w:id="184" w:name="_Toc141819052"/>
      <w:bookmarkStart w:id="185" w:name="_Toc141972234"/>
      <w:bookmarkStart w:id="186" w:name="_Toc141972346"/>
      <w:bookmarkStart w:id="187" w:name="_Toc150316951"/>
      <w:bookmarkStart w:id="188" w:name="_Toc152940248"/>
      <w:bookmarkStart w:id="189" w:name="_Toc152941139"/>
      <w:bookmarkStart w:id="190" w:name="_Toc153640946"/>
      <w:bookmarkStart w:id="191" w:name="_Toc153641093"/>
      <w:r w:rsidRPr="009A7B52">
        <w:t>Litigation</w:t>
      </w:r>
      <w:bookmarkEnd w:id="184"/>
      <w:bookmarkEnd w:id="185"/>
      <w:bookmarkEnd w:id="186"/>
      <w:bookmarkEnd w:id="187"/>
      <w:bookmarkEnd w:id="188"/>
      <w:bookmarkEnd w:id="189"/>
      <w:bookmarkEnd w:id="190"/>
      <w:bookmarkEnd w:id="191"/>
    </w:p>
    <w:p w14:paraId="0200A5B9" w14:textId="056177D5" w:rsidR="006775F8" w:rsidRPr="009A7B52" w:rsidRDefault="006775F8" w:rsidP="009A7B52">
      <w:r w:rsidRPr="009A7B52">
        <w:t>Courts and litigants have an important role to play in regulating artificial intelligence. AIs, and entities using AI, will inevitably commit various torts and other civil violations—indeed they have already done so.</w:t>
      </w:r>
      <w:r w:rsidRPr="009A7B52">
        <w:rPr>
          <w:rStyle w:val="FootnoteReference"/>
          <w:rFonts w:ascii="EB Garamond 08" w:hAnsi="EB Garamond 08"/>
        </w:rPr>
        <w:footnoteReference w:id="308"/>
      </w:r>
      <w:r w:rsidRPr="009A7B52">
        <w:t xml:space="preserve"> Civil litigation can compensate plaintiffs for AI harms from physical injuries to privacy invasions, medical errors, civil rights violations, fraud, manipulation, and more.</w:t>
      </w:r>
      <w:bookmarkStart w:id="192" w:name="_Ref141795085"/>
      <w:r w:rsidRPr="009A7B52">
        <w:rPr>
          <w:rStyle w:val="FootnoteReference"/>
          <w:rFonts w:ascii="EB Garamond 08" w:hAnsi="EB Garamond 08"/>
        </w:rPr>
        <w:footnoteReference w:id="309"/>
      </w:r>
      <w:bookmarkEnd w:id="192"/>
      <w:r w:rsidRPr="009A7B52">
        <w:t xml:space="preserve"> Constitutional litigation involving unlawful discrimination claims may provide important deterrence against bias in algorithmic decisionmaking.</w:t>
      </w:r>
      <w:r w:rsidRPr="009A7B52">
        <w:rPr>
          <w:rStyle w:val="FootnoteReference"/>
          <w:rFonts w:ascii="EB Garamond 08" w:hAnsi="EB Garamond 08"/>
        </w:rPr>
        <w:footnoteReference w:id="310"/>
      </w:r>
      <w:r w:rsidRPr="009A7B52">
        <w:t xml:space="preserve"> Finally, </w:t>
      </w:r>
      <w:r w:rsidRPr="009A7B52">
        <w:lastRenderedPageBreak/>
        <w:t>intellectual property infringement claims could bring useful judicial scrutiny to the training practices of AI developers, which often involve the processing of copyrighted or otherwise protected works.</w:t>
      </w:r>
      <w:r w:rsidRPr="009A7B52">
        <w:rPr>
          <w:rStyle w:val="FootnoteReference"/>
          <w:rFonts w:ascii="EB Garamond 08" w:hAnsi="EB Garamond 08"/>
        </w:rPr>
        <w:footnoteReference w:id="311"/>
      </w:r>
      <w:r w:rsidRPr="009A7B52">
        <w:t xml:space="preserve"> </w:t>
      </w:r>
    </w:p>
    <w:p w14:paraId="6DE255D0" w14:textId="073EE087" w:rsidR="006775F8" w:rsidRPr="009A7B52" w:rsidRDefault="006775F8" w:rsidP="009A7B52">
      <w:r w:rsidRPr="009A7B52">
        <w:t>Establishing a clear doctrinal path for persons harmed by AIs to bring civil claims can also contribute toward effective systemic regulation of AI. Lawsuits can act as an early warning system for dangerous or poorly designed AIs. When an AI system causes harm, an injured person should not be limited to petitioning the government and hoping it eventually addresses the issue. Filing a lawsuit brings the problem to public notice more quickly than lobbying for government action typically would, and courts can generally respond to harms long before legislatures do.</w:t>
      </w:r>
      <w:r w:rsidRPr="009A7B52">
        <w:rPr>
          <w:rStyle w:val="FootnoteReference"/>
          <w:rFonts w:ascii="EB Garamond 08" w:hAnsi="EB Garamond 08"/>
        </w:rPr>
        <w:footnoteReference w:id="312"/>
      </w:r>
      <w:r w:rsidRPr="009A7B52">
        <w:t xml:space="preserve"> </w:t>
      </w:r>
    </w:p>
    <w:p w14:paraId="1F0301D4" w14:textId="14E41918" w:rsidR="006775F8" w:rsidRPr="009A7B52" w:rsidRDefault="006775F8" w:rsidP="009A7B52">
      <w:r w:rsidRPr="009A7B52">
        <w:t>Further, litigation can act as a regulatory tool in its own right, providing incentives to developers to carefully assess the risks and benefits of their AIs rather than hastily deploying potentially dangerous systems.</w:t>
      </w:r>
      <w:bookmarkStart w:id="193" w:name="_Ref141795521"/>
      <w:r w:rsidRPr="009A7B52">
        <w:rPr>
          <w:rStyle w:val="FootnoteReference"/>
          <w:rFonts w:ascii="EB Garamond 08" w:hAnsi="EB Garamond 08"/>
        </w:rPr>
        <w:footnoteReference w:id="313"/>
      </w:r>
      <w:bookmarkEnd w:id="193"/>
      <w:r w:rsidRPr="009A7B52">
        <w:t xml:space="preserve"> Liability can motivate developers to pre-test AI performance, bolster data security, gather information about how their AIs operate, and take other safety-improving steps that they might otherwise skip in order to hasten their products to market.</w:t>
      </w:r>
      <w:r w:rsidRPr="009A7B52">
        <w:rPr>
          <w:rStyle w:val="FootnoteReference"/>
          <w:rFonts w:ascii="EB Garamond 08" w:hAnsi="EB Garamond 08"/>
        </w:rPr>
        <w:footnoteReference w:id="314"/>
      </w:r>
    </w:p>
    <w:p w14:paraId="5169F6C2" w14:textId="53162755" w:rsidR="006775F8" w:rsidRPr="009A7B52" w:rsidRDefault="006775F8" w:rsidP="009A7B52">
      <w:r w:rsidRPr="009A7B52">
        <w:t>Attorneys and judges can draw on a rich existing literature of helpful proposals for applying traditional forms of liability to the novel context of AI actors. To illustrate, in torts, many scholars have argued in favor of a strict liability approach for harms caused by AI systems.</w:t>
      </w:r>
      <w:r w:rsidRPr="009A7B52">
        <w:rPr>
          <w:rStyle w:val="FootnoteReference"/>
          <w:rFonts w:ascii="EB Garamond 08" w:hAnsi="EB Garamond 08"/>
        </w:rPr>
        <w:footnoteReference w:id="315"/>
      </w:r>
      <w:r w:rsidRPr="009A7B52">
        <w:t xml:space="preserve"> They contend that AI developers are in a better position to anticipate and prevent risk and that proof is likely especially challenging in these scenarios.</w:t>
      </w:r>
      <w:r w:rsidRPr="009A7B52">
        <w:rPr>
          <w:rStyle w:val="FootnoteReference"/>
          <w:rFonts w:ascii="EB Garamond 08" w:hAnsi="EB Garamond 08"/>
        </w:rPr>
        <w:footnoteReference w:id="316"/>
      </w:r>
      <w:r w:rsidRPr="009A7B52">
        <w:t xml:space="preserve"> Others have suggested applying this framework to securities violations by trading algorithms and antitrust violations when algorithms unlawfully collude.</w:t>
      </w:r>
      <w:r w:rsidRPr="009A7B52">
        <w:rPr>
          <w:rStyle w:val="FootnoteReference"/>
          <w:rFonts w:ascii="EB Garamond 08" w:hAnsi="EB Garamond 08"/>
        </w:rPr>
        <w:footnoteReference w:id="317"/>
      </w:r>
      <w:r w:rsidRPr="009A7B52">
        <w:t xml:space="preserve"> </w:t>
      </w:r>
    </w:p>
    <w:p w14:paraId="692C5B06" w14:textId="6EF60C60" w:rsidR="006775F8" w:rsidRDefault="006775F8" w:rsidP="009A7B52">
      <w:r w:rsidRPr="009A7B52">
        <w:t xml:space="preserve">We close with one cautionary note. Litigation can reveal </w:t>
      </w:r>
      <w:r w:rsidRPr="009A7B52">
        <w:rPr>
          <w:i/>
          <w:iCs/>
        </w:rPr>
        <w:t xml:space="preserve">too much </w:t>
      </w:r>
      <w:r w:rsidRPr="009A7B52">
        <w:t>information. We consider information about specific model architecture, training techniques, certain benchmark results, and even some model outputs as sensitive information. Courts should be extremely cautious about inclusion of this information in public filings.</w:t>
      </w:r>
      <w:r w:rsidRPr="009A7B52">
        <w:rPr>
          <w:rStyle w:val="FootnoteReference"/>
          <w:rFonts w:ascii="EB Garamond 08" w:hAnsi="EB Garamond 08"/>
        </w:rPr>
        <w:footnoteReference w:id="318"/>
      </w:r>
      <w:r w:rsidRPr="009A7B52">
        <w:t xml:space="preserve"> In certain cases, in camera review will be appropriate. </w:t>
      </w:r>
    </w:p>
    <w:p w14:paraId="5650B18F" w14:textId="77777777" w:rsidR="00832277" w:rsidRPr="009A7B52" w:rsidRDefault="00832277" w:rsidP="009A7B52"/>
    <w:p w14:paraId="65ACDA42" w14:textId="77777777" w:rsidR="006775F8" w:rsidRPr="009A7B52" w:rsidRDefault="006775F8" w:rsidP="009A7B52">
      <w:pPr>
        <w:pStyle w:val="Heading2"/>
      </w:pPr>
      <w:bookmarkStart w:id="194" w:name="_Toc141819053"/>
      <w:bookmarkStart w:id="195" w:name="_Toc141972235"/>
      <w:bookmarkStart w:id="196" w:name="_Toc141972347"/>
      <w:bookmarkStart w:id="197" w:name="_Toc150316952"/>
      <w:bookmarkStart w:id="198" w:name="_Toc152940249"/>
      <w:bookmarkStart w:id="199" w:name="_Toc152941140"/>
      <w:bookmarkStart w:id="200" w:name="_Toc153640947"/>
      <w:bookmarkStart w:id="201" w:name="_Toc153641094"/>
      <w:r w:rsidRPr="009A7B52">
        <w:t>International Governance</w:t>
      </w:r>
      <w:bookmarkEnd w:id="194"/>
      <w:bookmarkEnd w:id="195"/>
      <w:bookmarkEnd w:id="196"/>
      <w:bookmarkEnd w:id="197"/>
      <w:bookmarkEnd w:id="198"/>
      <w:bookmarkEnd w:id="199"/>
      <w:bookmarkEnd w:id="200"/>
      <w:bookmarkEnd w:id="201"/>
    </w:p>
    <w:p w14:paraId="333DF117" w14:textId="77777777" w:rsidR="006775F8" w:rsidRPr="009A7B52" w:rsidRDefault="006775F8" w:rsidP="009A7B52">
      <w:r w:rsidRPr="009A7B52">
        <w:t>Effective governance of AI will require an international component. Large AI systems reside in computing centers that often cross political boundaries.</w:t>
      </w:r>
      <w:bookmarkStart w:id="202" w:name="_Ref141961260"/>
      <w:r w:rsidRPr="009A7B52">
        <w:rPr>
          <w:rStyle w:val="FootnoteReference"/>
          <w:rFonts w:ascii="EB Garamond 08" w:hAnsi="EB Garamond 08"/>
        </w:rPr>
        <w:footnoteReference w:id="319"/>
      </w:r>
      <w:bookmarkEnd w:id="202"/>
      <w:r w:rsidRPr="009A7B52">
        <w:t xml:space="preserve"> In a globalized world, the harms from AI systems will not be contained to a single country, and several more extreme forms of harm may well endanger global order or human existence altogether. An international response is necessary.</w:t>
      </w:r>
    </w:p>
    <w:p w14:paraId="6A56D466" w14:textId="7045BF86" w:rsidR="006775F8" w:rsidRPr="009A7B52" w:rsidRDefault="006775F8" w:rsidP="009A7B52">
      <w:r w:rsidRPr="009A7B52">
        <w:t xml:space="preserve">But is it possible? If AI promises power, nation-states may rush to develop it for themselves, because even if they themselves understand the danger, their rivals might be less careful. This could jumpstart a race to the bottom, where even responsible nations will feel pressure to charge ahead without sufficient safeguards. </w:t>
      </w:r>
    </w:p>
    <w:p w14:paraId="201F2D1D" w14:textId="7460C1F7" w:rsidR="006775F8" w:rsidRPr="009A7B52" w:rsidRDefault="006775F8" w:rsidP="009A7B52">
      <w:r w:rsidRPr="009A7B52">
        <w:t xml:space="preserve">Fortunately, history provides some positive guidance. AI is not the first technology to provide military and economic advantages while imposing serious risks. Yet there are several precedents of nations avoiding vicious dynamics through governance and collaboration. From the laws of just war to limits on pollution, and from physics research to investment in international measures against pandemics, nation-states are capable of avoiding races to the bottom and enabling effective joint action. </w:t>
      </w:r>
    </w:p>
    <w:p w14:paraId="67128621" w14:textId="77777777" w:rsidR="006775F8" w:rsidRPr="009A7B52" w:rsidRDefault="006775F8" w:rsidP="009A7B52">
      <w:r w:rsidRPr="009A7B52">
        <w:t>There is also an interesting dynamic between our discussion in the prior sections and the current one. Many successful international measures emerge from effective domestic regulation, and then inspire further domestic regulation.</w:t>
      </w:r>
      <w:r w:rsidRPr="009A7B52">
        <w:rPr>
          <w:rStyle w:val="FootnoteReference"/>
          <w:rFonts w:ascii="EB Garamond 08" w:hAnsi="EB Garamond 08"/>
        </w:rPr>
        <w:t xml:space="preserve"> </w:t>
      </w:r>
      <w:r w:rsidRPr="009A7B52">
        <w:rPr>
          <w:rStyle w:val="FootnoteReference"/>
          <w:rFonts w:ascii="EB Garamond 08" w:hAnsi="EB Garamond 08"/>
        </w:rPr>
        <w:footnoteReference w:id="320"/>
      </w:r>
      <w:r w:rsidRPr="009A7B52">
        <w:t xml:space="preserve"> Our goal here is to explore the various lessons from international law for the problem of regulating AI.</w:t>
      </w:r>
    </w:p>
    <w:p w14:paraId="4CB07C99" w14:textId="362B439B" w:rsidR="006775F8" w:rsidRPr="009A7B52" w:rsidRDefault="006775F8" w:rsidP="009A7B52">
      <w:r w:rsidRPr="009A7B52">
        <w:t>The following discussion considers several possible modes of international governance for AI: transparency &amp; opacity mechanisms, harmonization measures, technology assessment, soft law, and hard law. These modes represent a range of AI oversight options that are neither mutually exclusive nor exhaustive.</w:t>
      </w:r>
    </w:p>
    <w:p w14:paraId="29A8E6E7" w14:textId="77777777" w:rsidR="006775F8" w:rsidRPr="009A7B52" w:rsidRDefault="006775F8" w:rsidP="009A7B52">
      <w:pPr>
        <w:pStyle w:val="Heading3"/>
      </w:pPr>
      <w:bookmarkStart w:id="203" w:name="_Toc141819054"/>
      <w:bookmarkStart w:id="204" w:name="_Toc141972236"/>
      <w:bookmarkStart w:id="205" w:name="_Toc152940250"/>
      <w:bookmarkStart w:id="206" w:name="_Toc152941141"/>
      <w:bookmarkStart w:id="207" w:name="_Toc153640948"/>
      <w:bookmarkStart w:id="208" w:name="_Toc153641095"/>
      <w:r w:rsidRPr="009A7B52">
        <w:t>Transparency &amp; Opacity</w:t>
      </w:r>
      <w:bookmarkEnd w:id="203"/>
      <w:bookmarkEnd w:id="204"/>
      <w:bookmarkEnd w:id="205"/>
      <w:bookmarkEnd w:id="206"/>
      <w:bookmarkEnd w:id="207"/>
      <w:bookmarkEnd w:id="208"/>
    </w:p>
    <w:p w14:paraId="4FAF0648" w14:textId="34CD6C46" w:rsidR="006775F8" w:rsidRPr="009A7B52" w:rsidRDefault="006775F8" w:rsidP="009A7B52">
      <w:r w:rsidRPr="009A7B52">
        <w:t xml:space="preserve">Effective regulation of AI technology involves a smart mix of transparency and opacity measures. Transparency is positive when it promotes alignment research, enables effective monitoring of investments in potentially dangerous capabilities, and facilitates accountability among decisionmakers if they are too lax with regulated firms. Transparency is risky when it discloses machine learning </w:t>
      </w:r>
      <w:r w:rsidRPr="009A7B52">
        <w:lastRenderedPageBreak/>
        <w:t>techniques and architectures; when it reveals information that might jumpstart new lines of capability research; and even when it leaks model outputs that can later be reverse-engineered. The problem is complex and a pluralistic regime is appropriate.</w:t>
      </w:r>
    </w:p>
    <w:p w14:paraId="0890D43F" w14:textId="77777777" w:rsidR="006775F8" w:rsidRPr="009A7B52" w:rsidRDefault="006775F8" w:rsidP="009A7B52">
      <w:r w:rsidRPr="009A7B52">
        <w:t>The goal of transparency incorporates a number of values. One set of issues, recognized by the OECD AI group, relates to explainability.</w:t>
      </w:r>
      <w:r w:rsidRPr="009A7B52">
        <w:rPr>
          <w:rStyle w:val="FootnoteReference"/>
          <w:rFonts w:ascii="EB Garamond 08" w:hAnsi="EB Garamond 08"/>
        </w:rPr>
        <w:footnoteReference w:id="321"/>
      </w:r>
      <w:r w:rsidRPr="009A7B52">
        <w:t xml:space="preserve"> Here, transparency can play a role in mitigating bias and increasing comprehension of AI operations. Transparency can also be used to track significant developers, infrastructure providers, and related players—so that if concerns emerge, these actors will be easier to hold to account. Another goal of transparency consists of sharing ideas and strategies on alignment and safety with the larger research community. Governments should be made aware if models, anywhere in the world, engage in unwanted behavior, including lab accidents, attempts to copy themselves, or instances of deceit.</w:t>
      </w:r>
    </w:p>
    <w:p w14:paraId="372B316E" w14:textId="77777777" w:rsidR="006775F8" w:rsidRPr="009A7B52" w:rsidRDefault="006775F8" w:rsidP="009A7B52">
      <w:r w:rsidRPr="009A7B52">
        <w:t xml:space="preserve">One promising method of tracking development is public registries. Public registries are an important transparency mechanism for the governance of emerging technologies. </w:t>
      </w:r>
      <w:bookmarkStart w:id="209" w:name="_Hlk136956906"/>
      <w:r w:rsidRPr="009A7B52">
        <w:t>One example, the Biosafety Clearing-House, was established by the 2000 Cartagena Protocol on Biosafety and serves as a publicly accessible repository of information on living modified organisms (LMOs) and on the genetic elements associated with those organisms.</w:t>
      </w:r>
      <w:bookmarkStart w:id="210" w:name="_Ref139816868"/>
      <w:r w:rsidRPr="009A7B52">
        <w:rPr>
          <w:rStyle w:val="FootnoteReference"/>
          <w:rFonts w:ascii="EB Garamond 08" w:hAnsi="EB Garamond 08"/>
        </w:rPr>
        <w:footnoteReference w:id="322"/>
      </w:r>
      <w:bookmarkEnd w:id="210"/>
      <w:r w:rsidRPr="009A7B52">
        <w:t xml:space="preserve"> The Clearing-House’s objectives are to share information about LMO use and risk analyses, assist parties in making decisions about LMOs, provide evidence of treaty compliance, and foster international trade.</w:t>
      </w:r>
      <w:bookmarkStart w:id="211" w:name="_Ref139816896"/>
      <w:r w:rsidRPr="009A7B52">
        <w:rPr>
          <w:rStyle w:val="FootnoteReference"/>
          <w:rFonts w:ascii="EB Garamond 08" w:hAnsi="EB Garamond 08"/>
        </w:rPr>
        <w:footnoteReference w:id="323"/>
      </w:r>
      <w:bookmarkEnd w:id="211"/>
      <w:r w:rsidRPr="009A7B52">
        <w:t xml:space="preserve"> </w:t>
      </w:r>
    </w:p>
    <w:p w14:paraId="0F1419D0" w14:textId="77777777" w:rsidR="006775F8" w:rsidRPr="009A7B52" w:rsidRDefault="006775F8" w:rsidP="009A7B52">
      <w:r w:rsidRPr="009A7B52">
        <w:t>One advantage of registries is that their establishment does not require coordinated global action. For example, ClinicalTrials.gov is a registry maintained by the U.S. National Library of Medicine that contains approximately 454,000 clinical studies from over 200 countries.</w:t>
      </w:r>
      <w:r w:rsidRPr="009A7B52">
        <w:rPr>
          <w:rStyle w:val="FootnoteReference"/>
          <w:rFonts w:ascii="EB Garamond 08" w:hAnsi="EB Garamond 08"/>
        </w:rPr>
        <w:footnoteReference w:id="324"/>
      </w:r>
      <w:r w:rsidRPr="009A7B52">
        <w:t xml:space="preserve"> The registry allows researchers and patients from all over the world to identify relevant studies and research needs.</w:t>
      </w:r>
      <w:r w:rsidRPr="009A7B52">
        <w:rPr>
          <w:rStyle w:val="FootnoteReference"/>
          <w:rFonts w:ascii="EB Garamond 08" w:hAnsi="EB Garamond 08"/>
        </w:rPr>
        <w:footnoteReference w:id="325"/>
      </w:r>
      <w:r w:rsidRPr="009A7B52">
        <w:t xml:space="preserve"> Over time, various organizations, including the World Medical Association and the </w:t>
      </w:r>
      <w:r w:rsidRPr="009A7B52">
        <w:lastRenderedPageBreak/>
        <w:t>International Committee of Medical Journal Editors, have adopted policies requiring registration in ClinicalTrials.gov or an equivalent registry.</w:t>
      </w:r>
      <w:r w:rsidRPr="009A7B52">
        <w:rPr>
          <w:rStyle w:val="FootnoteReference"/>
          <w:rFonts w:ascii="EB Garamond 08" w:hAnsi="EB Garamond 08"/>
        </w:rPr>
        <w:footnoteReference w:id="326"/>
      </w:r>
    </w:p>
    <w:p w14:paraId="112EF3AB" w14:textId="77777777" w:rsidR="006775F8" w:rsidRPr="009A7B52" w:rsidRDefault="006775F8" w:rsidP="009A7B52">
      <w:r w:rsidRPr="009A7B52">
        <w:t>Registries could play an important role in promoting AI transparency, with different registries focusing on specific uses or concerns. A handful of cities are already using AI registries to inform residents about their use of AI systems.</w:t>
      </w:r>
      <w:r w:rsidRPr="009A7B52">
        <w:rPr>
          <w:rStyle w:val="FootnoteReference"/>
          <w:rFonts w:ascii="EB Garamond 08" w:hAnsi="EB Garamond 08"/>
        </w:rPr>
        <w:footnoteReference w:id="327"/>
      </w:r>
      <w:r w:rsidRPr="009A7B52">
        <w:t xml:space="preserve"> China has instituted a semi-public, mandatory registry for algorithms involving recommendations, synthetic content generation, and generative AI.</w:t>
      </w:r>
      <w:bookmarkStart w:id="212" w:name="_Ref140059403"/>
      <w:r w:rsidRPr="009A7B52">
        <w:rPr>
          <w:rStyle w:val="FootnoteReference"/>
          <w:rFonts w:ascii="EB Garamond 08" w:hAnsi="EB Garamond 08"/>
        </w:rPr>
        <w:footnoteReference w:id="328"/>
      </w:r>
      <w:bookmarkEnd w:id="212"/>
      <w:r w:rsidRPr="009A7B52">
        <w:t xml:space="preserve"> Pending AI regulation in the European Union would require registration of high-risk AI systems in a public database.</w:t>
      </w:r>
      <w:bookmarkStart w:id="213" w:name="_Ref140051424"/>
      <w:r w:rsidRPr="009A7B52">
        <w:rPr>
          <w:rStyle w:val="FootnoteReference"/>
          <w:rFonts w:ascii="EB Garamond 08" w:hAnsi="EB Garamond 08"/>
        </w:rPr>
        <w:footnoteReference w:id="329"/>
      </w:r>
      <w:bookmarkEnd w:id="213"/>
      <w:r w:rsidRPr="009A7B52">
        <w:t xml:space="preserve"> Pennsylvania legislators have proposed a registry for businesses operating AI systems in the state,</w:t>
      </w:r>
      <w:r w:rsidRPr="009A7B52">
        <w:rPr>
          <w:rStyle w:val="FootnoteReference"/>
          <w:rFonts w:ascii="EB Garamond 08" w:hAnsi="EB Garamond 08"/>
        </w:rPr>
        <w:footnoteReference w:id="330"/>
      </w:r>
      <w:r w:rsidRPr="009A7B52">
        <w:t xml:space="preserve"> and scientists have proposed a registry for AI in biomedical research to improve the quality and reproducibility of biomedical AIs.</w:t>
      </w:r>
      <w:r w:rsidRPr="009A7B52">
        <w:rPr>
          <w:rStyle w:val="FootnoteReference"/>
          <w:rFonts w:ascii="EB Garamond 08" w:hAnsi="EB Garamond 08"/>
        </w:rPr>
        <w:footnoteReference w:id="331"/>
      </w:r>
      <w:r w:rsidRPr="009A7B52">
        <w:t xml:space="preserve"> </w:t>
      </w:r>
    </w:p>
    <w:p w14:paraId="514695F3" w14:textId="77777777" w:rsidR="006775F8" w:rsidRPr="009A7B52" w:rsidRDefault="006775F8" w:rsidP="009A7B52">
      <w:r w:rsidRPr="009A7B52">
        <w:t>In the context of AI safety, registries could be useful if they include AI developers, infrastructure providers, and large players.</w:t>
      </w:r>
      <w:r w:rsidRPr="009A7B52">
        <w:rPr>
          <w:rStyle w:val="FootnoteReference"/>
          <w:rFonts w:ascii="EB Garamond 08" w:hAnsi="EB Garamond 08"/>
        </w:rPr>
        <w:footnoteReference w:id="332"/>
      </w:r>
      <w:r w:rsidRPr="009A7B52">
        <w:t xml:space="preserve"> A similar reporting mechanism for whistleblowers could also allow the reporting of suspected unethical or unsafe AI research or activities.</w:t>
      </w:r>
      <w:r w:rsidRPr="009A7B52">
        <w:rPr>
          <w:rStyle w:val="FootnoteReference"/>
          <w:rFonts w:ascii="EB Garamond 08" w:hAnsi="EB Garamond 08"/>
        </w:rPr>
        <w:footnoteReference w:id="333"/>
      </w:r>
      <w:r w:rsidRPr="009A7B52">
        <w:t xml:space="preserve"> Such registries, if developed domestically, could serve as building blocks for international registries.</w:t>
      </w:r>
      <w:r w:rsidRPr="009A7B52">
        <w:rPr>
          <w:rStyle w:val="FootnoteReference"/>
          <w:rFonts w:ascii="EB Garamond 08" w:hAnsi="EB Garamond 08"/>
        </w:rPr>
        <w:footnoteReference w:id="334"/>
      </w:r>
    </w:p>
    <w:p w14:paraId="1BF37946" w14:textId="77777777" w:rsidR="006775F8" w:rsidRPr="009A7B52" w:rsidRDefault="006775F8" w:rsidP="009A7B52">
      <w:r w:rsidRPr="009A7B52">
        <w:t xml:space="preserve">On the other side, some aspects of AI developments should not be widely shared. Broad sharing of technological know-how would accelerate development, and for the many reasons we have outlined, this may be unsafe without rigorous safety and regulatory mechanisms. Note that registries do not have to be publicly open, and could confine disclosures to a regulatory body, rather than the public. The International Atomic Energy Agency (IAEA) offers one example of an </w:t>
      </w:r>
      <w:r w:rsidRPr="009A7B52">
        <w:lastRenderedPageBreak/>
        <w:t>international organization that accesses and analyzes sensitive information while avoiding broader disclosure.</w:t>
      </w:r>
      <w:r w:rsidRPr="009A7B52">
        <w:rPr>
          <w:rStyle w:val="FootnoteReference"/>
          <w:rFonts w:ascii="EB Garamond 08" w:hAnsi="EB Garamond 08"/>
        </w:rPr>
        <w:footnoteReference w:id="335"/>
      </w:r>
      <w:r w:rsidRPr="009A7B52">
        <w:t xml:space="preserve"> </w:t>
      </w:r>
      <w:bookmarkEnd w:id="209"/>
    </w:p>
    <w:p w14:paraId="66803EC8" w14:textId="77777777" w:rsidR="006775F8" w:rsidRPr="009A7B52" w:rsidRDefault="006775F8" w:rsidP="009A7B52">
      <w:pPr>
        <w:pStyle w:val="Heading3"/>
      </w:pPr>
      <w:bookmarkStart w:id="214" w:name="_Toc141819055"/>
      <w:bookmarkStart w:id="215" w:name="_Toc141972237"/>
      <w:bookmarkStart w:id="216" w:name="_Toc152940251"/>
      <w:bookmarkStart w:id="217" w:name="_Toc152941142"/>
      <w:bookmarkStart w:id="218" w:name="_Toc153640949"/>
      <w:bookmarkStart w:id="219" w:name="_Toc153641096"/>
      <w:r w:rsidRPr="009A7B52">
        <w:t>Harmonization</w:t>
      </w:r>
      <w:bookmarkEnd w:id="214"/>
      <w:bookmarkEnd w:id="215"/>
      <w:bookmarkEnd w:id="216"/>
      <w:bookmarkEnd w:id="217"/>
      <w:bookmarkEnd w:id="218"/>
      <w:bookmarkEnd w:id="219"/>
    </w:p>
    <w:p w14:paraId="60F55C04" w14:textId="77777777" w:rsidR="006775F8" w:rsidRPr="009A7B52" w:rsidRDefault="006775F8" w:rsidP="009A7B52">
      <w:r w:rsidRPr="009A7B52">
        <w:t>Harmonizing regulatory requirements to reduce differences between regulatory regimes is a common objective of international governance. AI is the subject of intense international competition, and countries may fear that domestic regulation of AI development or deployment could put them at a strategic disadvantage.</w:t>
      </w:r>
      <w:bookmarkStart w:id="220" w:name="_Ref141884988"/>
      <w:r w:rsidRPr="009A7B52">
        <w:rPr>
          <w:rStyle w:val="FootnoteReference"/>
          <w:rFonts w:ascii="EB Garamond 08" w:hAnsi="EB Garamond 08"/>
        </w:rPr>
        <w:footnoteReference w:id="336"/>
      </w:r>
      <w:bookmarkEnd w:id="220"/>
      <w:r w:rsidRPr="009A7B52">
        <w:t xml:space="preserve"> Harmonization of AI regulation would counter incentives for countries to participate in a regulatory race to the bottom and for actors to relocate to jurisdictions with weaker regulations.</w:t>
      </w:r>
      <w:bookmarkStart w:id="221" w:name="_Ref139817043"/>
      <w:r w:rsidRPr="009A7B52">
        <w:rPr>
          <w:rStyle w:val="FootnoteReference"/>
          <w:rFonts w:ascii="EB Garamond 08" w:hAnsi="EB Garamond 08"/>
        </w:rPr>
        <w:footnoteReference w:id="337"/>
      </w:r>
      <w:bookmarkEnd w:id="221"/>
      <w:r w:rsidRPr="009A7B52">
        <w:t xml:space="preserve"> Harmonization would also facilitate the consideration of transboundary effects, reduce the potential for trade disputes, and ease regulatory burdens on multinational companies.</w:t>
      </w:r>
      <w:r w:rsidRPr="009A7B52">
        <w:rPr>
          <w:rStyle w:val="FootnoteReference"/>
          <w:rFonts w:ascii="EB Garamond 08" w:hAnsi="EB Garamond 08"/>
        </w:rPr>
        <w:footnoteReference w:id="338"/>
      </w:r>
    </w:p>
    <w:p w14:paraId="3FD7EBBB" w14:textId="77777777" w:rsidR="006775F8" w:rsidRPr="009A7B52" w:rsidRDefault="006775F8" w:rsidP="009A7B52">
      <w:r w:rsidRPr="009A7B52">
        <w:t>Tools for promoting legal harmonization include registries and model standards. We already noted the Biosafety Clearing-House, which also collects information on national laws and regulations regarding the use and handling of LMOs, as well as decisions, risk assessments, and environmental reviews of such organisms.</w:t>
      </w:r>
      <w:r w:rsidRPr="009A7B52">
        <w:rPr>
          <w:rStyle w:val="FootnoteReference"/>
          <w:rFonts w:ascii="EB Garamond 08" w:hAnsi="EB Garamond 08"/>
        </w:rPr>
        <w:footnoteReference w:id="339"/>
      </w:r>
      <w:r w:rsidRPr="009A7B52">
        <w:t xml:space="preserve"> The sharing of such information not only facilitates regulatory compliance but also enables countries to draw on others’ efforts in developing their own regulatory systems and making regulatory decisions.</w:t>
      </w:r>
      <w:r w:rsidRPr="009A7B52">
        <w:rPr>
          <w:rStyle w:val="FootnoteReference"/>
          <w:rFonts w:ascii="EB Garamond 08" w:hAnsi="EB Garamond 08"/>
        </w:rPr>
        <w:footnoteReference w:id="340"/>
      </w:r>
      <w:r w:rsidRPr="009A7B52">
        <w:t xml:space="preserve"> </w:t>
      </w:r>
    </w:p>
    <w:p w14:paraId="597B3C73" w14:textId="77777777" w:rsidR="006775F8" w:rsidRPr="009A7B52" w:rsidRDefault="006775F8" w:rsidP="009A7B52">
      <w:r w:rsidRPr="009A7B52">
        <w:t>Model regulatory standards can also promote harmonization. The World Health Organization, whose mission includes the establishment of international standards for pharmaceutical products, convenes expert committees to develop standards on good manufacturing practices, vaccines and biological products, and other subjects.</w:t>
      </w:r>
      <w:r w:rsidRPr="009A7B52">
        <w:rPr>
          <w:rStyle w:val="FootnoteReference"/>
          <w:rFonts w:ascii="EB Garamond 08" w:hAnsi="EB Garamond 08"/>
        </w:rPr>
        <w:footnoteReference w:id="341"/>
      </w:r>
      <w:r w:rsidRPr="009A7B52">
        <w:t xml:space="preserve"> These standards have been adopted by countries and by the International Council for Harmonisation of Technical Requirements for Pharmaceuticals for Human Use, which itself promulgates model standards for domestic adoption.</w:t>
      </w:r>
      <w:r w:rsidRPr="009A7B52">
        <w:rPr>
          <w:rStyle w:val="FootnoteReference"/>
          <w:rFonts w:ascii="EB Garamond 08" w:hAnsi="EB Garamond 08"/>
        </w:rPr>
        <w:footnoteReference w:id="342"/>
      </w:r>
    </w:p>
    <w:p w14:paraId="67CAE79C" w14:textId="77777777" w:rsidR="006775F8" w:rsidRPr="009A7B52" w:rsidRDefault="006775F8" w:rsidP="009A7B52">
      <w:r w:rsidRPr="009A7B52">
        <w:lastRenderedPageBreak/>
        <w:t>As discussed below, various entities have developed a handful of technical standards for AI.</w:t>
      </w:r>
      <w:r w:rsidRPr="009A7B52">
        <w:rPr>
          <w:rStyle w:val="FootnoteReference"/>
          <w:rFonts w:ascii="EB Garamond 08" w:hAnsi="EB Garamond 08"/>
        </w:rPr>
        <w:footnoteReference w:id="343"/>
      </w:r>
      <w:r w:rsidRPr="009A7B52">
        <w:t xml:space="preserve"> While yet to be fully implemented, these standards could play an important role in harmonization as jurisdictions grapple with how to regulate AI.</w:t>
      </w:r>
    </w:p>
    <w:p w14:paraId="6E2431B9" w14:textId="77777777" w:rsidR="006775F8" w:rsidRPr="009A7B52" w:rsidRDefault="006775F8" w:rsidP="009A7B52">
      <w:pPr>
        <w:pStyle w:val="Heading3"/>
      </w:pPr>
      <w:bookmarkStart w:id="222" w:name="_Toc141819056"/>
      <w:bookmarkStart w:id="223" w:name="_Toc141972238"/>
      <w:bookmarkStart w:id="224" w:name="_Toc152940252"/>
      <w:bookmarkStart w:id="225" w:name="_Toc152941143"/>
      <w:bookmarkStart w:id="226" w:name="_Toc153640950"/>
      <w:bookmarkStart w:id="227" w:name="_Toc153641097"/>
      <w:r w:rsidRPr="009A7B52">
        <w:t>Technology Assessment</w:t>
      </w:r>
      <w:bookmarkEnd w:id="222"/>
      <w:bookmarkEnd w:id="223"/>
      <w:bookmarkEnd w:id="224"/>
      <w:bookmarkEnd w:id="225"/>
      <w:bookmarkEnd w:id="226"/>
      <w:bookmarkEnd w:id="227"/>
    </w:p>
    <w:p w14:paraId="7D946F2E" w14:textId="4D51B141" w:rsidR="006775F8" w:rsidRPr="009A7B52" w:rsidRDefault="006775F8" w:rsidP="009A7B52">
      <w:r w:rsidRPr="009A7B52">
        <w:t>Assessments of emerging technologies can promote public engagement, identify risks, and analyze development trajectories and effects.</w:t>
      </w:r>
      <w:r w:rsidRPr="009A7B52">
        <w:rPr>
          <w:rStyle w:val="FootnoteReference"/>
          <w:rFonts w:ascii="EB Garamond 08" w:hAnsi="EB Garamond 08"/>
        </w:rPr>
        <w:footnoteReference w:id="344"/>
      </w:r>
      <w:r w:rsidRPr="009A7B52">
        <w:t xml:space="preserve"> Policymakers and stakeholders can use the results of such assessments to manage risks and reshape the technologies themselves.</w:t>
      </w:r>
      <w:r w:rsidRPr="009A7B52">
        <w:rPr>
          <w:rStyle w:val="FootnoteReference"/>
          <w:rFonts w:ascii="EB Garamond 08" w:hAnsi="EB Garamond 08"/>
        </w:rPr>
        <w:footnoteReference w:id="345"/>
      </w:r>
      <w:r w:rsidRPr="009A7B52">
        <w:t xml:space="preserve"> Performed internationally or with international support, technology assessments can also offer additional support for regulatory harmonization.</w:t>
      </w:r>
    </w:p>
    <w:p w14:paraId="427A23FC" w14:textId="77777777" w:rsidR="006775F8" w:rsidRPr="009A7B52" w:rsidRDefault="006775F8" w:rsidP="009A7B52">
      <w:r w:rsidRPr="009A7B52">
        <w:t>Assessments by the Organisation for Economic Cooperation and Development (OECD) have played a significant role in the international oversight of genetically modified organisms (GMOs). The OECD regularly prepares safety assessments of GMOs in the environment and foods derived from genetically modified crops.</w:t>
      </w:r>
      <w:r w:rsidRPr="009A7B52">
        <w:rPr>
          <w:rStyle w:val="FootnoteReference"/>
          <w:rFonts w:ascii="EB Garamond 08" w:hAnsi="EB Garamond 08"/>
        </w:rPr>
        <w:footnoteReference w:id="346"/>
      </w:r>
      <w:r w:rsidRPr="009A7B52">
        <w:t xml:space="preserve"> The assessments do not obligate member countries to adopt a specific regulatory standard or any standard at all. Rather, these consensus documents aim to ensure that information used by member and non-member countries for GMO regulation is as similar as possible.</w:t>
      </w:r>
      <w:bookmarkStart w:id="228" w:name="_Ref139817004"/>
      <w:r w:rsidRPr="009A7B52">
        <w:rPr>
          <w:rStyle w:val="FootnoteReference"/>
          <w:rFonts w:ascii="EB Garamond 08" w:hAnsi="EB Garamond 08"/>
        </w:rPr>
        <w:footnoteReference w:id="347"/>
      </w:r>
      <w:bookmarkEnd w:id="228"/>
      <w:r w:rsidRPr="009A7B52">
        <w:t xml:space="preserve"> Establishing a common information base promotes more efficient risk assessment, harmonizes regulatory oversight, and reduces barriers to trade.</w:t>
      </w:r>
      <w:r w:rsidRPr="009A7B52">
        <w:rPr>
          <w:rStyle w:val="FootnoteReference"/>
          <w:rFonts w:ascii="EB Garamond 08" w:hAnsi="EB Garamond 08"/>
        </w:rPr>
        <w:footnoteReference w:id="348"/>
      </w:r>
      <w:r w:rsidRPr="009A7B52">
        <w:t xml:space="preserve"> Although domestic regulation of GMOs exhibits substantial variation, the OECD assessments are widely read by regulators and industry and have been incorporated into the standard-setting work of international institutions.</w:t>
      </w:r>
      <w:r w:rsidRPr="009A7B52">
        <w:rPr>
          <w:rStyle w:val="FootnoteReference"/>
          <w:rFonts w:ascii="EB Garamond 08" w:hAnsi="EB Garamond 08"/>
        </w:rPr>
        <w:footnoteReference w:id="349"/>
      </w:r>
      <w:r w:rsidRPr="009A7B52">
        <w:t xml:space="preserve"> </w:t>
      </w:r>
    </w:p>
    <w:p w14:paraId="62C34027" w14:textId="438C09F7" w:rsidR="006775F8" w:rsidRPr="009A7B52" w:rsidRDefault="006775F8" w:rsidP="009A7B52">
      <w:r w:rsidRPr="009A7B52">
        <w:t xml:space="preserve">The experience with OECD assessments of GMOs suggests that assessments may be necessary but not sufficient to prompt regulatory harmonization—or even regulation—of emerging technologies. Consistent with this insight, Gary Marcus and Anka Reuel have proposed an “International Agency for AI” (IAAI) </w:t>
      </w:r>
      <w:r w:rsidRPr="009A7B52">
        <w:lastRenderedPageBreak/>
        <w:t>that would include assessment as one of its core functions.</w:t>
      </w:r>
      <w:bookmarkStart w:id="229" w:name="_Ref139876089"/>
      <w:r w:rsidRPr="009A7B52">
        <w:rPr>
          <w:rStyle w:val="FootnoteReference"/>
          <w:rFonts w:ascii="EB Garamond 08" w:hAnsi="EB Garamond 08"/>
        </w:rPr>
        <w:footnoteReference w:id="350"/>
      </w:r>
      <w:bookmarkEnd w:id="229"/>
      <w:r w:rsidRPr="009A7B52">
        <w:t xml:space="preserve"> The IAAI’s overarching mission would be to develop governance and technical solutions to promote safe AI technologies with the support of governments, business, nonprofits, and society at large.</w:t>
      </w:r>
      <w:r w:rsidRPr="009A7B52">
        <w:rPr>
          <w:rStyle w:val="FootnoteReference"/>
          <w:rFonts w:ascii="EB Garamond 08" w:hAnsi="EB Garamond 08"/>
        </w:rPr>
        <w:footnoteReference w:id="351"/>
      </w:r>
      <w:r w:rsidRPr="009A7B52">
        <w:t xml:space="preserve"> To this end, the IAAI could collaboratively address problematic uses of AI, “convene experts and develop tools to tackle the spread of misinformation,” and generate “swift and thoughtful guidance” from experts and researchers on responding to troubling developments.</w:t>
      </w:r>
      <w:r w:rsidRPr="009A7B52">
        <w:rPr>
          <w:rStyle w:val="FootnoteReference"/>
          <w:rFonts w:ascii="EB Garamond 08" w:hAnsi="EB Garamond 08"/>
        </w:rPr>
        <w:footnoteReference w:id="352"/>
      </w:r>
      <w:r w:rsidR="003318B0">
        <w:t xml:space="preserve"> Along these lines, the United Nations’ High-Level Advisory Body on Artificial Intelligence has been tasked with “building a global scientific consensus on risks and challenges, helping harness AI for the Sustainable Development Goals, and strengthening international cooperation on AI governance.”</w:t>
      </w:r>
      <w:r w:rsidR="003318B0">
        <w:rPr>
          <w:rStyle w:val="FootnoteReference"/>
        </w:rPr>
        <w:footnoteReference w:id="353"/>
      </w:r>
    </w:p>
    <w:p w14:paraId="77810E8D" w14:textId="77777777" w:rsidR="006775F8" w:rsidRPr="009A7B52" w:rsidRDefault="006775F8" w:rsidP="009A7B52">
      <w:pPr>
        <w:pStyle w:val="Heading3"/>
      </w:pPr>
      <w:bookmarkStart w:id="230" w:name="_Toc141819057"/>
      <w:bookmarkStart w:id="231" w:name="_Toc141972239"/>
      <w:bookmarkStart w:id="232" w:name="_Toc152940253"/>
      <w:bookmarkStart w:id="233" w:name="_Toc152941144"/>
      <w:bookmarkStart w:id="234" w:name="_Toc153640951"/>
      <w:bookmarkStart w:id="235" w:name="_Toc153641098"/>
      <w:r w:rsidRPr="009A7B52">
        <w:t>Soft Law</w:t>
      </w:r>
      <w:bookmarkEnd w:id="230"/>
      <w:bookmarkEnd w:id="231"/>
      <w:bookmarkEnd w:id="232"/>
      <w:bookmarkEnd w:id="233"/>
      <w:bookmarkEnd w:id="234"/>
      <w:bookmarkEnd w:id="235"/>
      <w:r w:rsidRPr="009A7B52">
        <w:t xml:space="preserve"> </w:t>
      </w:r>
    </w:p>
    <w:p w14:paraId="2D183720" w14:textId="77777777" w:rsidR="006775F8" w:rsidRPr="009A7B52" w:rsidRDefault="006775F8" w:rsidP="009A7B52">
      <w:r w:rsidRPr="009A7B52">
        <w:t>Soft law, as distinguished from enforceable hard law, refers to nonbinding standards.</w:t>
      </w:r>
      <w:bookmarkStart w:id="236" w:name="_Ref139627124"/>
      <w:r w:rsidRPr="009A7B52">
        <w:rPr>
          <w:rStyle w:val="FootnoteReference"/>
          <w:rFonts w:ascii="EB Garamond 08" w:hAnsi="EB Garamond 08"/>
        </w:rPr>
        <w:footnoteReference w:id="354"/>
      </w:r>
      <w:bookmarkEnd w:id="236"/>
      <w:r w:rsidRPr="009A7B52">
        <w:t xml:space="preserve"> Soft law includes principles, guidelines, codes of conduct, resolutions, certification and auditing requirements, and private standards developed by a wide range of institutions or governing bodies.</w:t>
      </w:r>
      <w:bookmarkStart w:id="237" w:name="_Ref139817175"/>
      <w:r w:rsidRPr="009A7B52">
        <w:rPr>
          <w:rStyle w:val="FootnoteReference"/>
          <w:rFonts w:ascii="EB Garamond 08" w:hAnsi="EB Garamond 08"/>
        </w:rPr>
        <w:footnoteReference w:id="355"/>
      </w:r>
      <w:bookmarkEnd w:id="237"/>
      <w:r w:rsidRPr="009A7B52">
        <w:t xml:space="preserve"> Soft law can be developed relatively quickly and is potentially applicable on an international scale.</w:t>
      </w:r>
      <w:r w:rsidRPr="009A7B52">
        <w:rPr>
          <w:rStyle w:val="FootnoteReference"/>
          <w:rFonts w:ascii="EB Garamond 08" w:hAnsi="EB Garamond 08"/>
        </w:rPr>
        <w:footnoteReference w:id="356"/>
      </w:r>
      <w:r w:rsidRPr="009A7B52">
        <w:t xml:space="preserve"> It can also be an important step toward the formation of hard law, as international consensus builds around a soft law norm.</w:t>
      </w:r>
      <w:r w:rsidRPr="009A7B52">
        <w:rPr>
          <w:rStyle w:val="FootnoteReference"/>
          <w:rFonts w:ascii="EB Garamond 08" w:hAnsi="EB Garamond 08"/>
        </w:rPr>
        <w:footnoteReference w:id="357"/>
      </w:r>
      <w:r w:rsidRPr="009A7B52">
        <w:t xml:space="preserve"> However, soft law itself lacks direct enforceability and accountability.</w:t>
      </w:r>
      <w:bookmarkStart w:id="238" w:name="_Ref140058966"/>
      <w:r w:rsidRPr="009A7B52">
        <w:rPr>
          <w:rStyle w:val="FootnoteReference"/>
          <w:rFonts w:ascii="EB Garamond 08" w:hAnsi="EB Garamond 08"/>
        </w:rPr>
        <w:footnoteReference w:id="358"/>
      </w:r>
      <w:bookmarkEnd w:id="238"/>
      <w:r w:rsidRPr="009A7B52">
        <w:t xml:space="preserve"> Indeed, because compliance is voluntary, soft law may suffer from a lack of participation by the bad actors whose compliance is most needed.</w:t>
      </w:r>
      <w:r w:rsidRPr="009A7B52">
        <w:rPr>
          <w:rStyle w:val="FootnoteReference"/>
          <w:rFonts w:ascii="EB Garamond 08" w:hAnsi="EB Garamond 08"/>
        </w:rPr>
        <w:footnoteReference w:id="359"/>
      </w:r>
      <w:r w:rsidRPr="009A7B52">
        <w:t xml:space="preserve"> Nonetheless, indirect means can encourage or even mandate adherence to soft law. Such indirect tools include certification programs, government procurement policies, and insurance contract provisions.</w:t>
      </w:r>
      <w:r w:rsidRPr="009A7B52">
        <w:rPr>
          <w:rStyle w:val="FootnoteReference"/>
          <w:rFonts w:ascii="EB Garamond 08" w:hAnsi="EB Garamond 08"/>
        </w:rPr>
        <w:footnoteReference w:id="360"/>
      </w:r>
      <w:r w:rsidRPr="009A7B52">
        <w:t xml:space="preserve"> </w:t>
      </w:r>
    </w:p>
    <w:p w14:paraId="1507A2DD" w14:textId="77777777" w:rsidR="006775F8" w:rsidRPr="009A7B52" w:rsidRDefault="006775F8" w:rsidP="009A7B52">
      <w:r w:rsidRPr="009A7B52">
        <w:lastRenderedPageBreak/>
        <w:t>A leading example of soft law is the Helsinki Guidelines, which set out ethical principles for human subjects medical research. Adopted in 1964 by the World Medical Association, the Helsinki Guidelines have come to serve as “a central guide to research practice” and a foundation for other, more detailed ethical standards governing medical research.</w:t>
      </w:r>
      <w:r w:rsidRPr="009A7B52">
        <w:rPr>
          <w:rStyle w:val="FootnoteReference"/>
          <w:rFonts w:ascii="EB Garamond 08" w:hAnsi="EB Garamond 08"/>
        </w:rPr>
        <w:footnoteReference w:id="361"/>
      </w:r>
      <w:r w:rsidRPr="009A7B52">
        <w:t xml:space="preserve"> Although the guidelines themselves are not legally binding, they are enforced indirectly through domestic laws that incorporate the guidelines and through journal publishers’ demands that published research comply with the guidelines.</w:t>
      </w:r>
      <w:r w:rsidRPr="009A7B52">
        <w:rPr>
          <w:rStyle w:val="FootnoteReference"/>
          <w:rFonts w:ascii="EB Garamond 08" w:hAnsi="EB Garamond 08"/>
        </w:rPr>
        <w:footnoteReference w:id="362"/>
      </w:r>
    </w:p>
    <w:p w14:paraId="60FFC2C3" w14:textId="77777777" w:rsidR="006775F8" w:rsidRPr="009A7B52" w:rsidRDefault="006775F8" w:rsidP="009A7B52">
      <w:r w:rsidRPr="009A7B52">
        <w:t>Acknowledging the need for international oversight of AI, the U.N. Secretary-General has expressed an intent “to create a high-level advisory body” to prepare initiatives on AI.</w:t>
      </w:r>
      <w:bookmarkStart w:id="239" w:name="_Ref139876309"/>
      <w:r w:rsidRPr="009A7B52">
        <w:rPr>
          <w:rStyle w:val="FootnoteReference"/>
          <w:rFonts w:ascii="EB Garamond 08" w:hAnsi="EB Garamond 08"/>
        </w:rPr>
        <w:footnoteReference w:id="363"/>
      </w:r>
      <w:bookmarkEnd w:id="239"/>
      <w:r w:rsidRPr="009A7B52">
        <w:t xml:space="preserve"> Although the form these initiatives might take is unclear, they will likely involve soft law. Indeed, soft law for AI has grown rapidly in recent years, even as measuring its actual implementation has proven difficult.</w:t>
      </w:r>
      <w:r w:rsidRPr="009A7B52">
        <w:rPr>
          <w:rStyle w:val="FootnoteReference"/>
          <w:rFonts w:ascii="EB Garamond 08" w:hAnsi="EB Garamond 08"/>
        </w:rPr>
        <w:footnoteReference w:id="364"/>
      </w:r>
      <w:r w:rsidRPr="009A7B52">
        <w:t xml:space="preserve"> </w:t>
      </w:r>
    </w:p>
    <w:p w14:paraId="4EDFA1CF" w14:textId="21C5D35F" w:rsidR="006775F8" w:rsidRPr="009A7B52" w:rsidRDefault="006775F8" w:rsidP="009A7B52">
      <w:r w:rsidRPr="009A7B52">
        <w:t>Many soft law initiatives for AI have taken the form of principles proposed or developed by intergovernmental organizations, professional associations, and private entities.</w:t>
      </w:r>
      <w:r w:rsidRPr="009A7B52">
        <w:rPr>
          <w:rStyle w:val="FootnoteReference"/>
          <w:rFonts w:ascii="EB Garamond 08" w:hAnsi="EB Garamond 08"/>
        </w:rPr>
        <w:footnoteReference w:id="365"/>
      </w:r>
      <w:r w:rsidRPr="009A7B52">
        <w:t xml:space="preserve"> The OECD, for example, has published five general “principles for responsible stewardship of trustworthy AI,” accompanied by recommendations for national policies and international cooperation.</w:t>
      </w:r>
      <w:r w:rsidRPr="009A7B52">
        <w:rPr>
          <w:rStyle w:val="FootnoteReference"/>
          <w:rFonts w:ascii="EB Garamond 08" w:hAnsi="EB Garamond 08"/>
        </w:rPr>
        <w:footnoteReference w:id="366"/>
      </w:r>
      <w:r w:rsidRPr="009A7B52">
        <w:t xml:space="preserve"> Another set of principles, the UNESCO Recommendation on the Ethics of Artificial Intelligence, calls for avoidance of unwanted harms, protection of privacy, and transparency and explainability in the deployment of AI.</w:t>
      </w:r>
      <w:r w:rsidRPr="009A7B52">
        <w:rPr>
          <w:rStyle w:val="FootnoteReference"/>
          <w:rFonts w:ascii="EB Garamond 08" w:hAnsi="EB Garamond 08"/>
        </w:rPr>
        <w:footnoteReference w:id="367"/>
      </w:r>
      <w:r w:rsidRPr="009A7B52">
        <w:t xml:space="preserve"> These guidelines, which have been adopted by all 193 UNESCO member states, have been especially influential in developing countries.</w:t>
      </w:r>
      <w:bookmarkStart w:id="240" w:name="_Ref141954610"/>
      <w:r w:rsidRPr="009A7B52">
        <w:rPr>
          <w:rStyle w:val="FootnoteReference"/>
          <w:rFonts w:ascii="EB Garamond 08" w:hAnsi="EB Garamond 08"/>
        </w:rPr>
        <w:footnoteReference w:id="368"/>
      </w:r>
      <w:bookmarkEnd w:id="240"/>
      <w:r w:rsidRPr="009A7B52">
        <w:t xml:space="preserve"> Soft law AI initiatives are not limited to the public sector.</w:t>
      </w:r>
      <w:r w:rsidRPr="009A7B52">
        <w:rPr>
          <w:rStyle w:val="FootnoteReference"/>
          <w:rFonts w:ascii="EB Garamond 08" w:hAnsi="EB Garamond 08"/>
        </w:rPr>
        <w:footnoteReference w:id="369"/>
      </w:r>
      <w:r w:rsidRPr="009A7B52">
        <w:t xml:space="preserve"> The Partnership on AI, started by key industry players but now comprising academic, civil society, and media organizations as well,</w:t>
      </w:r>
      <w:r w:rsidRPr="009A7B52">
        <w:rPr>
          <w:rStyle w:val="FootnoteReference"/>
          <w:rFonts w:ascii="EB Garamond 08" w:hAnsi="EB Garamond 08"/>
        </w:rPr>
        <w:footnoteReference w:id="370"/>
      </w:r>
      <w:r w:rsidRPr="009A7B52">
        <w:t xml:space="preserve"> has </w:t>
      </w:r>
      <w:r w:rsidRPr="009A7B52">
        <w:lastRenderedPageBreak/>
        <w:t>identified six “pillars”— “sets of issues where [the Partnership] sees some of the greatest risks and opportunities for AI”—and eight “tenets,” such as “seek[ing] to ensure that AI technologies benefit and empower as many people as possible.”</w:t>
      </w:r>
      <w:r w:rsidRPr="009A7B52">
        <w:rPr>
          <w:rStyle w:val="FootnoteReference"/>
          <w:rFonts w:ascii="EB Garamond 08" w:hAnsi="EB Garamond 08"/>
        </w:rPr>
        <w:footnoteReference w:id="371"/>
      </w:r>
    </w:p>
    <w:p w14:paraId="744F5C69" w14:textId="3452EFC9" w:rsidR="006775F8" w:rsidRPr="009A7B52" w:rsidRDefault="006775F8" w:rsidP="009A7B52">
      <w:r w:rsidRPr="009A7B52">
        <w:t>As critics have noted, these principles tend to be general and difficult to operationalize.</w:t>
      </w:r>
      <w:bookmarkStart w:id="241" w:name="_Ref139817890"/>
      <w:r w:rsidRPr="009A7B52">
        <w:rPr>
          <w:rStyle w:val="FootnoteReference"/>
          <w:rFonts w:ascii="EB Garamond 08" w:hAnsi="EB Garamond 08"/>
        </w:rPr>
        <w:footnoteReference w:id="372"/>
      </w:r>
      <w:bookmarkEnd w:id="241"/>
      <w:r w:rsidRPr="009A7B52">
        <w:t xml:space="preserve"> However, other forms of soft law can provide more specific direction. Technical standards are process, design, or manufacturing specifications that—if well-designed and widely accepted—promote consistency and safety.</w:t>
      </w:r>
      <w:bookmarkStart w:id="242" w:name="_Ref139817930"/>
      <w:r w:rsidRPr="009A7B52">
        <w:rPr>
          <w:rStyle w:val="FootnoteReference"/>
          <w:rFonts w:ascii="EB Garamond 08" w:hAnsi="EB Garamond 08"/>
        </w:rPr>
        <w:footnoteReference w:id="373"/>
      </w:r>
      <w:bookmarkEnd w:id="242"/>
      <w:r w:rsidRPr="009A7B52">
        <w:t xml:space="preserve"> Technical standards typically reflect a consensus developed from expert consultations but often arise though closed processes that lack public input and democratic legitimacy.</w:t>
      </w:r>
      <w:bookmarkStart w:id="243" w:name="_Ref139818012"/>
      <w:r w:rsidRPr="009A7B52">
        <w:rPr>
          <w:rStyle w:val="FootnoteReference"/>
          <w:rFonts w:ascii="EB Garamond 08" w:hAnsi="EB Garamond 08"/>
        </w:rPr>
        <w:footnoteReference w:id="374"/>
      </w:r>
      <w:bookmarkEnd w:id="243"/>
      <w:r w:rsidRPr="009A7B52">
        <w:t xml:space="preserve"> A handful of technical standards for AI have been issued by the International Organization for Standardization (ISO), Institute of Electrical and Electronics Engineers (IEEE), and other entities.</w:t>
      </w:r>
      <w:r w:rsidRPr="009A7B52">
        <w:rPr>
          <w:rStyle w:val="FootnoteReference"/>
          <w:rFonts w:ascii="EB Garamond 08" w:hAnsi="EB Garamond 08"/>
        </w:rPr>
        <w:footnoteReference w:id="375"/>
      </w:r>
      <w:r w:rsidRPr="009A7B52">
        <w:t xml:space="preserve"> The ISO, a nongovernmental organization composed of representatives of national standards bodies,</w:t>
      </w:r>
      <w:r w:rsidRPr="009A7B52">
        <w:rPr>
          <w:rStyle w:val="FootnoteReference"/>
          <w:rFonts w:ascii="EB Garamond 08" w:hAnsi="EB Garamond 08"/>
        </w:rPr>
        <w:footnoteReference w:id="376"/>
      </w:r>
      <w:r w:rsidRPr="009A7B52">
        <w:t xml:space="preserve"> has issued several draft or final AI standards in partnership with the International Electrotechnical Committee, including standards for AI management systems (ISO 42001), AI governance (ISO 38507), and AI risk management (ISO 23894).</w:t>
      </w:r>
      <w:bookmarkStart w:id="244" w:name="_Ref142060859"/>
      <w:r w:rsidRPr="009A7B52">
        <w:rPr>
          <w:rStyle w:val="FootnoteReference"/>
          <w:rFonts w:ascii="EB Garamond 08" w:hAnsi="EB Garamond 08"/>
        </w:rPr>
        <w:footnoteReference w:id="377"/>
      </w:r>
      <w:bookmarkEnd w:id="244"/>
      <w:r w:rsidRPr="009A7B52" w:rsidDel="00FD4A7D">
        <w:t xml:space="preserve"> The IEEE has issued draft or final standards on subjects such as the transparency of autonomous systems, algorithmic bias, and addressing ethical concerns during system design.</w:t>
      </w:r>
      <w:r w:rsidRPr="009A7B52">
        <w:rPr>
          <w:rStyle w:val="FootnoteReference"/>
          <w:rFonts w:ascii="EB Garamond 08" w:hAnsi="EB Garamond 08"/>
        </w:rPr>
        <w:footnoteReference w:id="378"/>
      </w:r>
      <w:r w:rsidRPr="009A7B52">
        <w:t xml:space="preserve"> The U.S. National Institute of Standards and Technology, a public entity, has also issued a voluntary framework for AI risk management.</w:t>
      </w:r>
      <w:r w:rsidRPr="009A7B52">
        <w:rPr>
          <w:rStyle w:val="FootnoteReference"/>
          <w:rFonts w:ascii="EB Garamond 08" w:hAnsi="EB Garamond 08"/>
        </w:rPr>
        <w:footnoteReference w:id="379"/>
      </w:r>
      <w:r w:rsidRPr="009A7B52">
        <w:t xml:space="preserve"> </w:t>
      </w:r>
      <w:r w:rsidR="003318B0">
        <w:t>In addition, the G7 has released a code of conduct for organizations developing advanced AI systems.</w:t>
      </w:r>
      <w:r w:rsidR="003318B0">
        <w:rPr>
          <w:rStyle w:val="FootnoteReference"/>
        </w:rPr>
        <w:footnoteReference w:id="380"/>
      </w:r>
      <w:r w:rsidR="003318B0">
        <w:t xml:space="preserve"> </w:t>
      </w:r>
      <w:r w:rsidRPr="009A7B52">
        <w:t xml:space="preserve">These various standards are </w:t>
      </w:r>
      <w:r w:rsidRPr="009A7B52">
        <w:lastRenderedPageBreak/>
        <w:t>increasingly serving as a starting point for efforts to develop domestic regulation.</w:t>
      </w:r>
      <w:r w:rsidRPr="009A7B52">
        <w:rPr>
          <w:rStyle w:val="FootnoteReference"/>
          <w:rFonts w:ascii="EB Garamond 08" w:hAnsi="EB Garamond 08"/>
        </w:rPr>
        <w:footnoteReference w:id="381"/>
      </w:r>
    </w:p>
    <w:p w14:paraId="23991CA9" w14:textId="77777777" w:rsidR="006775F8" w:rsidRPr="009A7B52" w:rsidRDefault="006775F8" w:rsidP="009A7B52">
      <w:pPr>
        <w:pStyle w:val="Heading3"/>
      </w:pPr>
      <w:bookmarkStart w:id="245" w:name="_Toc141819058"/>
      <w:bookmarkStart w:id="246" w:name="_Toc141972240"/>
      <w:bookmarkStart w:id="247" w:name="_Toc152940254"/>
      <w:bookmarkStart w:id="248" w:name="_Toc152941145"/>
      <w:bookmarkStart w:id="249" w:name="_Toc153640952"/>
      <w:bookmarkStart w:id="250" w:name="_Toc153641099"/>
      <w:r w:rsidRPr="009A7B52">
        <w:t>Hard Law</w:t>
      </w:r>
      <w:bookmarkEnd w:id="245"/>
      <w:bookmarkEnd w:id="246"/>
      <w:bookmarkEnd w:id="247"/>
      <w:bookmarkEnd w:id="248"/>
      <w:bookmarkEnd w:id="249"/>
      <w:bookmarkEnd w:id="250"/>
    </w:p>
    <w:p w14:paraId="43ED4441" w14:textId="77777777" w:rsidR="006775F8" w:rsidRPr="009A7B52" w:rsidRDefault="006775F8" w:rsidP="009A7B52">
      <w:r w:rsidRPr="009A7B52">
        <w:t>Treaties, conventions, and similar instruments constitute hard law—binding obligations of the states that enter into such agreements.</w:t>
      </w:r>
      <w:r w:rsidRPr="009A7B52">
        <w:rPr>
          <w:rStyle w:val="FootnoteReference"/>
          <w:rFonts w:ascii="EB Garamond 08" w:hAnsi="EB Garamond 08"/>
        </w:rPr>
        <w:footnoteReference w:id="382"/>
      </w:r>
      <w:r w:rsidRPr="009A7B52">
        <w:t xml:space="preserve"> A hard law approach to AI could initially establish procedural requirements that are easy to meet, such as disclosing how systems are monitored, their operators registered, and their training runs audited—and later incorporate substantive standards as appropriate.</w:t>
      </w:r>
      <w:bookmarkStart w:id="251" w:name="_Ref141888853"/>
      <w:r w:rsidRPr="009A7B52">
        <w:rPr>
          <w:rStyle w:val="FootnoteReference"/>
          <w:rFonts w:ascii="EB Garamond 08" w:hAnsi="EB Garamond 08"/>
        </w:rPr>
        <w:footnoteReference w:id="383"/>
      </w:r>
      <w:bookmarkEnd w:id="251"/>
      <w:r w:rsidRPr="009A7B52">
        <w:t xml:space="preserve"> Treaties typically do not apply to non-state entities, however, and monitoring and enforcement may be ineffective.</w:t>
      </w:r>
      <w:r w:rsidRPr="009A7B52">
        <w:rPr>
          <w:rStyle w:val="FootnoteReference"/>
          <w:rFonts w:ascii="EB Garamond 08" w:hAnsi="EB Garamond 08"/>
        </w:rPr>
        <w:footnoteReference w:id="384"/>
      </w:r>
      <w:r w:rsidRPr="009A7B52">
        <w:t xml:space="preserve"> Furthermore, negotiating and ratifying treaties take significant time and resources, and modifying treaties in response to new developments or information is likewise difficult.</w:t>
      </w:r>
      <w:r w:rsidRPr="009A7B52">
        <w:rPr>
          <w:rStyle w:val="FootnoteReference"/>
          <w:rFonts w:ascii="EB Garamond 08" w:hAnsi="EB Garamond 08"/>
        </w:rPr>
        <w:footnoteReference w:id="385"/>
      </w:r>
      <w:r w:rsidRPr="009A7B52">
        <w:t xml:space="preserve"> These complexities pose a challenge to treaty governance in rapidly developing fields such as AI.</w:t>
      </w:r>
      <w:r w:rsidRPr="009A7B52">
        <w:rPr>
          <w:rStyle w:val="FootnoteReference"/>
          <w:rFonts w:ascii="EB Garamond 08" w:hAnsi="EB Garamond 08"/>
        </w:rPr>
        <w:footnoteReference w:id="386"/>
      </w:r>
    </w:p>
    <w:p w14:paraId="006048AF" w14:textId="77777777" w:rsidR="006775F8" w:rsidRPr="009A7B52" w:rsidRDefault="006775F8" w:rsidP="009A7B52">
      <w:r w:rsidRPr="009A7B52">
        <w:t>Domestic regulation can have transnational impacts and offers a likely starting point for developing international AI regulation.</w:t>
      </w:r>
      <w:r w:rsidRPr="009A7B52">
        <w:rPr>
          <w:rStyle w:val="FootnoteReference"/>
          <w:rFonts w:ascii="EB Garamond 08" w:hAnsi="EB Garamond 08"/>
        </w:rPr>
        <w:footnoteReference w:id="387"/>
      </w:r>
      <w:r w:rsidRPr="009A7B52">
        <w:t xml:space="preserve"> While legislatures have enacted dozens of laws that mention AI, many of these laws focus on specific applications of AI, and not all seek to regulate it.</w:t>
      </w:r>
      <w:r w:rsidRPr="009A7B52">
        <w:rPr>
          <w:rStyle w:val="FootnoteReference"/>
          <w:rFonts w:ascii="EB Garamond 08" w:hAnsi="EB Garamond 08"/>
        </w:rPr>
        <w:footnoteReference w:id="388"/>
      </w:r>
      <w:r w:rsidRPr="009A7B52">
        <w:t xml:space="preserve"> Nonetheless, growing momentum to regulate AI nationally, as well as stakeholder and public support for AI regulation, suggest the feasibility of global AI oversight.</w:t>
      </w:r>
      <w:r w:rsidRPr="009A7B52">
        <w:rPr>
          <w:rStyle w:val="FootnoteReference"/>
          <w:rFonts w:ascii="EB Garamond 08" w:hAnsi="EB Garamond 08"/>
        </w:rPr>
        <w:footnoteReference w:id="389"/>
      </w:r>
      <w:r w:rsidRPr="009A7B52">
        <w:t xml:space="preserve"> At the national level, overall approaches to AI regulation fall into three basic categories: applying existing law, devising new regulations that categorize AI applications by risk, and establishing requirements of testing and approval before use.</w:t>
      </w:r>
      <w:r w:rsidRPr="009A7B52">
        <w:rPr>
          <w:rStyle w:val="FootnoteReference"/>
          <w:rFonts w:ascii="EB Garamond 08" w:hAnsi="EB Garamond 08"/>
        </w:rPr>
        <w:footnoteReference w:id="390"/>
      </w:r>
    </w:p>
    <w:p w14:paraId="08D1179A" w14:textId="77777777" w:rsidR="006775F8" w:rsidRPr="009A7B52" w:rsidRDefault="006775F8" w:rsidP="009A7B52">
      <w:r w:rsidRPr="009A7B52">
        <w:t>Looking to position itself “as an AI superpower,” the United Kingdom is following the first approach.</w:t>
      </w:r>
      <w:r w:rsidRPr="009A7B52">
        <w:rPr>
          <w:rStyle w:val="FootnoteReference"/>
          <w:rFonts w:ascii="EB Garamond 08" w:hAnsi="EB Garamond 08"/>
        </w:rPr>
        <w:footnoteReference w:id="391"/>
      </w:r>
      <w:r w:rsidRPr="009A7B52">
        <w:t xml:space="preserve"> The U.K. directs regulators to apply a principles-based AI framework, in combination with existing law, on a context-specific </w:t>
      </w:r>
      <w:r w:rsidRPr="009A7B52">
        <w:lastRenderedPageBreak/>
        <w:t>basis.</w:t>
      </w:r>
      <w:r w:rsidRPr="009A7B52">
        <w:rPr>
          <w:rStyle w:val="FootnoteReference"/>
          <w:rFonts w:ascii="EB Garamond 08" w:hAnsi="EB Garamond 08"/>
        </w:rPr>
        <w:footnoteReference w:id="392"/>
      </w:r>
      <w:r w:rsidRPr="009A7B52">
        <w:t xml:space="preserve"> Rather than regulating AI as a general matter, regulators are to consider specific uses of AI and incorporate principles such as safety, fairness, and transparency into the application of existing rules to AI.</w:t>
      </w:r>
      <w:r w:rsidRPr="009A7B52">
        <w:rPr>
          <w:rStyle w:val="FootnoteReference"/>
          <w:rFonts w:ascii="EB Garamond 08" w:hAnsi="EB Garamond 08"/>
        </w:rPr>
        <w:footnoteReference w:id="393"/>
      </w:r>
      <w:r w:rsidRPr="009A7B52">
        <w:t xml:space="preserve"> While AI-specific legislation might be adopted if necessary, the approach relies heavily on existing law, as complemented by soft law in the form of technical standards and assurance techniques.</w:t>
      </w:r>
      <w:bookmarkStart w:id="252" w:name="_Ref141802717"/>
      <w:r w:rsidRPr="009A7B52">
        <w:rPr>
          <w:rStyle w:val="FootnoteReference"/>
          <w:rFonts w:ascii="EB Garamond 08" w:hAnsi="EB Garamond 08"/>
        </w:rPr>
        <w:footnoteReference w:id="394"/>
      </w:r>
      <w:bookmarkEnd w:id="252"/>
      <w:r w:rsidRPr="009A7B52">
        <w:t xml:space="preserve"> This approach falls short of what is needed in several regards—most notably its avoidance of general technology regulation and its blindness to societal-level risks. Still, it marks political will and interest in regulation of some kind.</w:t>
      </w:r>
    </w:p>
    <w:p w14:paraId="617ABD85" w14:textId="77777777" w:rsidR="003318B0" w:rsidRPr="009A7B52" w:rsidRDefault="003318B0" w:rsidP="003318B0">
      <w:r w:rsidRPr="009A7B52">
        <w:t>The European Union, by contrast, is in the process of adopting a tiered, risk-based approach.</w:t>
      </w:r>
      <w:r>
        <w:rPr>
          <w:rStyle w:val="FootnoteReference"/>
        </w:rPr>
        <w:footnoteReference w:id="395"/>
      </w:r>
      <w:r w:rsidRPr="009A7B52">
        <w:t xml:space="preserve"> The EU Artificial Intelligence Act “categorizes applications of AI into four levels of risk: unacceptable risk, high risk, limited risk[,] and minimal or no risk.”</w:t>
      </w:r>
      <w:r w:rsidRPr="009A7B52">
        <w:rPr>
          <w:rStyle w:val="FootnoteReference"/>
          <w:rFonts w:ascii="EB Garamond 08" w:hAnsi="EB Garamond 08"/>
        </w:rPr>
        <w:footnoteReference w:id="396"/>
      </w:r>
      <w:r w:rsidRPr="009A7B52">
        <w:t xml:space="preserve"> Applications involving unacceptable risk, such as AI systems using manipulative or deceptive techniques to distort behavior and </w:t>
      </w:r>
      <w:r>
        <w:t>untargeted scraping of facial images to create facial recognition databases</w:t>
      </w:r>
      <w:r w:rsidRPr="009A7B52">
        <w:t>, are prohibited.</w:t>
      </w:r>
      <w:bookmarkStart w:id="253" w:name="_Ref153184431"/>
      <w:r w:rsidRPr="009A7B52">
        <w:rPr>
          <w:rStyle w:val="FootnoteReference"/>
          <w:rFonts w:ascii="EB Garamond 08" w:hAnsi="EB Garamond 08"/>
        </w:rPr>
        <w:footnoteReference w:id="397"/>
      </w:r>
      <w:bookmarkEnd w:id="253"/>
      <w:r w:rsidRPr="009A7B52">
        <w:t xml:space="preserve"> High-risk applications, which include use of AI systems </w:t>
      </w:r>
      <w:r>
        <w:t>to influence elections and systems that may cause significant potential harm to health, safety, fundamental rights, and the environment</w:t>
      </w:r>
      <w:r w:rsidRPr="009A7B52">
        <w:t xml:space="preserve">, are subject to manufacturer assessment </w:t>
      </w:r>
      <w:r>
        <w:t xml:space="preserve">of impacts on fundamental rights as well as other </w:t>
      </w:r>
      <w:r w:rsidRPr="009A7B52">
        <w:t>requirements.</w:t>
      </w:r>
      <w:r w:rsidRPr="009A7B52">
        <w:rPr>
          <w:rStyle w:val="FootnoteReference"/>
          <w:rFonts w:ascii="EB Garamond 08" w:hAnsi="EB Garamond 08"/>
        </w:rPr>
        <w:footnoteReference w:id="398"/>
      </w:r>
      <w:r w:rsidRPr="009A7B52">
        <w:t xml:space="preserve"> Limited risk applications, including deepfakes and chatbots, are subject to </w:t>
      </w:r>
      <w:r>
        <w:t xml:space="preserve">minimal </w:t>
      </w:r>
      <w:r w:rsidRPr="009A7B52">
        <w:t>transparency obligations.</w:t>
      </w:r>
      <w:r w:rsidRPr="009A7B52">
        <w:rPr>
          <w:rStyle w:val="FootnoteReference"/>
          <w:rFonts w:ascii="EB Garamond 08" w:hAnsi="EB Garamond 08"/>
        </w:rPr>
        <w:footnoteReference w:id="399"/>
      </w:r>
      <w:r w:rsidRPr="009A7B52">
        <w:t xml:space="preserve"> For minimal or no risk applications, member states are encouraged to apply voluntary codes of conduct.</w:t>
      </w:r>
      <w:r w:rsidRPr="009A7B52">
        <w:rPr>
          <w:rStyle w:val="FootnoteReference"/>
          <w:rFonts w:ascii="EB Garamond 08" w:hAnsi="EB Garamond 08"/>
        </w:rPr>
        <w:footnoteReference w:id="400"/>
      </w:r>
      <w:r w:rsidRPr="009A7B52">
        <w:t xml:space="preserve"> </w:t>
      </w:r>
      <w:r>
        <w:t>In addition, general-purpose AI systems are subject to transparency obligations, as well as risk assessment and mitigation and other requirements if they involve high impacts and systemic risk.</w:t>
      </w:r>
      <w:r>
        <w:rPr>
          <w:rStyle w:val="FootnoteReference"/>
        </w:rPr>
        <w:footnoteReference w:id="401"/>
      </w:r>
      <w:r>
        <w:t xml:space="preserve">  </w:t>
      </w:r>
      <w:r w:rsidRPr="009A7B52">
        <w:t xml:space="preserve">The E.U.’s </w:t>
      </w:r>
      <w:r w:rsidRPr="009A7B52">
        <w:lastRenderedPageBreak/>
        <w:t>approach</w:t>
      </w:r>
      <w:r>
        <w:t xml:space="preserve"> nonetheless </w:t>
      </w:r>
      <w:r w:rsidRPr="009A7B52">
        <w:t>fails to address misalignment concerns and to capture several high-risk categories. It does</w:t>
      </w:r>
      <w:r>
        <w:t xml:space="preserve"> not apply to AI systems</w:t>
      </w:r>
      <w:r w:rsidRPr="009A7B52">
        <w:t xml:space="preserve"> </w:t>
      </w:r>
      <w:r>
        <w:t xml:space="preserve">used for military or defense purposes, including </w:t>
      </w:r>
      <w:r w:rsidRPr="009A7B52">
        <w:t>autonomous weapons systems</w:t>
      </w:r>
      <w:r>
        <w:t>.</w:t>
      </w:r>
      <w:r>
        <w:rPr>
          <w:rStyle w:val="FootnoteReference"/>
        </w:rPr>
        <w:footnoteReference w:id="402"/>
      </w:r>
      <w:r>
        <w:t xml:space="preserve"> It also does </w:t>
      </w:r>
      <w:r w:rsidRPr="009A7B52">
        <w:t>little to address concerns about systems that can autonomously and recursively self-improve. Yet, we should also acknowledge that this early action illustrates a strong political will and interest in transnational regulation.</w:t>
      </w:r>
    </w:p>
    <w:p w14:paraId="3CC57FB1" w14:textId="77777777" w:rsidR="003318B0" w:rsidRPr="009A7B52" w:rsidRDefault="003318B0" w:rsidP="003318B0">
      <w:r w:rsidRPr="009A7B52">
        <w:t xml:space="preserve">China </w:t>
      </w:r>
      <w:r>
        <w:t xml:space="preserve">has taken </w:t>
      </w:r>
      <w:r w:rsidRPr="009A7B52">
        <w:t xml:space="preserve">a </w:t>
      </w:r>
      <w:r>
        <w:t xml:space="preserve">somewhat </w:t>
      </w:r>
      <w:r w:rsidRPr="009A7B52">
        <w:t>more restrictive approach</w:t>
      </w:r>
      <w:r>
        <w:t xml:space="preserve"> </w:t>
      </w:r>
      <w:r w:rsidRPr="009A7B52">
        <w:t xml:space="preserve">with respect to </w:t>
      </w:r>
      <w:r>
        <w:t xml:space="preserve">targeted </w:t>
      </w:r>
      <w:r w:rsidRPr="009A7B52">
        <w:t>AI applications. Building on its registration requirements for specified AI algorithms, China issued a</w:t>
      </w:r>
      <w:r>
        <w:t>n</w:t>
      </w:r>
      <w:r w:rsidRPr="009A7B52">
        <w:t xml:space="preserve"> </w:t>
      </w:r>
      <w:r>
        <w:t xml:space="preserve">interim </w:t>
      </w:r>
      <w:r w:rsidRPr="009A7B52">
        <w:t xml:space="preserve">regulation for generative AI in </w:t>
      </w:r>
      <w:r>
        <w:t xml:space="preserve">July </w:t>
      </w:r>
      <w:r w:rsidRPr="009A7B52">
        <w:t>2023.</w:t>
      </w:r>
      <w:r w:rsidRPr="009A7B52">
        <w:rPr>
          <w:rStyle w:val="FootnoteReference"/>
          <w:rFonts w:ascii="EB Garamond 08" w:hAnsi="EB Garamond 08"/>
        </w:rPr>
        <w:footnoteReference w:id="403"/>
      </w:r>
      <w:r w:rsidRPr="009A7B52">
        <w:t xml:space="preserve"> Under this </w:t>
      </w:r>
      <w:r>
        <w:t xml:space="preserve">interim </w:t>
      </w:r>
      <w:r w:rsidRPr="009A7B52">
        <w:t xml:space="preserve">approach, </w:t>
      </w:r>
      <w:r>
        <w:t xml:space="preserve">providers of AI services to the public for </w:t>
      </w:r>
      <w:r w:rsidRPr="009A7B52">
        <w:t>generati</w:t>
      </w:r>
      <w:r>
        <w:t>ng</w:t>
      </w:r>
      <w:r w:rsidRPr="009A7B52">
        <w:t xml:space="preserve"> text, image</w:t>
      </w:r>
      <w:r>
        <w:t>s</w:t>
      </w:r>
      <w:r w:rsidRPr="009A7B52">
        <w:t>, audio</w:t>
      </w:r>
      <w:r>
        <w:t>, video, or other content “</w:t>
      </w:r>
      <w:r w:rsidRPr="009A7B52">
        <w:t xml:space="preserve">bear responsibility as the producer of </w:t>
      </w:r>
      <w:r>
        <w:t xml:space="preserve">online information </w:t>
      </w:r>
      <w:r w:rsidRPr="009A7B52">
        <w:t>content</w:t>
      </w:r>
      <w:r>
        <w:t xml:space="preserve"> </w:t>
      </w:r>
      <w:r w:rsidRPr="009A7B52">
        <w:t>.</w:t>
      </w:r>
      <w:r>
        <w:t xml:space="preserve"> . . .</w:t>
      </w:r>
      <w:r w:rsidRPr="009A7B52">
        <w:t>”</w:t>
      </w:r>
      <w:r w:rsidRPr="009A7B52">
        <w:rPr>
          <w:rStyle w:val="FootnoteReference"/>
          <w:rFonts w:ascii="EB Garamond 08" w:hAnsi="EB Garamond 08"/>
        </w:rPr>
        <w:footnoteReference w:id="404"/>
      </w:r>
      <w:r w:rsidRPr="009A7B52">
        <w:t xml:space="preserve"> </w:t>
      </w:r>
      <w:r>
        <w:t>Providers must “employ effective measures to increase the quality of t</w:t>
      </w:r>
      <w:r w:rsidRPr="009A7B52">
        <w:t>raining data</w:t>
      </w:r>
      <w:r>
        <w:t>, and increase the truth,</w:t>
      </w:r>
      <w:r w:rsidRPr="009A7B52">
        <w:t xml:space="preserve"> accuracy, objectivity, and diversity”</w:t>
      </w:r>
      <w:r>
        <w:t xml:space="preserve"> of such data.</w:t>
      </w:r>
      <w:r w:rsidRPr="009A7B52">
        <w:rPr>
          <w:rStyle w:val="FootnoteReference"/>
          <w:rFonts w:ascii="EB Garamond 08" w:hAnsi="EB Garamond 08"/>
        </w:rPr>
        <w:footnoteReference w:id="405"/>
      </w:r>
      <w:r w:rsidRPr="009A7B52">
        <w:t xml:space="preserve"> </w:t>
      </w:r>
      <w:r>
        <w:t>Furthermore, providers of “</w:t>
      </w:r>
      <w:r w:rsidRPr="009A7B52">
        <w:t xml:space="preserve">generative AI services </w:t>
      </w:r>
      <w:r>
        <w:t xml:space="preserve">with </w:t>
      </w:r>
      <w:r w:rsidRPr="009A7B52">
        <w:t>public</w:t>
      </w:r>
      <w:r>
        <w:t xml:space="preserve"> opinion properties or the capacity for social mobilization” must carry out and submit</w:t>
      </w:r>
      <w:r w:rsidRPr="009A7B52">
        <w:t xml:space="preserve"> </w:t>
      </w:r>
      <w:r>
        <w:t>“</w:t>
      </w:r>
      <w:r w:rsidRPr="009A7B52">
        <w:t>security assessment</w:t>
      </w:r>
      <w:r>
        <w:t>s” to regulators before making such services publicly available</w:t>
      </w:r>
      <w:r w:rsidRPr="009A7B52">
        <w:t>.</w:t>
      </w:r>
      <w:r w:rsidRPr="009A7B52">
        <w:rPr>
          <w:rStyle w:val="FootnoteReference"/>
          <w:rFonts w:ascii="EB Garamond 08" w:hAnsi="EB Garamond 08"/>
        </w:rPr>
        <w:footnoteReference w:id="406"/>
      </w:r>
      <w:r w:rsidRPr="009A7B52">
        <w:t xml:space="preserve">  The </w:t>
      </w:r>
      <w:r>
        <w:t xml:space="preserve">regulation </w:t>
      </w:r>
      <w:r w:rsidRPr="009A7B52">
        <w:t>also includes privacy, transparency, and accountability requirements,</w:t>
      </w:r>
      <w:r w:rsidRPr="009A7B52">
        <w:rPr>
          <w:rStyle w:val="FootnoteReference"/>
          <w:rFonts w:ascii="EB Garamond 08" w:hAnsi="EB Garamond 08"/>
        </w:rPr>
        <w:footnoteReference w:id="407"/>
      </w:r>
      <w:r w:rsidRPr="009A7B52">
        <w:t xml:space="preserve"> as well as a requirement that generated content “</w:t>
      </w:r>
      <w:r>
        <w:t xml:space="preserve">uphold </w:t>
      </w:r>
      <w:r w:rsidRPr="009A7B52">
        <w:t>the Socialist Core Values.”</w:t>
      </w:r>
      <w:r w:rsidRPr="009A7B52">
        <w:rPr>
          <w:rStyle w:val="FootnoteReference"/>
          <w:rFonts w:ascii="EB Garamond 08" w:hAnsi="EB Garamond 08"/>
        </w:rPr>
        <w:footnoteReference w:id="408"/>
      </w:r>
      <w:r w:rsidRPr="009A7B52">
        <w:t xml:space="preserve"> Notably, the regulation appl</w:t>
      </w:r>
      <w:r>
        <w:t>ies</w:t>
      </w:r>
      <w:r w:rsidRPr="009A7B52">
        <w:t xml:space="preserve"> only to the private sector, not to governmental use of AI.</w:t>
      </w:r>
      <w:r w:rsidRPr="009A7B52">
        <w:rPr>
          <w:rStyle w:val="FootnoteReference"/>
          <w:rFonts w:ascii="EB Garamond 08" w:hAnsi="EB Garamond 08"/>
        </w:rPr>
        <w:footnoteReference w:id="409"/>
      </w:r>
      <w:r w:rsidRPr="009A7B52">
        <w:t xml:space="preserve"> As a result, some observers worry, China’s development and use of AI for national security, surveillance, and military purposes will proceed unabated.</w:t>
      </w:r>
      <w:r w:rsidRPr="009A7B52">
        <w:rPr>
          <w:rStyle w:val="FootnoteReference"/>
          <w:rFonts w:ascii="EB Garamond 08" w:hAnsi="EB Garamond 08"/>
        </w:rPr>
        <w:footnoteReference w:id="410"/>
      </w:r>
      <w:r w:rsidRPr="009A7B52">
        <w:t xml:space="preserve"> </w:t>
      </w:r>
    </w:p>
    <w:p w14:paraId="7FC0841C" w14:textId="77777777" w:rsidR="003318B0" w:rsidRPr="009A7B52" w:rsidRDefault="003318B0" w:rsidP="003318B0">
      <w:r w:rsidRPr="009A7B52">
        <w:t xml:space="preserve">Aspects from each of these approaches might be incorporated into global AI standards. Depending on the desired functions of governance, international AI governance may take distinct forms in different contexts. For some AI applications, coordination and harmonization of standards will take priority. In such instances, the International Civil Aviation Organisation might serve as an </w:t>
      </w:r>
      <w:r w:rsidRPr="009A7B52">
        <w:lastRenderedPageBreak/>
        <w:t>appropriate model for international governance.</w:t>
      </w:r>
      <w:r w:rsidRPr="009A7B52">
        <w:rPr>
          <w:rStyle w:val="FootnoteReference"/>
          <w:rFonts w:ascii="EB Garamond 08" w:hAnsi="EB Garamond 08"/>
        </w:rPr>
        <w:footnoteReference w:id="411"/>
      </w:r>
      <w:r w:rsidRPr="009A7B52">
        <w:t xml:space="preserve"> This U.N. agency, charged with fostering the development of international air transport, establishes standards and recommended practices for international air navigation.</w:t>
      </w:r>
      <w:r w:rsidRPr="009A7B52">
        <w:rPr>
          <w:rStyle w:val="FootnoteReference"/>
          <w:rFonts w:ascii="EB Garamond 08" w:hAnsi="EB Garamond 08"/>
        </w:rPr>
        <w:footnoteReference w:id="412"/>
      </w:r>
      <w:r w:rsidRPr="009A7B52">
        <w:t xml:space="preserve"> </w:t>
      </w:r>
    </w:p>
    <w:p w14:paraId="17992C12" w14:textId="77777777" w:rsidR="003318B0" w:rsidRPr="009A7B52" w:rsidRDefault="003318B0" w:rsidP="003318B0">
      <w:r w:rsidRPr="009A7B52">
        <w:t>In other contexts, managing the risks posed by AI will be of foremost concern, requiring a more vigorous approach. In this vein, various stakeholders have suggested that the IAEA might serve as a model for AI regulation.</w:t>
      </w:r>
      <w:r w:rsidRPr="009A7B52">
        <w:rPr>
          <w:rStyle w:val="FootnoteReference"/>
          <w:rFonts w:ascii="EB Garamond 08" w:hAnsi="EB Garamond 08"/>
        </w:rPr>
        <w:footnoteReference w:id="413"/>
      </w:r>
      <w:r w:rsidRPr="009A7B52">
        <w:t xml:space="preserve"> “Focus[ed] on existential risk,” an IAEA-like entity could “inspect systems, require audits, test for compliance with safety standards, [and] place restrictions on degrees of deployment and levels of security.”</w:t>
      </w:r>
      <w:r w:rsidRPr="009A7B52">
        <w:rPr>
          <w:rStyle w:val="FootnoteReference"/>
          <w:rFonts w:ascii="EB Garamond 08" w:hAnsi="EB Garamond 08"/>
        </w:rPr>
        <w:footnoteReference w:id="414"/>
      </w:r>
      <w:r w:rsidRPr="009A7B52">
        <w:t xml:space="preserve"> Alternatively, a global AI regulator might have a more limited sphere of responsibility, such as focusing on the use of autonomous weapons.</w:t>
      </w:r>
      <w:r w:rsidRPr="009A7B52">
        <w:rPr>
          <w:rStyle w:val="FootnoteReference"/>
          <w:rFonts w:ascii="EB Garamond 08" w:hAnsi="EB Garamond 08"/>
        </w:rPr>
        <w:footnoteReference w:id="415"/>
      </w:r>
    </w:p>
    <w:p w14:paraId="6A3C78CA" w14:textId="77777777" w:rsidR="003318B0" w:rsidRPr="009A7B52" w:rsidRDefault="003318B0" w:rsidP="003318B0">
      <w:r w:rsidRPr="009A7B52">
        <w:t>While the IAEA can provide a useful precedent for international AI regulation, distinctions between nuclear proliferation and AI suggest that AI governance will be more complex. The IAEA regulates state actors, its inspection and monitoring activities assume the ability to detect physical nuclear material, and its role evolved over decades in response to revealed gaps in oversight.</w:t>
      </w:r>
      <w:bookmarkStart w:id="254" w:name="_Ref153646706"/>
      <w:r w:rsidRPr="009A7B52">
        <w:rPr>
          <w:rStyle w:val="FootnoteReference"/>
          <w:rFonts w:ascii="EB Garamond 08" w:hAnsi="EB Garamond 08"/>
        </w:rPr>
        <w:footnoteReference w:id="416"/>
      </w:r>
      <w:bookmarkEnd w:id="254"/>
      <w:r w:rsidRPr="009A7B52">
        <w:t xml:space="preserve"> By contrast, any AI oversight system will have to account for AI development and use by both private actors and states</w:t>
      </w:r>
      <w:r>
        <w:t xml:space="preserve"> across a wide range of sectors</w:t>
      </w:r>
      <w:r w:rsidRPr="009A7B52">
        <w:t>.</w:t>
      </w:r>
      <w:bookmarkStart w:id="255" w:name="_Ref153180534"/>
      <w:r w:rsidRPr="009A7B52">
        <w:rPr>
          <w:rStyle w:val="FootnoteReference"/>
          <w:rFonts w:ascii="EB Garamond 08" w:hAnsi="EB Garamond 08"/>
        </w:rPr>
        <w:footnoteReference w:id="417"/>
      </w:r>
      <w:bookmarkEnd w:id="255"/>
      <w:r w:rsidRPr="009A7B52">
        <w:t xml:space="preserve"> AI efforts will likely be more difficult to detect because they lack the substantial physical footprint of nuclear weapons.</w:t>
      </w:r>
      <w:r w:rsidRPr="009A7B52">
        <w:rPr>
          <w:rStyle w:val="FootnoteReference"/>
          <w:rFonts w:ascii="EB Garamond 08" w:hAnsi="EB Garamond 08"/>
        </w:rPr>
        <w:footnoteReference w:id="418"/>
      </w:r>
      <w:r w:rsidRPr="009A7B52">
        <w:t xml:space="preserve"> While GPU server farms do leave a footprint, distributed training paradigms may enable sophisticated actors to evade detection. Furthermore, AI is developing rapidly, leaving less time for the gradual evolution of a governance structure.</w:t>
      </w:r>
      <w:r w:rsidRPr="009A7B52">
        <w:rPr>
          <w:rStyle w:val="FootnoteReference"/>
          <w:rFonts w:ascii="EB Garamond 08" w:hAnsi="EB Garamond 08"/>
        </w:rPr>
        <w:footnoteReference w:id="419"/>
      </w:r>
    </w:p>
    <w:p w14:paraId="2CF2DDD0" w14:textId="77777777" w:rsidR="003318B0" w:rsidRPr="009A7B52" w:rsidRDefault="003318B0" w:rsidP="003318B0">
      <w:r w:rsidRPr="009A7B52">
        <w:t xml:space="preserve">International governance of AI need not require an international regulator, however. An international treaty could spell out binding obligations to be implemented by individual states, without oversight from an international monitor. For example, the Convention on Artificial Intelligence, Human Rights, </w:t>
      </w:r>
      <w:r w:rsidRPr="009A7B52">
        <w:lastRenderedPageBreak/>
        <w:t>Democracy, and the Rule of Law, currently being drafted by the Council of Europe, would obligate states to ensure that AI systems incorporate individual privacy protections, transparency and auditability requirements, and safety and security requirements.</w:t>
      </w:r>
      <w:r w:rsidRPr="009A7B52">
        <w:rPr>
          <w:rStyle w:val="FootnoteReference"/>
          <w:rFonts w:ascii="EB Garamond 08" w:hAnsi="EB Garamond 08"/>
        </w:rPr>
        <w:footnoteReference w:id="420"/>
      </w:r>
      <w:r w:rsidRPr="009A7B52">
        <w:t xml:space="preserve"> The treaty could be signed by not only the 47 member states of the Council, but also observer states—including the United States, Mexico, and Japan.</w:t>
      </w:r>
      <w:r w:rsidRPr="009A7B52">
        <w:rPr>
          <w:rStyle w:val="FootnoteReference"/>
          <w:rFonts w:ascii="EB Garamond 08" w:hAnsi="EB Garamond 08"/>
        </w:rPr>
        <w:footnoteReference w:id="421"/>
      </w:r>
    </w:p>
    <w:p w14:paraId="7C3434C6" w14:textId="77777777" w:rsidR="003318B0" w:rsidRPr="009A7B52" w:rsidRDefault="003318B0" w:rsidP="003318B0">
      <w:r w:rsidRPr="009A7B52">
        <w:t xml:space="preserve">Ongoing efforts to develop oversight and accountability mechanisms for AI, whether in the form of registries, principles, technical standards, or domestic law, reflect the accretion of an AI governance network. These various mechanisms are laying the foundation for international governance of AI. </w:t>
      </w:r>
      <w:r>
        <w:rPr>
          <w:spacing w:val="-9"/>
        </w:rPr>
        <w:t>Strengthening connections between key players in governance can facilitate information-sharing, coordination, and norm-building.</w:t>
      </w:r>
      <w:r>
        <w:rPr>
          <w:rStyle w:val="FootnoteReference"/>
          <w:spacing w:val="-9"/>
        </w:rPr>
        <w:footnoteReference w:id="422"/>
      </w:r>
      <w:r>
        <w:rPr>
          <w:spacing w:val="-9"/>
        </w:rPr>
        <w:t xml:space="preserve"> </w:t>
      </w:r>
      <w:r w:rsidRPr="009A7B52">
        <w:t xml:space="preserve">While establishing binding and meaningful international governance of AI may prove challenging, precedents in other areas indicate that such governance is achievable and normatively desirable. </w:t>
      </w:r>
    </w:p>
    <w:p w14:paraId="092EAB47" w14:textId="77777777" w:rsidR="006775F8" w:rsidRPr="009A7B52" w:rsidRDefault="006775F8" w:rsidP="009A7B52"/>
    <w:p w14:paraId="5E6D6FC0" w14:textId="77777777" w:rsidR="006775F8" w:rsidRPr="009A7B52" w:rsidRDefault="006775F8" w:rsidP="00BA519D">
      <w:pPr>
        <w:pStyle w:val="Heading1"/>
        <w:numPr>
          <w:ilvl w:val="0"/>
          <w:numId w:val="0"/>
        </w:numPr>
      </w:pPr>
      <w:bookmarkStart w:id="256" w:name="_Toc141819059"/>
      <w:bookmarkStart w:id="257" w:name="_Toc141972241"/>
      <w:bookmarkStart w:id="258" w:name="_Toc141972348"/>
      <w:bookmarkStart w:id="259" w:name="_Toc150316953"/>
      <w:bookmarkStart w:id="260" w:name="_Toc152940255"/>
      <w:bookmarkStart w:id="261" w:name="_Toc152941146"/>
      <w:bookmarkStart w:id="262" w:name="_Toc153640953"/>
      <w:bookmarkStart w:id="263" w:name="_Toc153641100"/>
      <w:r w:rsidRPr="009A7B52">
        <w:lastRenderedPageBreak/>
        <w:t>Conclusion</w:t>
      </w:r>
      <w:bookmarkEnd w:id="256"/>
      <w:bookmarkEnd w:id="257"/>
      <w:bookmarkEnd w:id="258"/>
      <w:bookmarkEnd w:id="259"/>
      <w:bookmarkEnd w:id="260"/>
      <w:bookmarkEnd w:id="261"/>
      <w:bookmarkEnd w:id="262"/>
      <w:bookmarkEnd w:id="263"/>
    </w:p>
    <w:p w14:paraId="2764F1FE" w14:textId="77777777" w:rsidR="006775F8" w:rsidRPr="009A7B52" w:rsidRDefault="006775F8" w:rsidP="009A7B52">
      <w:r w:rsidRPr="009A7B52">
        <w:t>This Article lays out the case for the broad, systemic regulation of AI. The dangers of AI systems extend to present and future harms. They range from fraud and misinformation to property damage and human lives. They threaten communities and they may involve national or transnational threats. Our principal argument is that all of these risks matter. To mitigate these risks and allow society to reap the benefits of this new technology, comprehensive government regulation will be necessary.</w:t>
      </w:r>
    </w:p>
    <w:p w14:paraId="66A45D8F" w14:textId="337CD122" w:rsidR="006775F8" w:rsidRPr="009A7B52" w:rsidRDefault="006775F8" w:rsidP="009A7B52">
      <w:r w:rsidRPr="009A7B52">
        <w:t xml:space="preserve">The present AI moment already exposes a sliver of the full dangers of AI systems. Their broad deployment threatens bias and discrimination on a new scale, the erosion of social trust, and uncomfortable threats to privacy when algorithms can infer our intimate secrets. As AI systems gain new capabilities, they may have transformative effects on labor markets with resulting impacts on wealth and inequality. Their military applications can be used to make violence efficient and accurate to an unprecedented degree. And their power could engender new modes of surveillance and totalitarianism. </w:t>
      </w:r>
    </w:p>
    <w:p w14:paraId="4AA6314F" w14:textId="1931B63F" w:rsidR="006775F8" w:rsidRPr="009A7B52" w:rsidRDefault="006775F8" w:rsidP="009A7B52">
      <w:r w:rsidRPr="009A7B52">
        <w:t>These threat profiles largely stem from misuse by AI system engineers. But these systems can also cause massive social harms due to their own misalignment. We have detailed the alignment problem and noted that we should expect that even systems pursuing benign goals will impose considerable social risks. Solving the alignment problem, however, turns out to be more complex than most realize. It is a problem that we currently do not know how to solve.</w:t>
      </w:r>
    </w:p>
    <w:p w14:paraId="64BE6EED" w14:textId="77777777" w:rsidR="006775F8" w:rsidRPr="009A7B52" w:rsidRDefault="006775F8" w:rsidP="009A7B52">
      <w:r w:rsidRPr="009A7B52">
        <w:t>We see both benefits and risks in the future development and deployment of AI systems. We have demonstrated that, even on a conventional cost-benefit basis, the case for regulation is strong. Recognizing uncertainty does not alter that; rather, reasonable precaution demands that future development be even more tightly regulated. To that end, we have provided a set of regulatory recommendations, based on both a domestic and an international strategy. We explored a set of seven principles that domestic regulation should follow. We also explored international precedents and noted the important role of a combination of transparency and secrecy. We also demonstrated that international cooperation is indeed plausible and highlighted a variety of examples to that effect.</w:t>
      </w:r>
    </w:p>
    <w:p w14:paraId="78B26205" w14:textId="77777777" w:rsidR="006775F8" w:rsidRPr="009A7B52" w:rsidRDefault="006775F8" w:rsidP="009A7B52">
      <w:r w:rsidRPr="009A7B52">
        <w:t>Ultimately, every honest assessment must start and end with epistemic humility. We simply do not know many things, and we do not always know the things that we do not know. But if there is a deep uncertainty over whether a plane is safe or not, it is best not to board it.</w:t>
      </w:r>
      <w:r w:rsidRPr="009A7B52">
        <w:rPr>
          <w:rStyle w:val="FootnoteReference"/>
          <w:rFonts w:ascii="EB Garamond 08" w:hAnsi="EB Garamond 08"/>
        </w:rPr>
        <w:footnoteReference w:id="423"/>
      </w:r>
      <w:r w:rsidRPr="009A7B52">
        <w:t xml:space="preserve"> AI systems promise power. It is the hardest </w:t>
      </w:r>
      <w:r w:rsidRPr="009A7B52">
        <w:lastRenderedPageBreak/>
        <w:t>thing to resist. Market participants would like to assure us that they will use it responsibly and will not deploy systems that are unsafe. They would like to see, if anything, regulation that focuses on bits and parcels, and only on specific applications. We believe that there is a role for robust, systemic regulation, and that an informed policy conversation about the risks and upsides of AI will point the way toward the optimal regulatory approach. We hope to have started that conversation here.</w:t>
      </w:r>
    </w:p>
    <w:p w14:paraId="531C9113" w14:textId="09265101" w:rsidR="009F0902" w:rsidRPr="009A7B52" w:rsidRDefault="009F0902" w:rsidP="009A7B52"/>
    <w:sectPr w:rsidR="009F0902" w:rsidRPr="009A7B52" w:rsidSect="00EA0545">
      <w:headerReference w:type="first" r:id="rId16"/>
      <w:footnotePr>
        <w:numRestart w:val="eachSect"/>
      </w:footnotePr>
      <w:type w:val="continuous"/>
      <w:pgSz w:w="12240" w:h="15840" w:code="1"/>
      <w:pgMar w:top="2160" w:right="2160" w:bottom="2160" w:left="2160" w:header="288" w:footer="2246"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7C6AE" w14:textId="77777777" w:rsidR="00EA0545" w:rsidRDefault="00EA0545" w:rsidP="009A7B52">
      <w:r>
        <w:separator/>
      </w:r>
    </w:p>
  </w:endnote>
  <w:endnote w:type="continuationSeparator" w:id="0">
    <w:p w14:paraId="05516C3B" w14:textId="77777777" w:rsidR="00EA0545" w:rsidRDefault="00EA0545" w:rsidP="009A7B52">
      <w:r>
        <w:continuationSeparator/>
      </w:r>
    </w:p>
  </w:endnote>
  <w:endnote w:type="continuationNotice" w:id="1">
    <w:p w14:paraId="7FF543A9" w14:textId="77777777" w:rsidR="00EA0545" w:rsidRDefault="00EA0545" w:rsidP="009A7B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altName w:val="Century Schoolbook"/>
    <w:charset w:val="00"/>
    <w:family w:val="roman"/>
    <w:pitch w:val="variable"/>
    <w:sig w:usb0="00000287" w:usb1="00000000" w:usb2="00000000" w:usb3="00000000" w:csb0="0000009F" w:csb1="00000000"/>
    <w:embedRegular r:id="rId1" w:fontKey="{E46C69E5-695C-4462-BB0B-69B024ADC644}"/>
    <w:embedBold r:id="rId2" w:fontKey="{7CD59A4C-24AA-4613-A9F1-FEF23A940905}"/>
    <w:embedItalic r:id="rId3" w:fontKey="{1383BE8A-AB25-4DEA-9224-560E35C8B975}"/>
  </w:font>
  <w:font w:name="Cambria">
    <w:panose1 w:val="02040503050406030204"/>
    <w:charset w:val="00"/>
    <w:family w:val="roman"/>
    <w:pitch w:val="variable"/>
    <w:sig w:usb0="E00006FF" w:usb1="420024FF" w:usb2="02000000" w:usb3="00000000" w:csb0="0000019F" w:csb1="00000000"/>
    <w:embedRegular r:id="rId4" w:fontKey="{03056725-19E8-4BD6-AC59-04F417018469}"/>
    <w:embedBold r:id="rId5" w:fontKey="{6872D27F-E049-41A8-B6B6-DEFEF55E8EF4}"/>
    <w:embedItalic r:id="rId6" w:fontKey="{F0F0C281-D6D2-4AA7-B3C7-5599C7B849B5}"/>
  </w:font>
  <w:font w:name="Arial">
    <w:panose1 w:val="020B0604020202020204"/>
    <w:charset w:val="00"/>
    <w:family w:val="swiss"/>
    <w:pitch w:val="variable"/>
    <w:sig w:usb0="E0002EFF" w:usb1="C000785B" w:usb2="00000009" w:usb3="00000000" w:csb0="000001FF" w:csb1="00000000"/>
  </w:font>
  <w:font w:name="EB Garamond 08">
    <w:altName w:val="Cambria"/>
    <w:panose1 w:val="00000000000000000000"/>
    <w:charset w:val="00"/>
    <w:family w:val="roman"/>
    <w:notTrueType/>
    <w:pitch w:val="variable"/>
    <w:sig w:usb0="A00000A7" w:usb1="5000004A" w:usb2="00000000" w:usb3="00000000" w:csb0="00000111" w:csb1="00000000"/>
  </w:font>
  <w:font w:name="EB Garamond">
    <w:charset w:val="00"/>
    <w:family w:val="auto"/>
    <w:pitch w:val="variable"/>
    <w:sig w:usb0="E00002FF" w:usb1="02000413" w:usb2="00000000" w:usb3="00000000" w:csb0="0000019F" w:csb1="00000000"/>
    <w:embedRegular r:id="rId7" w:fontKey="{C15CDDD6-A2BE-47B3-9D9A-83A3F06C4F35}"/>
    <w:embedBold r:id="rId8" w:fontKey="{19010A6D-2311-46CF-802C-F8540EF541E4}"/>
    <w:embedItalic r:id="rId9" w:fontKey="{0DB0AC7F-0CA9-42A0-9E1D-95B50E90B40E}"/>
  </w:font>
  <w:font w:name="Garamond Premr Pro">
    <w:altName w:val="Cambria"/>
    <w:panose1 w:val="00000000000000000000"/>
    <w:charset w:val="00"/>
    <w:family w:val="roman"/>
    <w:notTrueType/>
    <w:pitch w:val="variable"/>
    <w:sig w:usb0="E00002BF" w:usb1="5000E07B" w:usb2="00000000" w:usb3="00000000" w:csb0="0000019F" w:csb1="00000000"/>
  </w:font>
  <w:font w:name="Tahoma">
    <w:altName w:val="Geneva"/>
    <w:panose1 w:val="020B0604030504040204"/>
    <w:charset w:val="00"/>
    <w:family w:val="swiss"/>
    <w:pitch w:val="variable"/>
    <w:sig w:usb0="E1002EFF" w:usb1="C000605B" w:usb2="00000029" w:usb3="00000000" w:csb0="000101FF" w:csb1="00000000"/>
    <w:embedRegular r:id="rId10" w:fontKey="{6804E811-CD8C-4833-8FB1-2182E93B14AF}"/>
  </w:font>
  <w:font w:name="CMU Serif Roman">
    <w:altName w:val="Mongolian Baiti"/>
    <w:charset w:val="00"/>
    <w:family w:val="auto"/>
    <w:pitch w:val="variable"/>
    <w:sig w:usb0="E10002FF" w:usb1="5201E9EB" w:usb2="02020004" w:usb3="00000000" w:csb0="0000019F" w:csb1="00000000"/>
  </w:font>
  <w:font w:name="CG Times">
    <w:altName w:val="Times New Roman"/>
    <w:panose1 w:val="00000000000000000000"/>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 (Body CS)">
    <w:altName w:val="Arial"/>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11" w:fontKey="{BC0B65FF-FAED-493A-82B2-12EF22F7D430}"/>
    <w:embedBold r:id="rId12" w:fontKey="{A1354005-BA23-4C73-9DDB-C3E26D78663E}"/>
  </w:font>
  <w:font w:name="Consolas">
    <w:panose1 w:val="020B0609020204030204"/>
    <w:charset w:val="00"/>
    <w:family w:val="modern"/>
    <w:pitch w:val="fixed"/>
    <w:sig w:usb0="E00006FF" w:usb1="0000FCFF" w:usb2="00000001" w:usb3="00000000" w:csb0="0000019F" w:csb1="00000000"/>
    <w:embedRegular r:id="rId13" w:fontKey="{0E00EB67-C347-456A-A82A-9189C46CDFFE}"/>
  </w:font>
  <w:font w:name="Segoe UI">
    <w:panose1 w:val="020B0502040204020203"/>
    <w:charset w:val="00"/>
    <w:family w:val="swiss"/>
    <w:pitch w:val="variable"/>
    <w:sig w:usb0="E4002EFF" w:usb1="C000E47F" w:usb2="00000009" w:usb3="00000000" w:csb0="000001FF" w:csb1="00000000"/>
    <w:embedItalic r:id="rId14" w:fontKey="{380427A6-2E1D-447A-B543-7A6FD86D5C9E}"/>
  </w:font>
  <w:font w:name="Adobe Garamond Pro">
    <w:panose1 w:val="02020502060506020403"/>
    <w:charset w:val="00"/>
    <w:family w:val="roman"/>
    <w:notTrueType/>
    <w:pitch w:val="variable"/>
    <w:sig w:usb0="800000AF" w:usb1="5000205B"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EB Garamond 12">
    <w:panose1 w:val="00000000000000000000"/>
    <w:charset w:val="00"/>
    <w:family w:val="roman"/>
    <w:notTrueType/>
    <w:pitch w:val="variable"/>
    <w:sig w:usb0="E00002FF" w:usb1="5240E4FF"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81051" w14:textId="77777777" w:rsidR="00EA0545" w:rsidRDefault="00EA0545" w:rsidP="009A7B52">
      <w:r>
        <w:separator/>
      </w:r>
    </w:p>
  </w:footnote>
  <w:footnote w:type="continuationSeparator" w:id="0">
    <w:p w14:paraId="4E752CA2" w14:textId="77777777" w:rsidR="00EA0545" w:rsidRDefault="00EA0545" w:rsidP="009A7B52">
      <w:r>
        <w:continuationSeparator/>
      </w:r>
    </w:p>
  </w:footnote>
  <w:footnote w:type="continuationNotice" w:id="1">
    <w:p w14:paraId="6864150B" w14:textId="77777777" w:rsidR="00EA0545" w:rsidRDefault="00EA0545" w:rsidP="009A7B52"/>
  </w:footnote>
  <w:footnote w:id="2">
    <w:p w14:paraId="0CB3F2DE" w14:textId="4F135354" w:rsidR="00437F82" w:rsidRPr="003B542F" w:rsidRDefault="00437F8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B87ACE" w:rsidRPr="003B542F">
        <w:rPr>
          <w:rFonts w:ascii="EB Garamond" w:hAnsi="EB Garamond"/>
          <w:szCs w:val="16"/>
        </w:rPr>
        <w:t xml:space="preserve">Silver </w:t>
      </w:r>
      <w:r w:rsidRPr="003B542F">
        <w:rPr>
          <w:rFonts w:ascii="EB Garamond" w:hAnsi="EB Garamond"/>
          <w:szCs w:val="16"/>
        </w:rPr>
        <w:t>Associate Professor of Law, University of Alabama School of Law. Director of the Program on Artificial Intelligence.</w:t>
      </w:r>
    </w:p>
  </w:footnote>
  <w:footnote w:id="3">
    <w:p w14:paraId="1E1E3FD0" w14:textId="19307970" w:rsidR="00DE5F8B" w:rsidRPr="003B542F" w:rsidRDefault="00DE5F8B"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Professor of Law, </w:t>
      </w:r>
      <w:r w:rsidR="005B474D" w:rsidRPr="003B542F">
        <w:rPr>
          <w:rFonts w:ascii="EB Garamond" w:hAnsi="EB Garamond"/>
          <w:szCs w:val="16"/>
        </w:rPr>
        <w:t xml:space="preserve">University of Utah </w:t>
      </w:r>
      <w:r w:rsidRPr="003B542F">
        <w:rPr>
          <w:rFonts w:ascii="EB Garamond" w:hAnsi="EB Garamond"/>
          <w:szCs w:val="16"/>
        </w:rPr>
        <w:t>S.J. Quinney College of Law</w:t>
      </w:r>
      <w:r w:rsidR="005E7ACC" w:rsidRPr="003B542F">
        <w:rPr>
          <w:rFonts w:ascii="EB Garamond" w:hAnsi="EB Garamond"/>
          <w:szCs w:val="16"/>
        </w:rPr>
        <w:t>.</w:t>
      </w:r>
    </w:p>
  </w:footnote>
  <w:footnote w:id="4">
    <w:p w14:paraId="51762A95" w14:textId="4F83FD6B" w:rsidR="00DE5F8B" w:rsidRPr="003B542F" w:rsidRDefault="00DE5F8B"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2AD305A3" w:rsidRPr="003B542F">
        <w:rPr>
          <w:rFonts w:ascii="EB Garamond" w:eastAsia="Adobe Garamond Pro" w:hAnsi="EB Garamond"/>
          <w:szCs w:val="16"/>
        </w:rPr>
        <w:t xml:space="preserve"> Martin Luther King Jr. Professor of Law, UC Davis School of Law. Thanks to William</w:t>
      </w:r>
      <w:r w:rsidR="2AD305A3" w:rsidRPr="003B542F">
        <w:rPr>
          <w:rFonts w:ascii="EB Garamond" w:eastAsia="Adobe Garamond Pro" w:hAnsi="EB Garamond"/>
          <w:color w:val="242424"/>
          <w:szCs w:val="16"/>
        </w:rPr>
        <w:t xml:space="preserve"> Brewbaker, </w:t>
      </w:r>
      <w:r w:rsidR="2AD305A3" w:rsidRPr="003B542F">
        <w:rPr>
          <w:rFonts w:ascii="EB Garamond" w:eastAsia="Adobe Garamond Pro" w:hAnsi="EB Garamond"/>
          <w:szCs w:val="16"/>
        </w:rPr>
        <w:t xml:space="preserve">Teneille Brown, Rebecca Crootof, </w:t>
      </w:r>
      <w:r w:rsidR="2AD305A3" w:rsidRPr="003B542F">
        <w:rPr>
          <w:rFonts w:ascii="EB Garamond" w:eastAsia="Adobe Garamond Pro" w:hAnsi="EB Garamond"/>
          <w:color w:val="242424"/>
          <w:szCs w:val="16"/>
        </w:rPr>
        <w:t>Shahar Dillbary,</w:t>
      </w:r>
      <w:r w:rsidR="2AD305A3" w:rsidRPr="003B542F">
        <w:rPr>
          <w:rFonts w:ascii="EB Garamond" w:eastAsia="Adobe Garamond Pro" w:hAnsi="EB Garamond"/>
          <w:szCs w:val="16"/>
        </w:rPr>
        <w:t xml:space="preserve"> </w:t>
      </w:r>
      <w:r w:rsidR="004F3EAF" w:rsidRPr="003B542F">
        <w:rPr>
          <w:rFonts w:ascii="EB Garamond" w:eastAsia="Adobe Garamond Pro" w:hAnsi="EB Garamond"/>
          <w:szCs w:val="16"/>
        </w:rPr>
        <w:t xml:space="preserve">Leslie Francis, </w:t>
      </w:r>
      <w:r w:rsidR="00145B57" w:rsidRPr="003B542F">
        <w:rPr>
          <w:rFonts w:ascii="EB Garamond" w:eastAsia="Adobe Garamond Pro" w:hAnsi="EB Garamond"/>
          <w:szCs w:val="16"/>
        </w:rPr>
        <w:t xml:space="preserve">David Hoffman, </w:t>
      </w:r>
      <w:r w:rsidR="2AD305A3" w:rsidRPr="003B542F">
        <w:rPr>
          <w:rFonts w:ascii="EB Garamond" w:eastAsia="Adobe Garamond Pro" w:hAnsi="EB Garamond"/>
          <w:szCs w:val="16"/>
        </w:rPr>
        <w:t xml:space="preserve">Cathy Hwang, </w:t>
      </w:r>
      <w:r w:rsidR="002A745F" w:rsidRPr="003B542F">
        <w:rPr>
          <w:rFonts w:ascii="EB Garamond" w:eastAsia="Adobe Garamond Pro" w:hAnsi="EB Garamond"/>
          <w:szCs w:val="16"/>
        </w:rPr>
        <w:t xml:space="preserve">Paul Horwiz, </w:t>
      </w:r>
      <w:r w:rsidR="006F2C66" w:rsidRPr="003B542F">
        <w:rPr>
          <w:rFonts w:ascii="EB Garamond" w:eastAsia="Adobe Garamond Pro" w:hAnsi="EB Garamond"/>
          <w:szCs w:val="16"/>
        </w:rPr>
        <w:t>Dan Joyner,</w:t>
      </w:r>
      <w:r w:rsidR="00145B57" w:rsidRPr="003B542F">
        <w:rPr>
          <w:rFonts w:ascii="EB Garamond" w:eastAsia="Adobe Garamond Pro" w:hAnsi="EB Garamond"/>
          <w:szCs w:val="16"/>
        </w:rPr>
        <w:t xml:space="preserve"> Julian Nyarko,</w:t>
      </w:r>
      <w:r w:rsidR="006F2C66" w:rsidRPr="003B542F">
        <w:rPr>
          <w:rFonts w:ascii="EB Garamond" w:eastAsia="Adobe Garamond Pro" w:hAnsi="EB Garamond"/>
          <w:szCs w:val="16"/>
        </w:rPr>
        <w:t xml:space="preserve"> </w:t>
      </w:r>
      <w:r w:rsidR="2AD305A3" w:rsidRPr="003B542F">
        <w:rPr>
          <w:rFonts w:ascii="EB Garamond" w:eastAsia="Adobe Garamond Pro" w:hAnsi="EB Garamond"/>
          <w:szCs w:val="16"/>
        </w:rPr>
        <w:t>Noam Kolt, Paul Ohm, Peter Salib, Daniel Solove</w:t>
      </w:r>
      <w:r w:rsidR="00832277" w:rsidRPr="003B542F">
        <w:rPr>
          <w:rFonts w:ascii="EB Garamond" w:eastAsia="Adobe Garamond Pro" w:hAnsi="EB Garamond"/>
          <w:szCs w:val="16"/>
        </w:rPr>
        <w:t xml:space="preserve">, Christopher Yoo, and </w:t>
      </w:r>
      <w:r w:rsidR="00FA0539" w:rsidRPr="003B542F">
        <w:rPr>
          <w:rFonts w:ascii="EB Garamond" w:eastAsia="Adobe Garamond Pro" w:hAnsi="EB Garamond"/>
          <w:szCs w:val="16"/>
        </w:rPr>
        <w:t xml:space="preserve">the </w:t>
      </w:r>
      <w:r w:rsidR="00832277" w:rsidRPr="003B542F">
        <w:rPr>
          <w:rFonts w:ascii="EB Garamond" w:eastAsia="Adobe Garamond Pro" w:hAnsi="EB Garamond"/>
          <w:szCs w:val="16"/>
        </w:rPr>
        <w:t>participants in the Law &amp; Technology Workshop</w:t>
      </w:r>
      <w:r w:rsidR="2AD305A3" w:rsidRPr="003B542F">
        <w:rPr>
          <w:rFonts w:ascii="EB Garamond" w:eastAsia="Adobe Garamond Pro" w:hAnsi="EB Garamond"/>
          <w:szCs w:val="16"/>
        </w:rPr>
        <w:t>. Special thanks to Clayton Chambers and Elizabeth Meeker for excellent research assistance.</w:t>
      </w:r>
    </w:p>
  </w:footnote>
  <w:footnote w:id="5">
    <w:p w14:paraId="2158C4ED" w14:textId="3C739A86" w:rsidR="00041DF4" w:rsidRPr="003B542F" w:rsidRDefault="00041DF4" w:rsidP="00047C4D">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Anjali Gopal et al., Will </w:t>
      </w:r>
      <w:r w:rsidR="0035422A" w:rsidRPr="003B542F">
        <w:rPr>
          <w:rFonts w:ascii="EB Garamond" w:hAnsi="EB Garamond"/>
          <w:szCs w:val="16"/>
        </w:rPr>
        <w:t>R</w:t>
      </w:r>
      <w:r w:rsidRPr="003B542F">
        <w:rPr>
          <w:rFonts w:ascii="EB Garamond" w:hAnsi="EB Garamond"/>
          <w:szCs w:val="16"/>
        </w:rPr>
        <w:t xml:space="preserve">eleasing the </w:t>
      </w:r>
      <w:r w:rsidR="00925804" w:rsidRPr="003B542F">
        <w:rPr>
          <w:rFonts w:ascii="EB Garamond" w:hAnsi="EB Garamond"/>
          <w:szCs w:val="16"/>
        </w:rPr>
        <w:t>W</w:t>
      </w:r>
      <w:r w:rsidRPr="003B542F">
        <w:rPr>
          <w:rFonts w:ascii="EB Garamond" w:hAnsi="EB Garamond"/>
          <w:szCs w:val="16"/>
        </w:rPr>
        <w:t xml:space="preserve">eights of </w:t>
      </w:r>
      <w:r w:rsidR="00925804" w:rsidRPr="003B542F">
        <w:rPr>
          <w:rFonts w:ascii="EB Garamond" w:hAnsi="EB Garamond"/>
          <w:szCs w:val="16"/>
        </w:rPr>
        <w:t>L</w:t>
      </w:r>
      <w:r w:rsidRPr="003B542F">
        <w:rPr>
          <w:rFonts w:ascii="EB Garamond" w:hAnsi="EB Garamond"/>
          <w:szCs w:val="16"/>
        </w:rPr>
        <w:t xml:space="preserve">arge </w:t>
      </w:r>
      <w:r w:rsidR="00925804" w:rsidRPr="003B542F">
        <w:rPr>
          <w:rFonts w:ascii="EB Garamond" w:hAnsi="EB Garamond"/>
          <w:szCs w:val="16"/>
        </w:rPr>
        <w:t>L</w:t>
      </w:r>
      <w:r w:rsidRPr="003B542F">
        <w:rPr>
          <w:rFonts w:ascii="EB Garamond" w:hAnsi="EB Garamond"/>
          <w:szCs w:val="16"/>
        </w:rPr>
        <w:t xml:space="preserve">anguage </w:t>
      </w:r>
      <w:r w:rsidR="00925804" w:rsidRPr="003B542F">
        <w:rPr>
          <w:rFonts w:ascii="EB Garamond" w:hAnsi="EB Garamond"/>
          <w:szCs w:val="16"/>
        </w:rPr>
        <w:t>M</w:t>
      </w:r>
      <w:r w:rsidRPr="003B542F">
        <w:rPr>
          <w:rFonts w:ascii="EB Garamond" w:hAnsi="EB Garamond"/>
          <w:szCs w:val="16"/>
        </w:rPr>
        <w:t xml:space="preserve">odels </w:t>
      </w:r>
      <w:r w:rsidR="00925804" w:rsidRPr="003B542F">
        <w:rPr>
          <w:rFonts w:ascii="EB Garamond" w:hAnsi="EB Garamond"/>
          <w:szCs w:val="16"/>
        </w:rPr>
        <w:t>G</w:t>
      </w:r>
      <w:r w:rsidRPr="003B542F">
        <w:rPr>
          <w:rFonts w:ascii="EB Garamond" w:hAnsi="EB Garamond"/>
          <w:szCs w:val="16"/>
        </w:rPr>
        <w:t xml:space="preserve">rant </w:t>
      </w:r>
      <w:r w:rsidR="00925804" w:rsidRPr="003B542F">
        <w:rPr>
          <w:rFonts w:ascii="EB Garamond" w:hAnsi="EB Garamond"/>
          <w:szCs w:val="16"/>
        </w:rPr>
        <w:t>W</w:t>
      </w:r>
      <w:r w:rsidRPr="003B542F">
        <w:rPr>
          <w:rFonts w:ascii="EB Garamond" w:hAnsi="EB Garamond"/>
          <w:szCs w:val="16"/>
        </w:rPr>
        <w:t xml:space="preserve">idespread </w:t>
      </w:r>
      <w:r w:rsidR="00047C4D" w:rsidRPr="003B542F">
        <w:rPr>
          <w:rFonts w:ascii="EB Garamond" w:hAnsi="EB Garamond"/>
          <w:szCs w:val="16"/>
        </w:rPr>
        <w:t>Access</w:t>
      </w:r>
      <w:r w:rsidRPr="003B542F">
        <w:rPr>
          <w:rFonts w:ascii="EB Garamond" w:hAnsi="EB Garamond"/>
          <w:szCs w:val="16"/>
        </w:rPr>
        <w:t xml:space="preserve"> to </w:t>
      </w:r>
      <w:r w:rsidR="00925804" w:rsidRPr="003B542F">
        <w:rPr>
          <w:rFonts w:ascii="EB Garamond" w:hAnsi="EB Garamond"/>
          <w:szCs w:val="16"/>
        </w:rPr>
        <w:t>P</w:t>
      </w:r>
      <w:r w:rsidRPr="003B542F">
        <w:rPr>
          <w:rFonts w:ascii="EB Garamond" w:hAnsi="EB Garamond"/>
          <w:szCs w:val="16"/>
        </w:rPr>
        <w:t>andemic agents?</w:t>
      </w:r>
      <w:r w:rsidR="00925804" w:rsidRPr="003B542F">
        <w:rPr>
          <w:rFonts w:ascii="EB Garamond" w:hAnsi="EB Garamond"/>
          <w:szCs w:val="16"/>
        </w:rPr>
        <w:t xml:space="preserve">, </w:t>
      </w:r>
      <w:r w:rsidR="00A74064" w:rsidRPr="003B542F">
        <w:rPr>
          <w:rFonts w:ascii="EB Garamond" w:hAnsi="EB Garamond"/>
          <w:smallCaps/>
          <w:szCs w:val="16"/>
        </w:rPr>
        <w:t xml:space="preserve">arXiv:2310.18233, </w:t>
      </w:r>
      <w:r w:rsidR="00A74064" w:rsidRPr="003B542F">
        <w:rPr>
          <w:rFonts w:ascii="EB Garamond" w:hAnsi="EB Garamond"/>
          <w:szCs w:val="16"/>
        </w:rPr>
        <w:t xml:space="preserve">at </w:t>
      </w:r>
      <w:r w:rsidR="00047C4D" w:rsidRPr="003B542F">
        <w:rPr>
          <w:rFonts w:ascii="EB Garamond" w:hAnsi="EB Garamond"/>
          <w:szCs w:val="16"/>
        </w:rPr>
        <w:t>4</w:t>
      </w:r>
      <w:r w:rsidRPr="003B542F">
        <w:rPr>
          <w:rFonts w:ascii="EB Garamond" w:hAnsi="EB Garamond"/>
          <w:szCs w:val="16"/>
        </w:rPr>
        <w:t xml:space="preserve"> (2023)</w:t>
      </w:r>
      <w:r w:rsidR="00047C4D" w:rsidRPr="003B542F">
        <w:rPr>
          <w:rFonts w:ascii="EB Garamond" w:hAnsi="EB Garamond"/>
          <w:szCs w:val="16"/>
        </w:rPr>
        <w:t>, available online at</w:t>
      </w:r>
      <w:r w:rsidRPr="003B542F">
        <w:rPr>
          <w:rFonts w:ascii="EB Garamond" w:hAnsi="EB Garamond"/>
          <w:szCs w:val="16"/>
        </w:rPr>
        <w:t xml:space="preserve">  https://arxiv.org/ftp/arxiv/papers/2310/2310.18233.pdf</w:t>
      </w:r>
    </w:p>
  </w:footnote>
  <w:footnote w:id="6">
    <w:p w14:paraId="56923742" w14:textId="35473F2E" w:rsidR="0035422A" w:rsidRPr="003B542F" w:rsidRDefault="0035422A">
      <w:pPr>
        <w:pStyle w:val="FootnoteText"/>
        <w:rPr>
          <w:rFonts w:ascii="EB Garamond" w:hAnsi="EB Garamond"/>
          <w:i/>
          <w:iCs/>
        </w:rPr>
      </w:pPr>
      <w:r w:rsidRPr="003B542F">
        <w:rPr>
          <w:rStyle w:val="FootnoteReference"/>
          <w:rFonts w:ascii="EB Garamond" w:hAnsi="EB Garamond"/>
        </w:rPr>
        <w:footnoteRef/>
      </w:r>
      <w:r w:rsidRPr="003B542F">
        <w:rPr>
          <w:rFonts w:ascii="EB Garamond" w:hAnsi="EB Garamond"/>
        </w:rPr>
        <w:t xml:space="preserve"> </w:t>
      </w:r>
      <w:r w:rsidRPr="003B542F">
        <w:rPr>
          <w:rFonts w:ascii="EB Garamond" w:hAnsi="EB Garamond"/>
          <w:i/>
          <w:iCs/>
        </w:rPr>
        <w:t>Id.</w:t>
      </w:r>
    </w:p>
  </w:footnote>
  <w:footnote w:id="7">
    <w:p w14:paraId="0A32D501" w14:textId="6D21FED4" w:rsidR="003B542F" w:rsidRPr="003B542F" w:rsidRDefault="003B542F">
      <w:pPr>
        <w:pStyle w:val="FootnoteText"/>
        <w:rPr>
          <w:rFonts w:ascii="EB Garamond" w:hAnsi="EB Garamond"/>
        </w:rPr>
      </w:pPr>
      <w:r w:rsidRPr="003B542F">
        <w:rPr>
          <w:rStyle w:val="FootnoteReference"/>
          <w:rFonts w:ascii="EB Garamond" w:hAnsi="EB Garamond"/>
        </w:rPr>
        <w:footnoteRef/>
      </w:r>
      <w:r w:rsidRPr="003B542F">
        <w:rPr>
          <w:rFonts w:ascii="EB Garamond" w:hAnsi="EB Garamond"/>
        </w:rPr>
        <w:t xml:space="preserve"> </w:t>
      </w:r>
      <w:r w:rsidRPr="003B542F">
        <w:rPr>
          <w:rFonts w:ascii="EB Garamond" w:hAnsi="EB Garamond"/>
          <w:i/>
          <w:iCs/>
        </w:rPr>
        <w:t xml:space="preserve">Id, </w:t>
      </w:r>
      <w:r w:rsidRPr="003B542F">
        <w:rPr>
          <w:rFonts w:ascii="EB Garamond" w:hAnsi="EB Garamond"/>
        </w:rPr>
        <w:t>at 6.</w:t>
      </w:r>
    </w:p>
  </w:footnote>
  <w:footnote w:id="8">
    <w:p w14:paraId="6799CE70" w14:textId="287A9BA9" w:rsidR="003B542F" w:rsidRPr="003B542F" w:rsidRDefault="003B542F">
      <w:pPr>
        <w:pStyle w:val="FootnoteText"/>
        <w:rPr>
          <w:rFonts w:ascii="EB Garamond" w:hAnsi="EB Garamond"/>
        </w:rPr>
      </w:pPr>
      <w:r w:rsidRPr="003B542F">
        <w:rPr>
          <w:rStyle w:val="FootnoteReference"/>
          <w:rFonts w:ascii="EB Garamond" w:hAnsi="EB Garamond"/>
        </w:rPr>
        <w:footnoteRef/>
      </w:r>
      <w:r w:rsidRPr="003B542F">
        <w:rPr>
          <w:rFonts w:ascii="EB Garamond" w:hAnsi="EB Garamond"/>
        </w:rPr>
        <w:t xml:space="preserve"> </w:t>
      </w:r>
      <w:r w:rsidRPr="003B542F">
        <w:rPr>
          <w:rFonts w:ascii="EB Garamond" w:hAnsi="EB Garamond"/>
          <w:i/>
          <w:iCs/>
        </w:rPr>
        <w:t>Id</w:t>
      </w:r>
      <w:r w:rsidRPr="003B542F">
        <w:rPr>
          <w:rFonts w:ascii="EB Garamond" w:hAnsi="EB Garamond"/>
        </w:rPr>
        <w:t>.</w:t>
      </w:r>
    </w:p>
  </w:footnote>
  <w:footnote w:id="9">
    <w:p w14:paraId="025E9952" w14:textId="46DDD491" w:rsidR="00002815" w:rsidRPr="003B542F" w:rsidRDefault="0000281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9215F2" w:rsidRPr="003B542F">
        <w:rPr>
          <w:rFonts w:ascii="EB Garamond" w:hAnsi="EB Garamond"/>
          <w:i/>
          <w:iCs/>
          <w:szCs w:val="16"/>
        </w:rPr>
        <w:t>Id</w:t>
      </w:r>
      <w:r w:rsidR="009215F2" w:rsidRPr="003B542F">
        <w:rPr>
          <w:rFonts w:ascii="EB Garamond" w:hAnsi="EB Garamond"/>
          <w:szCs w:val="16"/>
        </w:rPr>
        <w:t>.</w:t>
      </w:r>
      <w:r w:rsidR="003B542F" w:rsidRPr="003B542F">
        <w:rPr>
          <w:rFonts w:ascii="EB Garamond" w:hAnsi="EB Garamond"/>
          <w:szCs w:val="16"/>
        </w:rPr>
        <w:t xml:space="preserve"> at 4.</w:t>
      </w:r>
    </w:p>
  </w:footnote>
  <w:footnote w:id="10">
    <w:p w14:paraId="7BFB146B" w14:textId="10048652" w:rsidR="00FB398C" w:rsidRPr="003B542F" w:rsidRDefault="00FB39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e.g., </w:t>
      </w:r>
      <w:hyperlink r:id="rId1" w:history="1">
        <w:r w:rsidRPr="003B542F">
          <w:rPr>
            <w:rStyle w:val="Hyperlink"/>
            <w:rFonts w:ascii="EB Garamond" w:hAnsi="EB Garamond"/>
            <w:i/>
            <w:iCs/>
            <w:szCs w:val="16"/>
          </w:rPr>
          <w:t>https://cdn.governance.ai/Open-Sourcing_Highly_Capable_Foundation_Models_2023_GovAI.pdf</w:t>
        </w:r>
      </w:hyperlink>
      <w:r w:rsidRPr="003B542F">
        <w:rPr>
          <w:rFonts w:ascii="EB Garamond" w:hAnsi="EB Garamond"/>
          <w:szCs w:val="16"/>
        </w:rPr>
        <w:t xml:space="preserve"> p. 7 (“Dangerous capabilities that highly capable foundation models could possess include making it easier for non-experts to access known biological weapons or aid in the creation of new ones, or giving unprecedented offensive cyberattack capabilities to malicious actor)</w:t>
      </w:r>
      <w:r w:rsidR="00882D4D" w:rsidRPr="003B542F">
        <w:rPr>
          <w:rFonts w:ascii="EB Garamond" w:hAnsi="EB Garamond"/>
          <w:szCs w:val="16"/>
        </w:rPr>
        <w:t>.</w:t>
      </w:r>
      <w:r w:rsidR="00E879AE" w:rsidRPr="003B542F">
        <w:rPr>
          <w:rFonts w:ascii="EB Garamond" w:hAnsi="EB Garamond"/>
          <w:szCs w:val="16"/>
        </w:rPr>
        <w:t xml:space="preserve"> </w:t>
      </w:r>
      <w:r w:rsidR="00E879AE" w:rsidRPr="003B542F">
        <w:rPr>
          <w:rFonts w:ascii="EB Garamond" w:hAnsi="EB Garamond"/>
          <w:i/>
          <w:iCs/>
          <w:szCs w:val="16"/>
        </w:rPr>
        <w:t>See also</w:t>
      </w:r>
      <w:r w:rsidR="00882D4D" w:rsidRPr="003B542F">
        <w:rPr>
          <w:rFonts w:ascii="EB Garamond" w:hAnsi="EB Garamond"/>
          <w:szCs w:val="16"/>
        </w:rPr>
        <w:t xml:space="preserve"> </w:t>
      </w:r>
      <w:r w:rsidR="00E879AE" w:rsidRPr="003B542F">
        <w:rPr>
          <w:rFonts w:ascii="EB Garamond" w:hAnsi="EB Garamond"/>
          <w:szCs w:val="16"/>
        </w:rPr>
        <w:t>Mark Dybul, Biosecurity in the Age of AI: Chairperson's Statement (July, 2023);  Jonas B. Sandbrink, Artificial Intelligence and Biological Misuse: Differentiating Risks of Language Models and Biological Design Tools (2023) (unpublished manuscript), https://arxiv.org/abs/2306.13952</w:t>
      </w:r>
      <w:r w:rsidR="002D1CEF">
        <w:rPr>
          <w:rFonts w:ascii="EB Garamond" w:hAnsi="EB Garamond"/>
          <w:szCs w:val="16"/>
        </w:rPr>
        <w:t>.</w:t>
      </w:r>
      <w:r w:rsidR="002D1CEF" w:rsidRPr="003B542F">
        <w:rPr>
          <w:rFonts w:ascii="EB Garamond" w:hAnsi="EB Garamond"/>
          <w:szCs w:val="16"/>
        </w:rPr>
        <w:t xml:space="preserve"> </w:t>
      </w:r>
    </w:p>
  </w:footnote>
  <w:footnote w:id="11">
    <w:p w14:paraId="388FA3FF" w14:textId="4254C140" w:rsidR="00437F82" w:rsidRPr="003B542F" w:rsidRDefault="00437F8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Part I.A.</w:t>
      </w:r>
    </w:p>
  </w:footnote>
  <w:footnote w:id="12">
    <w:p w14:paraId="31EC685A" w14:textId="593C29C4"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2AD305A3" w:rsidRPr="003B542F">
        <w:rPr>
          <w:rFonts w:ascii="EB Garamond" w:hAnsi="EB Garamond"/>
          <w:szCs w:val="16"/>
        </w:rPr>
        <w:t xml:space="preserve"> </w:t>
      </w:r>
      <w:r w:rsidR="2AD305A3" w:rsidRPr="003B542F">
        <w:rPr>
          <w:rFonts w:ascii="EB Garamond" w:hAnsi="EB Garamond"/>
          <w:i/>
          <w:iCs/>
          <w:szCs w:val="16"/>
        </w:rPr>
        <w:t>See infra</w:t>
      </w:r>
      <w:r w:rsidR="2AD305A3" w:rsidRPr="003B542F">
        <w:rPr>
          <w:rFonts w:ascii="EB Garamond" w:hAnsi="EB Garamond"/>
          <w:szCs w:val="16"/>
        </w:rPr>
        <w:t xml:space="preserve"> note</w:t>
      </w:r>
      <w:r w:rsidR="00B314E2" w:rsidRPr="003B542F">
        <w:rPr>
          <w:rFonts w:ascii="EB Garamond" w:hAnsi="EB Garamond"/>
          <w:szCs w:val="16"/>
        </w:rPr>
        <w:t xml:space="preserve">s </w:t>
      </w:r>
      <w:r w:rsidR="00B314E2" w:rsidRPr="003B542F">
        <w:rPr>
          <w:rFonts w:ascii="EB Garamond" w:hAnsi="EB Garamond"/>
          <w:szCs w:val="16"/>
        </w:rPr>
        <w:fldChar w:fldCharType="begin"/>
      </w:r>
      <w:r w:rsidR="00B314E2" w:rsidRPr="003B542F">
        <w:rPr>
          <w:rFonts w:ascii="EB Garamond" w:hAnsi="EB Garamond"/>
          <w:szCs w:val="16"/>
        </w:rPr>
        <w:instrText xml:space="preserve"> NOTEREF _Ref142130100 \h  \* MERGEFORMAT </w:instrText>
      </w:r>
      <w:r w:rsidR="00B314E2" w:rsidRPr="003B542F">
        <w:rPr>
          <w:rFonts w:ascii="EB Garamond" w:hAnsi="EB Garamond"/>
          <w:szCs w:val="16"/>
        </w:rPr>
      </w:r>
      <w:r w:rsidR="00B314E2" w:rsidRPr="003B542F">
        <w:rPr>
          <w:rFonts w:ascii="EB Garamond" w:hAnsi="EB Garamond"/>
          <w:szCs w:val="16"/>
        </w:rPr>
        <w:fldChar w:fldCharType="separate"/>
      </w:r>
      <w:r w:rsidR="002D1CEF">
        <w:rPr>
          <w:rFonts w:ascii="EB Garamond" w:hAnsi="EB Garamond"/>
          <w:szCs w:val="16"/>
        </w:rPr>
        <w:t>165</w:t>
      </w:r>
      <w:r w:rsidR="00B314E2" w:rsidRPr="003B542F">
        <w:rPr>
          <w:rFonts w:ascii="EB Garamond" w:hAnsi="EB Garamond"/>
          <w:szCs w:val="16"/>
        </w:rPr>
        <w:fldChar w:fldCharType="end"/>
      </w:r>
      <w:r w:rsidR="00F24ABB" w:rsidRPr="003B542F">
        <w:rPr>
          <w:rFonts w:ascii="EB Garamond" w:hAnsi="EB Garamond"/>
          <w:szCs w:val="16"/>
        </w:rPr>
        <w:t>–</w:t>
      </w:r>
      <w:r w:rsidR="00F24ABB" w:rsidRPr="003B542F">
        <w:rPr>
          <w:rFonts w:ascii="EB Garamond" w:hAnsi="EB Garamond"/>
          <w:szCs w:val="16"/>
        </w:rPr>
        <w:fldChar w:fldCharType="begin"/>
      </w:r>
      <w:r w:rsidR="00F24ABB" w:rsidRPr="003B542F">
        <w:rPr>
          <w:rFonts w:ascii="EB Garamond" w:hAnsi="EB Garamond"/>
          <w:szCs w:val="16"/>
        </w:rPr>
        <w:instrText xml:space="preserve"> NOTEREF _Ref142129948 \h </w:instrText>
      </w:r>
      <w:r w:rsidR="0009377C" w:rsidRPr="003B542F">
        <w:rPr>
          <w:rFonts w:ascii="EB Garamond" w:hAnsi="EB Garamond"/>
          <w:szCs w:val="16"/>
        </w:rPr>
        <w:instrText xml:space="preserve"> \* MERGEFORMAT </w:instrText>
      </w:r>
      <w:r w:rsidR="00F24ABB" w:rsidRPr="003B542F">
        <w:rPr>
          <w:rFonts w:ascii="EB Garamond" w:hAnsi="EB Garamond"/>
          <w:szCs w:val="16"/>
        </w:rPr>
      </w:r>
      <w:r w:rsidR="00F24ABB" w:rsidRPr="003B542F">
        <w:rPr>
          <w:rFonts w:ascii="EB Garamond" w:hAnsi="EB Garamond"/>
          <w:szCs w:val="16"/>
        </w:rPr>
        <w:fldChar w:fldCharType="separate"/>
      </w:r>
      <w:r w:rsidR="002D1CEF">
        <w:rPr>
          <w:rFonts w:ascii="EB Garamond" w:hAnsi="EB Garamond"/>
          <w:szCs w:val="16"/>
        </w:rPr>
        <w:t>166</w:t>
      </w:r>
      <w:r w:rsidR="00F24ABB" w:rsidRPr="003B542F">
        <w:rPr>
          <w:rFonts w:ascii="EB Garamond" w:hAnsi="EB Garamond"/>
          <w:szCs w:val="16"/>
        </w:rPr>
        <w:fldChar w:fldCharType="end"/>
      </w:r>
      <w:r w:rsidR="00B314E2" w:rsidRPr="003B542F">
        <w:rPr>
          <w:rFonts w:ascii="EB Garamond" w:hAnsi="EB Garamond"/>
          <w:szCs w:val="16"/>
        </w:rPr>
        <w:t xml:space="preserve"> </w:t>
      </w:r>
      <w:r w:rsidR="2AD305A3" w:rsidRPr="003B542F">
        <w:rPr>
          <w:rFonts w:ascii="EB Garamond" w:hAnsi="EB Garamond"/>
          <w:szCs w:val="16"/>
        </w:rPr>
        <w:t xml:space="preserve">and accompanying text. </w:t>
      </w:r>
    </w:p>
  </w:footnote>
  <w:footnote w:id="13">
    <w:p w14:paraId="556C15D7" w14:textId="436C4DD6"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Part I.A.</w:t>
      </w:r>
    </w:p>
  </w:footnote>
  <w:footnote w:id="14">
    <w:p w14:paraId="2E8ECE72" w14:textId="6B8D7726"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CE326F" w:rsidRPr="003B542F">
        <w:rPr>
          <w:rFonts w:ascii="EB Garamond" w:hAnsi="EB Garamond"/>
          <w:i/>
          <w:iCs/>
          <w:szCs w:val="16"/>
        </w:rPr>
        <w:t xml:space="preserve">See </w:t>
      </w:r>
      <w:r w:rsidR="0067153B" w:rsidRPr="003B542F">
        <w:rPr>
          <w:rFonts w:ascii="EB Garamond" w:hAnsi="EB Garamond"/>
          <w:i/>
          <w:iCs/>
          <w:szCs w:val="16"/>
        </w:rPr>
        <w:t>infra</w:t>
      </w:r>
      <w:r w:rsidR="0067153B" w:rsidRPr="003B542F">
        <w:rPr>
          <w:rFonts w:ascii="EB Garamond" w:hAnsi="EB Garamond"/>
          <w:szCs w:val="16"/>
        </w:rPr>
        <w:t xml:space="preserve"> </w:t>
      </w:r>
      <w:r w:rsidR="00ED731D" w:rsidRPr="003B542F">
        <w:rPr>
          <w:rFonts w:ascii="EB Garamond" w:hAnsi="EB Garamond"/>
          <w:szCs w:val="16"/>
        </w:rPr>
        <w:t>Part I.B.</w:t>
      </w:r>
    </w:p>
  </w:footnote>
  <w:footnote w:id="15">
    <w:p w14:paraId="41D7B994" w14:textId="77777777" w:rsidR="00896D43" w:rsidRPr="003B542F" w:rsidRDefault="00896D43"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15 U.S.C. 9401(3)</w:t>
      </w:r>
    </w:p>
  </w:footnote>
  <w:footnote w:id="16">
    <w:p w14:paraId="7C764804" w14:textId="6178436D" w:rsidR="00CF277A" w:rsidRPr="003B542F" w:rsidRDefault="00CF277A"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The OECD offers a classification system of the components of AI systems https://wp.oecd.ai/app/uploads/2022/02/Classification-2-pager-1.pdf</w:t>
      </w:r>
    </w:p>
  </w:footnote>
  <w:footnote w:id="17">
    <w:p w14:paraId="317EE546" w14:textId="527B79B7" w:rsidR="00D45335" w:rsidRPr="003B542F" w:rsidRDefault="00D4533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hyperlink r:id="rId2" w:history="1">
        <w:r w:rsidRPr="003B542F">
          <w:rPr>
            <w:rStyle w:val="Hyperlink"/>
            <w:rFonts w:ascii="EB Garamond" w:hAnsi="EB Garamond"/>
            <w:szCs w:val="16"/>
          </w:rPr>
          <w:t>https://www.sciencedirect.com/science/article/pii/S0952197622004626</w:t>
        </w:r>
      </w:hyperlink>
      <w:r w:rsidRPr="003B542F">
        <w:rPr>
          <w:rFonts w:ascii="EB Garamond" w:hAnsi="EB Garamond"/>
          <w:szCs w:val="16"/>
        </w:rPr>
        <w:t xml:space="preserve"> </w:t>
      </w:r>
      <w:r w:rsidR="00542FF1" w:rsidRPr="003B542F">
        <w:rPr>
          <w:rFonts w:ascii="EB Garamond" w:hAnsi="EB Garamond"/>
          <w:szCs w:val="16"/>
        </w:rPr>
        <w:t xml:space="preserve"> (finding that "Across the infrastructure sectors of energy, water and wastewater, transport, and telecommunications . . . AI has been applied [to] network provision, forecasting, routing, maintenance and security, and network quality management")</w:t>
      </w:r>
    </w:p>
  </w:footnote>
  <w:footnote w:id="18">
    <w:p w14:paraId="3792B020" w14:textId="3CA899FD"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1E6713B3" w:rsidRPr="003B542F">
        <w:rPr>
          <w:rFonts w:ascii="EB Garamond" w:hAnsi="EB Garamond"/>
          <w:szCs w:val="16"/>
        </w:rPr>
        <w:t xml:space="preserve"> </w:t>
      </w:r>
      <w:r w:rsidR="1E6713B3" w:rsidRPr="003B542F">
        <w:rPr>
          <w:rFonts w:ascii="EB Garamond" w:hAnsi="EB Garamond"/>
          <w:i/>
          <w:iCs/>
          <w:szCs w:val="16"/>
        </w:rPr>
        <w:t>See, e.g.</w:t>
      </w:r>
      <w:r w:rsidR="1E6713B3" w:rsidRPr="003B542F">
        <w:rPr>
          <w:rFonts w:ascii="EB Garamond" w:hAnsi="EB Garamond"/>
          <w:szCs w:val="16"/>
        </w:rPr>
        <w:t xml:space="preserve">, Pranshu Verma &amp; Gerrit De Vynck, </w:t>
      </w:r>
      <w:r w:rsidR="1E6713B3" w:rsidRPr="003B542F">
        <w:rPr>
          <w:rFonts w:ascii="EB Garamond" w:hAnsi="EB Garamond"/>
          <w:i/>
          <w:iCs/>
          <w:szCs w:val="16"/>
        </w:rPr>
        <w:t>ChatGPT Took Their Jobs. Now They Walk Dogs and Fix Air Conditioners</w:t>
      </w:r>
      <w:r w:rsidR="1E6713B3" w:rsidRPr="003B542F">
        <w:rPr>
          <w:rFonts w:ascii="EB Garamond" w:hAnsi="EB Garamond"/>
          <w:szCs w:val="16"/>
        </w:rPr>
        <w:t xml:space="preserve">, </w:t>
      </w:r>
      <w:r w:rsidR="1E6713B3" w:rsidRPr="003B542F">
        <w:rPr>
          <w:rFonts w:ascii="EB Garamond" w:hAnsi="EB Garamond"/>
          <w:smallCaps/>
          <w:szCs w:val="16"/>
        </w:rPr>
        <w:t>Wash. Post</w:t>
      </w:r>
      <w:r w:rsidR="1E6713B3" w:rsidRPr="003B542F">
        <w:rPr>
          <w:rFonts w:ascii="EB Garamond" w:hAnsi="EB Garamond"/>
          <w:szCs w:val="16"/>
        </w:rPr>
        <w:t xml:space="preserve"> (June 2, 2023),  </w:t>
      </w:r>
      <w:r w:rsidR="00B51028" w:rsidRPr="003B542F">
        <w:rPr>
          <w:rFonts w:ascii="EB Garamond" w:hAnsi="EB Garamond"/>
          <w:szCs w:val="16"/>
        </w:rPr>
        <w:t>https:</w:t>
      </w:r>
      <w:r w:rsidR="1E6713B3" w:rsidRPr="003B542F">
        <w:rPr>
          <w:rFonts w:ascii="EB Garamond" w:hAnsi="EB Garamond"/>
          <w:szCs w:val="16"/>
        </w:rPr>
        <w:t xml:space="preserve">//www.washingtonpost.com/technology/2023/06/02/ai-taking-jobs; Jürgen Rudolph, Shannon Tan &amp; Samson Tan, </w:t>
      </w:r>
      <w:r w:rsidR="1E6713B3" w:rsidRPr="003B542F">
        <w:rPr>
          <w:rFonts w:ascii="EB Garamond" w:hAnsi="EB Garamond"/>
          <w:i/>
          <w:iCs/>
          <w:szCs w:val="16"/>
        </w:rPr>
        <w:t>War of the Chatbots: Bard, Bing Chat, ChatGPT, Ernie and Beyond. The New AI Gold Rush and Its Impact on Higher Education</w:t>
      </w:r>
      <w:r w:rsidR="1E6713B3" w:rsidRPr="003B542F">
        <w:rPr>
          <w:rFonts w:ascii="EB Garamond" w:hAnsi="EB Garamond"/>
          <w:szCs w:val="16"/>
        </w:rPr>
        <w:t xml:space="preserve">, 6 </w:t>
      </w:r>
      <w:r w:rsidR="1E6713B3" w:rsidRPr="003B542F">
        <w:rPr>
          <w:rFonts w:ascii="EB Garamond" w:hAnsi="EB Garamond"/>
          <w:smallCaps/>
          <w:szCs w:val="16"/>
        </w:rPr>
        <w:t>J. App. Learning &amp; Teaching</w:t>
      </w:r>
      <w:r w:rsidR="1E6713B3" w:rsidRPr="003B542F">
        <w:rPr>
          <w:rFonts w:ascii="EB Garamond" w:hAnsi="EB Garamond"/>
          <w:szCs w:val="16"/>
        </w:rPr>
        <w:t xml:space="preserve"> 364, 379 (2023); Greg Allen &amp; Taniel Chan, </w:t>
      </w:r>
      <w:r w:rsidR="1E6713B3" w:rsidRPr="003B542F">
        <w:rPr>
          <w:rFonts w:ascii="EB Garamond" w:hAnsi="EB Garamond"/>
          <w:i/>
          <w:iCs/>
          <w:szCs w:val="16"/>
        </w:rPr>
        <w:t>Artificial Intelligence and National Security</w:t>
      </w:r>
      <w:r w:rsidR="1E6713B3" w:rsidRPr="003B542F">
        <w:rPr>
          <w:rFonts w:ascii="EB Garamond" w:hAnsi="EB Garamond"/>
          <w:szCs w:val="16"/>
        </w:rPr>
        <w:t xml:space="preserve">, </w:t>
      </w:r>
      <w:r w:rsidR="1E6713B3" w:rsidRPr="003B542F">
        <w:rPr>
          <w:rFonts w:ascii="EB Garamond" w:hAnsi="EB Garamond"/>
          <w:smallCaps/>
          <w:szCs w:val="16"/>
        </w:rPr>
        <w:t>Harv. Kennedy Sch. Belfer Ctr. for Sci. &amp; Int’l Aff.</w:t>
      </w:r>
      <w:r w:rsidR="1E6713B3" w:rsidRPr="003B542F">
        <w:rPr>
          <w:rFonts w:ascii="EB Garamond" w:hAnsi="EB Garamond"/>
          <w:szCs w:val="16"/>
        </w:rPr>
        <w:t xml:space="preserve">, at 21–23 (July 2017), </w:t>
      </w:r>
      <w:r w:rsidR="00B51028" w:rsidRPr="003B542F">
        <w:rPr>
          <w:rFonts w:ascii="EB Garamond" w:hAnsi="EB Garamond"/>
          <w:szCs w:val="16"/>
        </w:rPr>
        <w:t>https:</w:t>
      </w:r>
      <w:r w:rsidR="1E6713B3" w:rsidRPr="003B542F">
        <w:rPr>
          <w:rFonts w:ascii="EB Garamond" w:hAnsi="EB Garamond"/>
          <w:szCs w:val="16"/>
        </w:rPr>
        <w:t>//www.belfercenter.org/sites/default/files/files/publication/AI%20NatSec%20-%20final.pdf.</w:t>
      </w:r>
    </w:p>
  </w:footnote>
  <w:footnote w:id="19">
    <w:p w14:paraId="117B84C2" w14:textId="6C1668C0"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For a reflection of the broader conversation at the present moment, </w:t>
      </w:r>
      <w:r w:rsidRPr="003B542F">
        <w:rPr>
          <w:rFonts w:ascii="EB Garamond" w:hAnsi="EB Garamond"/>
          <w:i/>
          <w:iCs/>
          <w:szCs w:val="16"/>
        </w:rPr>
        <w:t>see, e.g.</w:t>
      </w:r>
      <w:r w:rsidRPr="003B542F">
        <w:rPr>
          <w:rFonts w:ascii="EB Garamond" w:hAnsi="EB Garamond"/>
          <w:szCs w:val="16"/>
        </w:rPr>
        <w:t xml:space="preserve">, Sabrina Siddiqui, </w:t>
      </w:r>
      <w:r w:rsidRPr="003B542F">
        <w:rPr>
          <w:rFonts w:ascii="EB Garamond" w:hAnsi="EB Garamond"/>
          <w:i/>
          <w:iCs/>
          <w:szCs w:val="16"/>
        </w:rPr>
        <w:t>‘Wonder and Worry’: How Biden Views Artificial Intelligence</w:t>
      </w:r>
      <w:r w:rsidRPr="003B542F">
        <w:rPr>
          <w:rFonts w:ascii="EB Garamond" w:hAnsi="EB Garamond"/>
          <w:szCs w:val="16"/>
        </w:rPr>
        <w:t xml:space="preserve">, </w:t>
      </w:r>
      <w:r w:rsidRPr="003B542F">
        <w:rPr>
          <w:rFonts w:ascii="EB Garamond" w:hAnsi="EB Garamond"/>
          <w:smallCaps/>
          <w:szCs w:val="16"/>
        </w:rPr>
        <w:t>Wall St. J.</w:t>
      </w:r>
      <w:r w:rsidRPr="003B542F">
        <w:rPr>
          <w:rFonts w:ascii="EB Garamond" w:hAnsi="EB Garamond"/>
          <w:szCs w:val="16"/>
        </w:rPr>
        <w:t xml:space="preserve"> (Aug. 1, 2023), https://www.wsj.com/articles/wonder-and-worry-how-biden-views-artificial-intelligence-5724bfef; Greg Iacurci, </w:t>
      </w:r>
      <w:r w:rsidRPr="003B542F">
        <w:rPr>
          <w:rFonts w:ascii="EB Garamond" w:hAnsi="EB Garamond"/>
          <w:i/>
          <w:iCs/>
          <w:szCs w:val="16"/>
        </w:rPr>
        <w:t>A.I. Is on a Collision Course with White-Collar, High-Paid Jobs — and with Unknown Impact</w:t>
      </w:r>
      <w:r w:rsidRPr="003B542F">
        <w:rPr>
          <w:rFonts w:ascii="EB Garamond" w:hAnsi="EB Garamond"/>
          <w:szCs w:val="16"/>
        </w:rPr>
        <w:t xml:space="preserve">, CNBC (Jul. 31, 2023), </w:t>
      </w:r>
      <w:r w:rsidR="00B51028" w:rsidRPr="003B542F">
        <w:rPr>
          <w:rFonts w:ascii="EB Garamond" w:hAnsi="EB Garamond"/>
          <w:szCs w:val="16"/>
        </w:rPr>
        <w:t>https:</w:t>
      </w:r>
      <w:r w:rsidRPr="003B542F">
        <w:rPr>
          <w:rFonts w:ascii="EB Garamond" w:hAnsi="EB Garamond"/>
          <w:szCs w:val="16"/>
        </w:rPr>
        <w:t xml:space="preserve">//www.cnbc.com/2023/07/31/ai-could-affect-many-white-collar-high-paid-jobs.html; David Brooks, </w:t>
      </w:r>
      <w:r w:rsidRPr="003B542F">
        <w:rPr>
          <w:rFonts w:ascii="EB Garamond" w:hAnsi="EB Garamond"/>
          <w:i/>
          <w:iCs/>
          <w:szCs w:val="16"/>
        </w:rPr>
        <w:t>‘Human Beings Are Soon Going to Be Eclipsed</w:t>
      </w:r>
      <w:r w:rsidRPr="003B542F">
        <w:rPr>
          <w:rFonts w:ascii="EB Garamond" w:hAnsi="EB Garamond"/>
          <w:szCs w:val="16"/>
        </w:rPr>
        <w:t>,</w:t>
      </w:r>
      <w:r w:rsidRPr="003B542F">
        <w:rPr>
          <w:rFonts w:ascii="EB Garamond" w:hAnsi="EB Garamond"/>
          <w:i/>
          <w:iCs/>
          <w:szCs w:val="16"/>
        </w:rPr>
        <w:t>’</w:t>
      </w:r>
      <w:r w:rsidRPr="003B542F">
        <w:rPr>
          <w:rFonts w:ascii="EB Garamond" w:hAnsi="EB Garamond"/>
          <w:szCs w:val="16"/>
        </w:rPr>
        <w:t xml:space="preserve"> </w:t>
      </w:r>
      <w:r w:rsidRPr="003B542F">
        <w:rPr>
          <w:rFonts w:ascii="EB Garamond" w:hAnsi="EB Garamond"/>
          <w:smallCaps/>
          <w:szCs w:val="16"/>
        </w:rPr>
        <w:t>N.Y. Times</w:t>
      </w:r>
      <w:r w:rsidRPr="003B542F">
        <w:rPr>
          <w:rFonts w:ascii="EB Garamond" w:hAnsi="EB Garamond"/>
          <w:szCs w:val="16"/>
        </w:rPr>
        <w:t xml:space="preserve"> (July 13, 2023), </w:t>
      </w:r>
      <w:r w:rsidR="00B51028" w:rsidRPr="003B542F">
        <w:rPr>
          <w:rFonts w:ascii="EB Garamond" w:hAnsi="EB Garamond"/>
          <w:szCs w:val="16"/>
        </w:rPr>
        <w:t>https:</w:t>
      </w:r>
      <w:r w:rsidRPr="003B542F">
        <w:rPr>
          <w:rFonts w:ascii="EB Garamond" w:hAnsi="EB Garamond"/>
          <w:szCs w:val="16"/>
        </w:rPr>
        <w:t>//www.nytimes.com/2023/07/13/opinion/ai-chatgpt-consciousness-hofstadter.html.</w:t>
      </w:r>
    </w:p>
  </w:footnote>
  <w:footnote w:id="20">
    <w:p w14:paraId="6C3EA19A" w14:textId="77777777" w:rsidR="00BE522B" w:rsidRPr="003B542F" w:rsidRDefault="00BE522B"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Two notable exceptions are Noam Kolt, </w:t>
      </w:r>
      <w:r w:rsidRPr="003B542F">
        <w:rPr>
          <w:rFonts w:ascii="EB Garamond" w:hAnsi="EB Garamond"/>
          <w:i/>
          <w:iCs/>
          <w:szCs w:val="16"/>
        </w:rPr>
        <w:t>Algorithmic Black Swans</w:t>
      </w:r>
      <w:r w:rsidRPr="003B542F">
        <w:rPr>
          <w:rFonts w:ascii="EB Garamond" w:hAnsi="EB Garamond"/>
          <w:szCs w:val="16"/>
        </w:rPr>
        <w:t xml:space="preserve">, 101 </w:t>
      </w:r>
      <w:r w:rsidRPr="003B542F">
        <w:rPr>
          <w:rFonts w:ascii="EB Garamond" w:hAnsi="EB Garamond"/>
          <w:smallCaps/>
          <w:szCs w:val="16"/>
        </w:rPr>
        <w:t>Wash. U. L. Rev.</w:t>
      </w:r>
      <w:r w:rsidRPr="003B542F">
        <w:rPr>
          <w:rFonts w:ascii="EB Garamond" w:hAnsi="EB Garamond"/>
          <w:szCs w:val="16"/>
        </w:rPr>
        <w:t xml:space="preserve"> (forthcoming); Simon Chesterman, </w:t>
      </w:r>
      <w:r w:rsidRPr="003B542F">
        <w:rPr>
          <w:rFonts w:ascii="EB Garamond" w:hAnsi="EB Garamond"/>
          <w:i/>
          <w:iCs/>
          <w:szCs w:val="16"/>
        </w:rPr>
        <w:t>From Ethics to Law: Why, When, and How to Regulate AI</w:t>
      </w:r>
      <w:r w:rsidRPr="003B542F">
        <w:rPr>
          <w:rFonts w:ascii="EB Garamond" w:hAnsi="EB Garamond"/>
          <w:szCs w:val="16"/>
        </w:rPr>
        <w:t xml:space="preserve">, in </w:t>
      </w:r>
      <w:r w:rsidRPr="003B542F">
        <w:rPr>
          <w:rFonts w:ascii="EB Garamond" w:hAnsi="EB Garamond"/>
          <w:smallCaps/>
          <w:szCs w:val="16"/>
        </w:rPr>
        <w:t>The Handbook of the Ethics of AI</w:t>
      </w:r>
      <w:r w:rsidRPr="003B542F">
        <w:rPr>
          <w:rFonts w:ascii="EB Garamond" w:hAnsi="EB Garamond"/>
          <w:szCs w:val="16"/>
        </w:rPr>
        <w:t xml:space="preserve"> (David J. Gunkel, ed., forthcoming).</w:t>
      </w:r>
    </w:p>
  </w:footnote>
  <w:footnote w:id="21">
    <w:p w14:paraId="65790E6F" w14:textId="77777777" w:rsidR="00B657F6" w:rsidRPr="003B542F" w:rsidRDefault="00B657F6"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Mihailis E. Diamantis, </w:t>
      </w:r>
      <w:r w:rsidRPr="003B542F">
        <w:rPr>
          <w:rFonts w:ascii="EB Garamond" w:hAnsi="EB Garamond"/>
          <w:i/>
          <w:iCs/>
          <w:szCs w:val="16"/>
        </w:rPr>
        <w:t>Employed Algorithms: A Labor Model of Corporate Liability for AI</w:t>
      </w:r>
      <w:r w:rsidRPr="003B542F">
        <w:rPr>
          <w:rFonts w:ascii="EB Garamond" w:hAnsi="EB Garamond"/>
          <w:szCs w:val="16"/>
        </w:rPr>
        <w:t xml:space="preserve">, 72 </w:t>
      </w:r>
      <w:r w:rsidRPr="003B542F">
        <w:rPr>
          <w:rFonts w:ascii="EB Garamond" w:hAnsi="EB Garamond"/>
          <w:smallCaps/>
          <w:szCs w:val="16"/>
        </w:rPr>
        <w:t>Duke L.J.</w:t>
      </w:r>
      <w:r w:rsidRPr="003B542F">
        <w:rPr>
          <w:rFonts w:ascii="EB Garamond" w:hAnsi="EB Garamond"/>
          <w:szCs w:val="16"/>
        </w:rPr>
        <w:t xml:space="preserve"> 797, 801–02 (2023); Mark A. Lemley &amp; Bryan Casey, </w:t>
      </w:r>
      <w:r w:rsidRPr="003B542F">
        <w:rPr>
          <w:rFonts w:ascii="EB Garamond" w:hAnsi="EB Garamond"/>
          <w:i/>
          <w:iCs/>
          <w:szCs w:val="16"/>
        </w:rPr>
        <w:t>Fair Learning</w:t>
      </w:r>
      <w:r w:rsidRPr="003B542F">
        <w:rPr>
          <w:rFonts w:ascii="EB Garamond" w:hAnsi="EB Garamond"/>
          <w:szCs w:val="16"/>
        </w:rPr>
        <w:t xml:space="preserve">, 99 </w:t>
      </w:r>
      <w:r w:rsidRPr="003B542F">
        <w:rPr>
          <w:rFonts w:ascii="EB Garamond" w:hAnsi="EB Garamond"/>
          <w:smallCaps/>
          <w:szCs w:val="16"/>
        </w:rPr>
        <w:t>Tex. L. Rev.</w:t>
      </w:r>
      <w:r w:rsidRPr="003B542F">
        <w:rPr>
          <w:rFonts w:ascii="EB Garamond" w:hAnsi="EB Garamond"/>
          <w:szCs w:val="16"/>
        </w:rPr>
        <w:t xml:space="preserve"> 743, 746–48 (2021); Kenneth S. Abraham &amp; Robert L. Rabin, </w:t>
      </w:r>
      <w:r w:rsidRPr="003B542F">
        <w:rPr>
          <w:rFonts w:ascii="EB Garamond" w:hAnsi="EB Garamond"/>
          <w:i/>
          <w:iCs/>
          <w:szCs w:val="16"/>
        </w:rPr>
        <w:t>Automated Vehicles and Manufacturer Responsibility for Accidents: A New Legal Regime for a New Era</w:t>
      </w:r>
      <w:r w:rsidRPr="003B542F">
        <w:rPr>
          <w:rFonts w:ascii="EB Garamond" w:hAnsi="EB Garamond"/>
          <w:szCs w:val="16"/>
        </w:rPr>
        <w:t xml:space="preserve">, 105 </w:t>
      </w:r>
      <w:r w:rsidRPr="003B542F">
        <w:rPr>
          <w:rFonts w:ascii="EB Garamond" w:hAnsi="EB Garamond"/>
          <w:smallCaps/>
          <w:szCs w:val="16"/>
        </w:rPr>
        <w:t>Va. L. Rev. 127, 145–50</w:t>
      </w:r>
      <w:r w:rsidRPr="003B542F">
        <w:rPr>
          <w:rFonts w:ascii="EB Garamond" w:hAnsi="EB Garamond"/>
          <w:szCs w:val="16"/>
        </w:rPr>
        <w:t xml:space="preserve"> (2019).</w:t>
      </w:r>
    </w:p>
  </w:footnote>
  <w:footnote w:id="22">
    <w:p w14:paraId="39CA7E57" w14:textId="631B9748" w:rsidR="00BE522B" w:rsidRPr="003B542F" w:rsidRDefault="00BE522B"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Some of the best existing work on system-level or ex ante AI and algorithmic regulation includes Margot E. Kaminski, </w:t>
      </w:r>
      <w:r w:rsidRPr="003B542F">
        <w:rPr>
          <w:rFonts w:ascii="EB Garamond" w:hAnsi="EB Garamond"/>
          <w:i/>
          <w:iCs/>
          <w:szCs w:val="16"/>
        </w:rPr>
        <w:t>Regulating the Risks of AI</w:t>
      </w:r>
      <w:r w:rsidRPr="003B542F">
        <w:rPr>
          <w:rFonts w:ascii="EB Garamond" w:hAnsi="EB Garamond"/>
          <w:szCs w:val="16"/>
        </w:rPr>
        <w:t xml:space="preserve">, 103 </w:t>
      </w:r>
      <w:r w:rsidRPr="003B542F">
        <w:rPr>
          <w:rFonts w:ascii="EB Garamond" w:hAnsi="EB Garamond"/>
          <w:smallCaps/>
          <w:szCs w:val="16"/>
        </w:rPr>
        <w:t>B.U. L. Rev.</w:t>
      </w:r>
      <w:r w:rsidRPr="003B542F">
        <w:rPr>
          <w:rFonts w:ascii="EB Garamond" w:hAnsi="EB Garamond"/>
          <w:szCs w:val="16"/>
        </w:rPr>
        <w:t xml:space="preserve"> (2023); Gianclaudio Malgieri &amp; Frank A. Pasquale, Licensing high-risk artificial intelligence: Toward ex ante justification for a disruptive technology, https://www.sciencedirect.com/science/article/pii/S0267364923001097; Andrew D. Selbst, </w:t>
      </w:r>
      <w:r w:rsidRPr="003B542F">
        <w:rPr>
          <w:rFonts w:ascii="EB Garamond" w:hAnsi="EB Garamond"/>
          <w:i/>
          <w:iCs/>
          <w:szCs w:val="16"/>
        </w:rPr>
        <w:t>An Institutional View of Algorithmic Impact Assessments</w:t>
      </w:r>
      <w:r w:rsidRPr="003B542F">
        <w:rPr>
          <w:rFonts w:ascii="EB Garamond" w:hAnsi="EB Garamond"/>
          <w:szCs w:val="16"/>
        </w:rPr>
        <w:t xml:space="preserve">, 35 </w:t>
      </w:r>
      <w:r w:rsidRPr="003B542F">
        <w:rPr>
          <w:rFonts w:ascii="EB Garamond" w:hAnsi="EB Garamond"/>
          <w:smallCaps/>
          <w:szCs w:val="16"/>
        </w:rPr>
        <w:t>Harv. J. L. Tech</w:t>
      </w:r>
      <w:r w:rsidRPr="003B542F">
        <w:rPr>
          <w:rFonts w:ascii="EB Garamond" w:hAnsi="EB Garamond"/>
          <w:szCs w:val="16"/>
        </w:rPr>
        <w:t xml:space="preserve">. 117 (2021); David Lehr &amp; Paul Ohm, </w:t>
      </w:r>
      <w:r w:rsidRPr="003B542F">
        <w:rPr>
          <w:rFonts w:ascii="EB Garamond" w:hAnsi="EB Garamond"/>
          <w:i/>
          <w:iCs/>
          <w:szCs w:val="16"/>
        </w:rPr>
        <w:t>Playing with the Data: What Legal Scholars Should Learn About Machine Learning</w:t>
      </w:r>
      <w:r w:rsidRPr="003B542F">
        <w:rPr>
          <w:rFonts w:ascii="EB Garamond" w:hAnsi="EB Garamond"/>
          <w:szCs w:val="16"/>
        </w:rPr>
        <w:t xml:space="preserve">, 51 </w:t>
      </w:r>
      <w:r w:rsidRPr="003B542F">
        <w:rPr>
          <w:rFonts w:ascii="EB Garamond" w:hAnsi="EB Garamond"/>
          <w:smallCaps/>
          <w:szCs w:val="16"/>
        </w:rPr>
        <w:t>U.C. Davis L. Rev</w:t>
      </w:r>
      <w:r w:rsidRPr="003B542F">
        <w:rPr>
          <w:rFonts w:ascii="EB Garamond" w:hAnsi="EB Garamond"/>
          <w:szCs w:val="16"/>
        </w:rPr>
        <w:t xml:space="preserve">. 653, 655–57 (2017); Andrew Tutt, </w:t>
      </w:r>
      <w:r w:rsidRPr="003B542F">
        <w:rPr>
          <w:rFonts w:ascii="EB Garamond" w:hAnsi="EB Garamond"/>
          <w:i/>
          <w:iCs/>
          <w:szCs w:val="16"/>
        </w:rPr>
        <w:t>An FDA for Algorithms</w:t>
      </w:r>
      <w:r w:rsidRPr="003B542F">
        <w:rPr>
          <w:rFonts w:ascii="EB Garamond" w:hAnsi="EB Garamond"/>
          <w:szCs w:val="16"/>
        </w:rPr>
        <w:t xml:space="preserve">, 69 ADMIN. L. REV. 83 (2017); Danielle Keats Citron &amp; Frank Pasquale, </w:t>
      </w:r>
      <w:r w:rsidRPr="003B542F">
        <w:rPr>
          <w:rFonts w:ascii="EB Garamond" w:hAnsi="EB Garamond"/>
          <w:i/>
          <w:iCs/>
          <w:szCs w:val="16"/>
        </w:rPr>
        <w:t>The Scored Society: Due Process for Automated Predictions</w:t>
      </w:r>
      <w:r w:rsidRPr="003B542F">
        <w:rPr>
          <w:rFonts w:ascii="EB Garamond" w:hAnsi="EB Garamond"/>
          <w:szCs w:val="16"/>
        </w:rPr>
        <w:t xml:space="preserve">, 89 </w:t>
      </w:r>
      <w:r w:rsidRPr="003B542F">
        <w:rPr>
          <w:rFonts w:ascii="EB Garamond" w:hAnsi="EB Garamond"/>
          <w:smallCaps/>
          <w:szCs w:val="16"/>
        </w:rPr>
        <w:t>Wash. L. Rev.</w:t>
      </w:r>
      <w:r w:rsidRPr="003B542F">
        <w:rPr>
          <w:rFonts w:ascii="EB Garamond" w:hAnsi="EB Garamond"/>
          <w:szCs w:val="16"/>
        </w:rPr>
        <w:t xml:space="preserve"> 1 (2014).</w:t>
      </w:r>
      <w:r w:rsidR="00090C2A" w:rsidRPr="003B542F">
        <w:rPr>
          <w:rFonts w:ascii="EB Garamond" w:hAnsi="EB Garamond"/>
          <w:szCs w:val="16"/>
        </w:rPr>
        <w:t xml:space="preserve"> Other </w:t>
      </w:r>
      <w:r w:rsidR="005D6EEB" w:rsidRPr="003B542F">
        <w:rPr>
          <w:rFonts w:ascii="EB Garamond" w:hAnsi="EB Garamond"/>
          <w:szCs w:val="16"/>
        </w:rPr>
        <w:t xml:space="preserve">excellent work on AI and the law employs  structural thinking </w:t>
      </w:r>
      <w:r w:rsidR="00E94F10" w:rsidRPr="003B542F">
        <w:rPr>
          <w:rFonts w:ascii="EB Garamond" w:hAnsi="EB Garamond"/>
          <w:szCs w:val="16"/>
        </w:rPr>
        <w:t>in addressing particular AI applications</w:t>
      </w:r>
      <w:r w:rsidR="00AA148E" w:rsidRPr="003B542F">
        <w:rPr>
          <w:rFonts w:ascii="EB Garamond" w:hAnsi="EB Garamond"/>
          <w:szCs w:val="16"/>
        </w:rPr>
        <w:t xml:space="preserve"> </w:t>
      </w:r>
      <w:r w:rsidR="00AA148E" w:rsidRPr="003B542F">
        <w:rPr>
          <w:rFonts w:ascii="EB Garamond" w:hAnsi="EB Garamond"/>
          <w:i/>
          <w:iCs/>
          <w:szCs w:val="16"/>
        </w:rPr>
        <w:t xml:space="preserve">See e.g., </w:t>
      </w:r>
      <w:r w:rsidR="00AA148E" w:rsidRPr="003B542F">
        <w:rPr>
          <w:rFonts w:ascii="EB Garamond" w:hAnsi="EB Garamond"/>
          <w:szCs w:val="16"/>
        </w:rPr>
        <w:t xml:space="preserve">William Magnuson, </w:t>
      </w:r>
      <w:r w:rsidR="00AA148E" w:rsidRPr="003B542F">
        <w:rPr>
          <w:rFonts w:ascii="EB Garamond" w:hAnsi="EB Garamond"/>
          <w:i/>
          <w:iCs/>
          <w:szCs w:val="16"/>
        </w:rPr>
        <w:t>Artificial Financial Intelligence</w:t>
      </w:r>
      <w:r w:rsidR="00AA148E" w:rsidRPr="003B542F">
        <w:rPr>
          <w:rFonts w:ascii="EB Garamond" w:hAnsi="EB Garamond"/>
          <w:szCs w:val="16"/>
        </w:rPr>
        <w:t xml:space="preserve">, 10 </w:t>
      </w:r>
      <w:r w:rsidR="00AA148E" w:rsidRPr="003B542F">
        <w:rPr>
          <w:rFonts w:ascii="EB Garamond" w:hAnsi="EB Garamond"/>
          <w:smallCaps/>
          <w:szCs w:val="16"/>
        </w:rPr>
        <w:t>Harv. Bus. L. Rev</w:t>
      </w:r>
      <w:r w:rsidR="00AA148E" w:rsidRPr="003B542F">
        <w:rPr>
          <w:rFonts w:ascii="EB Garamond" w:hAnsi="EB Garamond"/>
          <w:szCs w:val="16"/>
        </w:rPr>
        <w:t xml:space="preserve">. 337, 371 (2020) (financial regulation); Tom C.W. Lin, </w:t>
      </w:r>
      <w:r w:rsidR="00AA148E" w:rsidRPr="003B542F">
        <w:rPr>
          <w:rFonts w:ascii="EB Garamond" w:hAnsi="EB Garamond"/>
          <w:i/>
          <w:iCs/>
          <w:szCs w:val="16"/>
        </w:rPr>
        <w:t>Artificial Intelligence, Finance, and the Law</w:t>
      </w:r>
      <w:r w:rsidR="00AA148E" w:rsidRPr="003B542F">
        <w:rPr>
          <w:rFonts w:ascii="EB Garamond" w:hAnsi="EB Garamond"/>
          <w:szCs w:val="16"/>
        </w:rPr>
        <w:t xml:space="preserve">, 88 </w:t>
      </w:r>
      <w:r w:rsidR="00AA148E" w:rsidRPr="003B542F">
        <w:rPr>
          <w:rFonts w:ascii="EB Garamond" w:hAnsi="EB Garamond"/>
          <w:smallCaps/>
          <w:szCs w:val="16"/>
        </w:rPr>
        <w:t>Fordham L. Rev</w:t>
      </w:r>
      <w:r w:rsidR="00AA148E" w:rsidRPr="003B542F">
        <w:rPr>
          <w:rFonts w:ascii="EB Garamond" w:hAnsi="EB Garamond"/>
          <w:szCs w:val="16"/>
        </w:rPr>
        <w:t xml:space="preserve">. 531, 541 (2019) (financial risk); Ryan Calo &amp; Danielle Keats Citron, </w:t>
      </w:r>
      <w:r w:rsidR="00AA148E" w:rsidRPr="003B542F">
        <w:rPr>
          <w:rFonts w:ascii="EB Garamond" w:hAnsi="EB Garamond"/>
          <w:i/>
          <w:iCs/>
          <w:szCs w:val="16"/>
        </w:rPr>
        <w:t xml:space="preserve">The Automated </w:t>
      </w:r>
      <w:r w:rsidR="00F25943" w:rsidRPr="003B542F">
        <w:rPr>
          <w:rFonts w:ascii="EB Garamond" w:hAnsi="EB Garamond"/>
          <w:i/>
          <w:iCs/>
          <w:szCs w:val="16"/>
        </w:rPr>
        <w:t>Administrative</w:t>
      </w:r>
      <w:r w:rsidR="00AA148E" w:rsidRPr="003B542F">
        <w:rPr>
          <w:rFonts w:ascii="EB Garamond" w:hAnsi="EB Garamond"/>
          <w:i/>
          <w:iCs/>
          <w:szCs w:val="16"/>
        </w:rPr>
        <w:t xml:space="preserve"> State: A Crisis of Legitimacy</w:t>
      </w:r>
      <w:r w:rsidR="00AA148E" w:rsidRPr="003B542F">
        <w:rPr>
          <w:rFonts w:ascii="EB Garamond" w:hAnsi="EB Garamond"/>
          <w:szCs w:val="16"/>
        </w:rPr>
        <w:t xml:space="preserve">, 70 Emory L.J. 797, 844 (2021) (structural critique in the context of agency </w:t>
      </w:r>
      <w:r w:rsidR="00F25943" w:rsidRPr="003B542F">
        <w:rPr>
          <w:rFonts w:ascii="EB Garamond" w:hAnsi="EB Garamond"/>
          <w:szCs w:val="16"/>
        </w:rPr>
        <w:t>legitimacy</w:t>
      </w:r>
      <w:r w:rsidR="00AA148E" w:rsidRPr="003B542F">
        <w:rPr>
          <w:rFonts w:ascii="EB Garamond" w:hAnsi="EB Garamond"/>
          <w:szCs w:val="16"/>
        </w:rPr>
        <w:t xml:space="preserve">); </w:t>
      </w:r>
      <w:r w:rsidR="00AA148E" w:rsidRPr="003B542F">
        <w:rPr>
          <w:rFonts w:ascii="EB Garamond" w:hAnsi="EB Garamond"/>
          <w:i/>
          <w:iCs/>
          <w:szCs w:val="16"/>
        </w:rPr>
        <w:t>Hannah Bloch-Wehba, Algorithmic Governance from the Bottom Up</w:t>
      </w:r>
      <w:r w:rsidR="00AA148E" w:rsidRPr="003B542F">
        <w:rPr>
          <w:rFonts w:ascii="EB Garamond" w:hAnsi="EB Garamond"/>
          <w:szCs w:val="16"/>
        </w:rPr>
        <w:t xml:space="preserve">, 48 </w:t>
      </w:r>
      <w:r w:rsidR="00AA148E" w:rsidRPr="003B542F">
        <w:rPr>
          <w:rFonts w:ascii="EB Garamond" w:hAnsi="EB Garamond"/>
          <w:smallCaps/>
          <w:szCs w:val="16"/>
        </w:rPr>
        <w:t>B.Y.U. L. Rev.</w:t>
      </w:r>
      <w:r w:rsidR="00AA148E" w:rsidRPr="003B542F">
        <w:rPr>
          <w:rFonts w:ascii="EB Garamond" w:hAnsi="EB Garamond"/>
          <w:szCs w:val="16"/>
        </w:rPr>
        <w:t xml:space="preserve"> 69, 135 (2022) (power distribution in systems of algorithmic governance). .</w:t>
      </w:r>
    </w:p>
  </w:footnote>
  <w:footnote w:id="23">
    <w:p w14:paraId="4FC612C3" w14:textId="14B8460A" w:rsidR="00497C33" w:rsidRPr="003B542F" w:rsidRDefault="00497C33"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09377C" w:rsidRPr="003B542F">
        <w:rPr>
          <w:rFonts w:ascii="EB Garamond" w:hAnsi="EB Garamond"/>
          <w:szCs w:val="16"/>
        </w:rPr>
        <w:t>Exec. Order No. 14110, 88 Fed. Reg. 75191 (Oct. 30, 2023).</w:t>
      </w:r>
    </w:p>
  </w:footnote>
  <w:footnote w:id="24">
    <w:p w14:paraId="4AA0C4BE" w14:textId="49807C95"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David Shepardson, </w:t>
      </w:r>
      <w:r w:rsidRPr="003B542F">
        <w:rPr>
          <w:rFonts w:ascii="EB Garamond" w:hAnsi="EB Garamond"/>
          <w:i/>
          <w:iCs/>
          <w:szCs w:val="16"/>
        </w:rPr>
        <w:t>Anthropic CEO to Testify at US Senate Hearing on AI Regulation</w:t>
      </w:r>
      <w:r w:rsidRPr="003B542F">
        <w:rPr>
          <w:rFonts w:ascii="EB Garamond" w:hAnsi="EB Garamond"/>
          <w:szCs w:val="16"/>
        </w:rPr>
        <w:t xml:space="preserve">, </w:t>
      </w:r>
      <w:r w:rsidRPr="003B542F">
        <w:rPr>
          <w:rFonts w:ascii="EB Garamond" w:hAnsi="EB Garamond"/>
          <w:smallCaps/>
          <w:szCs w:val="16"/>
        </w:rPr>
        <w:t>Reuters</w:t>
      </w:r>
      <w:r w:rsidRPr="003B542F">
        <w:rPr>
          <w:rFonts w:ascii="EB Garamond" w:hAnsi="EB Garamond"/>
          <w:szCs w:val="16"/>
        </w:rPr>
        <w:t xml:space="preserve"> (July 18, 2023), </w:t>
      </w:r>
      <w:r w:rsidR="00B51028" w:rsidRPr="003B542F">
        <w:rPr>
          <w:rFonts w:ascii="EB Garamond" w:hAnsi="EB Garamond"/>
          <w:szCs w:val="16"/>
        </w:rPr>
        <w:t>https:</w:t>
      </w:r>
      <w:r w:rsidRPr="003B542F">
        <w:rPr>
          <w:rFonts w:ascii="EB Garamond" w:hAnsi="EB Garamond"/>
          <w:szCs w:val="16"/>
        </w:rPr>
        <w:t xml:space="preserve">//www.reuters.com/technology/anthropic-ceo-testify-us-senate-hearing-ai-regulation-2023-07-18; Ryan Tarinelli, </w:t>
      </w:r>
      <w:r w:rsidRPr="003B542F">
        <w:rPr>
          <w:rFonts w:ascii="EB Garamond" w:hAnsi="EB Garamond"/>
          <w:i/>
          <w:iCs/>
          <w:szCs w:val="16"/>
        </w:rPr>
        <w:t>Senators Use Hearings to Explore Regulation on Artificial Intelligence</w:t>
      </w:r>
      <w:r w:rsidRPr="003B542F">
        <w:rPr>
          <w:rFonts w:ascii="EB Garamond" w:hAnsi="EB Garamond"/>
          <w:szCs w:val="16"/>
        </w:rPr>
        <w:t xml:space="preserve">, </w:t>
      </w:r>
      <w:r w:rsidRPr="003B542F">
        <w:rPr>
          <w:rFonts w:ascii="EB Garamond" w:hAnsi="EB Garamond"/>
          <w:smallCaps/>
          <w:szCs w:val="16"/>
        </w:rPr>
        <w:t>Roll Call</w:t>
      </w:r>
      <w:r w:rsidRPr="003B542F">
        <w:rPr>
          <w:rFonts w:ascii="EB Garamond" w:hAnsi="EB Garamond"/>
          <w:szCs w:val="16"/>
        </w:rPr>
        <w:t xml:space="preserve"> (May 16, 2023), </w:t>
      </w:r>
      <w:r w:rsidR="00B51028" w:rsidRPr="003B542F">
        <w:rPr>
          <w:rFonts w:ascii="EB Garamond" w:hAnsi="EB Garamond"/>
          <w:szCs w:val="16"/>
        </w:rPr>
        <w:t>https:</w:t>
      </w:r>
      <w:r w:rsidRPr="003B542F">
        <w:rPr>
          <w:rFonts w:ascii="EB Garamond" w:hAnsi="EB Garamond"/>
          <w:szCs w:val="16"/>
        </w:rPr>
        <w:t>//rollcall.com/2023/05/16/senators-use-hearings-to-explore-regulation-on-artificial-intelligence.</w:t>
      </w:r>
    </w:p>
  </w:footnote>
  <w:footnote w:id="25">
    <w:p w14:paraId="5F1A9A7C" w14:textId="34878AC3" w:rsidR="007A5145" w:rsidRPr="003B542F" w:rsidRDefault="007A514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Kaminski and Urban use the term systemic regulation to distinguish </w:t>
      </w:r>
      <w:r w:rsidR="008A7D31" w:rsidRPr="003B542F">
        <w:rPr>
          <w:rFonts w:ascii="EB Garamond" w:hAnsi="EB Garamond"/>
          <w:szCs w:val="16"/>
        </w:rPr>
        <w:t xml:space="preserve">general regulation </w:t>
      </w:r>
      <w:r w:rsidRPr="003B542F">
        <w:rPr>
          <w:rFonts w:ascii="EB Garamond" w:hAnsi="EB Garamond"/>
          <w:szCs w:val="16"/>
        </w:rPr>
        <w:t xml:space="preserve">from individual-rights-based AI regulation in specific domains, such as accountability for algorithmic decision making.  Margot E. Kaminski &amp; Jennifer M. Urban, </w:t>
      </w:r>
      <w:r w:rsidRPr="003B542F">
        <w:rPr>
          <w:rFonts w:ascii="EB Garamond" w:hAnsi="EB Garamond"/>
          <w:i/>
          <w:iCs/>
          <w:szCs w:val="16"/>
        </w:rPr>
        <w:t>The Right to Contest AI</w:t>
      </w:r>
      <w:r w:rsidRPr="003B542F">
        <w:rPr>
          <w:rFonts w:ascii="EB Garamond" w:hAnsi="EB Garamond"/>
          <w:szCs w:val="16"/>
        </w:rPr>
        <w:t xml:space="preserve">, 121 </w:t>
      </w:r>
      <w:r w:rsidRPr="003B542F">
        <w:rPr>
          <w:rFonts w:ascii="EB Garamond" w:hAnsi="EB Garamond"/>
          <w:smallCaps/>
          <w:szCs w:val="16"/>
        </w:rPr>
        <w:t>Colum. L. Rev</w:t>
      </w:r>
      <w:r w:rsidRPr="003B542F">
        <w:rPr>
          <w:rFonts w:ascii="EB Garamond" w:hAnsi="EB Garamond"/>
          <w:szCs w:val="16"/>
        </w:rPr>
        <w:t xml:space="preserve">. 1957, 1962 (2021). By contrast, our use of systemic refers to regulation at the technology level, including during </w:t>
      </w:r>
      <w:r w:rsidR="00EA5AFE" w:rsidRPr="003B542F">
        <w:rPr>
          <w:rFonts w:ascii="EB Garamond" w:hAnsi="EB Garamond"/>
          <w:szCs w:val="16"/>
        </w:rPr>
        <w:t>research and development</w:t>
      </w:r>
      <w:r w:rsidRPr="003B542F">
        <w:rPr>
          <w:rFonts w:ascii="EB Garamond" w:hAnsi="EB Garamond"/>
          <w:szCs w:val="16"/>
        </w:rPr>
        <w:t xml:space="preserve"> stages.</w:t>
      </w:r>
    </w:p>
  </w:footnote>
  <w:footnote w:id="26">
    <w:p w14:paraId="570B0C1B" w14:textId="261D8230" w:rsidR="007232ED" w:rsidRPr="003B542F" w:rsidRDefault="007232E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For example, while ChatGPT was trained as a language model, it was revealed that it could play chess </w:t>
      </w:r>
      <w:r w:rsidR="00610342" w:rsidRPr="003B542F">
        <w:rPr>
          <w:rFonts w:ascii="EB Garamond" w:hAnsi="EB Garamond"/>
          <w:szCs w:val="16"/>
        </w:rPr>
        <w:t xml:space="preserve">well </w:t>
      </w:r>
      <w:hyperlink r:id="rId3" w:history="1">
        <w:r w:rsidR="00842BD5" w:rsidRPr="003B542F">
          <w:rPr>
            <w:rStyle w:val="Hyperlink"/>
            <w:rFonts w:ascii="EB Garamond" w:hAnsi="EB Garamond"/>
            <w:szCs w:val="16"/>
          </w:rPr>
          <w:t>https://blog.mathieuacher.com/GPTsChessEloRatingLegalMoves/</w:t>
        </w:r>
      </w:hyperlink>
      <w:r w:rsidR="00842BD5" w:rsidRPr="003B542F">
        <w:rPr>
          <w:rFonts w:ascii="EB Garamond" w:hAnsi="EB Garamond"/>
          <w:szCs w:val="16"/>
        </w:rPr>
        <w:t xml:space="preserve">. A recent paper discovered their ability to decipher scrambled text at a high level of precision. Qi Cao et al., </w:t>
      </w:r>
      <w:r w:rsidR="00842BD5" w:rsidRPr="003B542F">
        <w:rPr>
          <w:rFonts w:ascii="EB Garamond" w:hAnsi="EB Garamond"/>
          <w:i/>
          <w:iCs/>
          <w:szCs w:val="16"/>
        </w:rPr>
        <w:t>Unnatural Error Correction: GPT-4 Can Almost Perfectly Handle Unnatural Scrambled Text</w:t>
      </w:r>
      <w:r w:rsidR="00842BD5" w:rsidRPr="003B542F">
        <w:rPr>
          <w:rFonts w:ascii="EB Garamond" w:hAnsi="EB Garamond"/>
          <w:szCs w:val="16"/>
        </w:rPr>
        <w:t xml:space="preserve"> EMNLP 2023 (2023) arXiv:2311.18805</w:t>
      </w:r>
    </w:p>
  </w:footnote>
  <w:footnote w:id="27">
    <w:p w14:paraId="217C5E9D" w14:textId="09F4D1EF" w:rsidR="001E77B4" w:rsidRPr="003B542F" w:rsidRDefault="001E77B4" w:rsidP="0016785A">
      <w:pPr>
        <w:pStyle w:val="FootnoteText"/>
        <w:rPr>
          <w:rFonts w:ascii="EB Garamond" w:hAnsi="EB Garamond"/>
          <w:szCs w:val="16"/>
        </w:rPr>
      </w:pPr>
      <w:r w:rsidRPr="003B542F">
        <w:rPr>
          <w:rStyle w:val="FootnoteReference"/>
          <w:rFonts w:ascii="EB Garamond" w:hAnsi="EB Garamond"/>
          <w:szCs w:val="16"/>
        </w:rPr>
        <w:footnoteRef/>
      </w:r>
      <w:r w:rsidR="004C6B2F" w:rsidRPr="003B542F">
        <w:rPr>
          <w:rFonts w:ascii="EB Garamond" w:hAnsi="EB Garamond"/>
          <w:szCs w:val="16"/>
        </w:rPr>
        <w:t xml:space="preserve"> Some recent examples of such interfaces include</w:t>
      </w:r>
      <w:r w:rsidRPr="003B542F">
        <w:rPr>
          <w:rFonts w:ascii="EB Garamond" w:hAnsi="EB Garamond"/>
          <w:szCs w:val="16"/>
        </w:rPr>
        <w:t xml:space="preserve"> </w:t>
      </w:r>
      <w:r w:rsidR="000E6DB3" w:rsidRPr="003B542F">
        <w:rPr>
          <w:rFonts w:ascii="EB Garamond" w:hAnsi="EB Garamond"/>
          <w:szCs w:val="16"/>
        </w:rPr>
        <w:t xml:space="preserve">Yen-Jen Wang, Bike Zhang, Jianyu Chen &amp; Koushil Sreenath, Prompt a Robot to Walk with Large Language Models (2023) </w:t>
      </w:r>
      <w:hyperlink r:id="rId4" w:history="1">
        <w:r w:rsidR="000E6DB3" w:rsidRPr="003B542F">
          <w:rPr>
            <w:rStyle w:val="Hyperlink"/>
            <w:rFonts w:ascii="EB Garamond" w:hAnsi="EB Garamond"/>
            <w:szCs w:val="16"/>
          </w:rPr>
          <w:t>https://arxiv.org/abs/2309.09969</w:t>
        </w:r>
      </w:hyperlink>
      <w:r w:rsidR="000E6DB3" w:rsidRPr="003B542F">
        <w:rPr>
          <w:rFonts w:ascii="EB Garamond" w:hAnsi="EB Garamond"/>
          <w:szCs w:val="16"/>
        </w:rPr>
        <w:t xml:space="preserve"> (robot control); </w:t>
      </w:r>
      <w:r w:rsidR="004C6B2F" w:rsidRPr="003B542F">
        <w:rPr>
          <w:rFonts w:ascii="EB Garamond" w:hAnsi="EB Garamond"/>
          <w:szCs w:val="16"/>
        </w:rPr>
        <w:t xml:space="preserve">Dibya Ghosh et al., </w:t>
      </w:r>
      <w:r w:rsidR="004C6B2F" w:rsidRPr="003B542F">
        <w:rPr>
          <w:rFonts w:ascii="EB Garamond" w:hAnsi="EB Garamond"/>
          <w:i/>
          <w:iCs/>
          <w:szCs w:val="16"/>
        </w:rPr>
        <w:t>Octo: An Open-Source Generalist Robot Policy</w:t>
      </w:r>
      <w:r w:rsidR="004C6B2F" w:rsidRPr="003B542F">
        <w:rPr>
          <w:rFonts w:ascii="EB Garamond" w:hAnsi="EB Garamond"/>
          <w:szCs w:val="16"/>
        </w:rPr>
        <w:t xml:space="preserve"> (2023), available at </w:t>
      </w:r>
      <w:hyperlink r:id="rId5" w:history="1">
        <w:r w:rsidR="004C6B2F" w:rsidRPr="003B542F">
          <w:rPr>
            <w:rStyle w:val="Hyperlink"/>
            <w:rFonts w:ascii="EB Garamond" w:hAnsi="EB Garamond"/>
            <w:szCs w:val="16"/>
          </w:rPr>
          <w:t>https://octo-models.github.io</w:t>
        </w:r>
      </w:hyperlink>
      <w:r w:rsidR="004C6B2F" w:rsidRPr="003B542F">
        <w:rPr>
          <w:rFonts w:ascii="EB Garamond" w:hAnsi="EB Garamond"/>
          <w:szCs w:val="16"/>
        </w:rPr>
        <w:t xml:space="preserve"> (robotic arms); </w:t>
      </w:r>
      <w:r w:rsidR="0057585A" w:rsidRPr="003B542F">
        <w:rPr>
          <w:rFonts w:ascii="EB Garamond" w:hAnsi="EB Garamond"/>
          <w:szCs w:val="16"/>
        </w:rPr>
        <w:t xml:space="preserve">Jeffrey Burt, Arm Pushes AI into the Smallest IoT Devices with Cortex-M52 Chip, The NewsStack (No 27, 2023) (internet of things); </w:t>
      </w:r>
    </w:p>
  </w:footnote>
  <w:footnote w:id="28">
    <w:p w14:paraId="18DD0E25" w14:textId="2F9B9436" w:rsidR="003759B9" w:rsidRPr="003B542F" w:rsidRDefault="003759B9"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 leading model like Llama-2 is a file that weighs about 140 GB, which can be stored on most modern smartphones. </w:t>
      </w:r>
      <w:hyperlink r:id="rId6" w:history="1">
        <w:r w:rsidR="00E46F1F" w:rsidRPr="003B542F">
          <w:rPr>
            <w:rStyle w:val="Hyperlink"/>
            <w:rFonts w:ascii="EB Garamond" w:hAnsi="EB Garamond"/>
            <w:szCs w:val="16"/>
          </w:rPr>
          <w:t>https://huggingface.co/meta-llama/Llama-2-70b-hf/tree/main</w:t>
        </w:r>
      </w:hyperlink>
      <w:r w:rsidR="00E46F1F" w:rsidRPr="003B542F">
        <w:rPr>
          <w:rFonts w:ascii="EB Garamond" w:hAnsi="EB Garamond"/>
          <w:szCs w:val="16"/>
        </w:rPr>
        <w:t xml:space="preserve">. It </w:t>
      </w:r>
      <w:r w:rsidR="00A460F5" w:rsidRPr="003B542F">
        <w:rPr>
          <w:rFonts w:ascii="EB Garamond" w:hAnsi="EB Garamond"/>
          <w:szCs w:val="16"/>
        </w:rPr>
        <w:t>takes</w:t>
      </w:r>
      <w:r w:rsidR="00E46F1F" w:rsidRPr="003B542F">
        <w:rPr>
          <w:rFonts w:ascii="EB Garamond" w:hAnsi="EB Garamond"/>
          <w:szCs w:val="16"/>
        </w:rPr>
        <w:t xml:space="preserve"> a little over an hour to download it to a</w:t>
      </w:r>
      <w:r w:rsidR="00A460F5" w:rsidRPr="003B542F">
        <w:rPr>
          <w:rFonts w:ascii="EB Garamond" w:hAnsi="EB Garamond"/>
          <w:szCs w:val="16"/>
        </w:rPr>
        <w:t>ny</w:t>
      </w:r>
      <w:r w:rsidR="00E46F1F" w:rsidRPr="003B542F">
        <w:rPr>
          <w:rFonts w:ascii="EB Garamond" w:hAnsi="EB Garamond"/>
          <w:szCs w:val="16"/>
        </w:rPr>
        <w:t xml:space="preserve"> device using consumer level speeds</w:t>
      </w:r>
      <w:r w:rsidR="00A460F5" w:rsidRPr="003B542F">
        <w:rPr>
          <w:rFonts w:ascii="EB Garamond" w:hAnsi="EB Garamond"/>
          <w:szCs w:val="16"/>
        </w:rPr>
        <w:t>.</w:t>
      </w:r>
    </w:p>
  </w:footnote>
  <w:footnote w:id="29">
    <w:p w14:paraId="6661787A" w14:textId="77777777" w:rsidR="00117334" w:rsidRPr="003B542F" w:rsidRDefault="0011733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infra Part III.</w:t>
      </w:r>
    </w:p>
  </w:footnote>
  <w:footnote w:id="30">
    <w:p w14:paraId="689AFC53" w14:textId="2F4ACC03" w:rsidR="00A0326E" w:rsidRPr="003B542F" w:rsidRDefault="00A0326E"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27251C" w:rsidRPr="003B542F">
        <w:rPr>
          <w:rFonts w:ascii="EB Garamond" w:hAnsi="EB Garamond"/>
          <w:i/>
          <w:iCs/>
          <w:szCs w:val="16"/>
        </w:rPr>
        <w:t xml:space="preserve">See supra </w:t>
      </w:r>
      <w:r w:rsidR="0027251C" w:rsidRPr="003B542F">
        <w:rPr>
          <w:rFonts w:ascii="EB Garamond" w:hAnsi="EB Garamond"/>
          <w:szCs w:val="16"/>
        </w:rPr>
        <w:t xml:space="preserve">Part II. </w:t>
      </w:r>
      <w:r w:rsidR="00F17C6F" w:rsidRPr="003B542F">
        <w:rPr>
          <w:rFonts w:ascii="EB Garamond" w:hAnsi="EB Garamond"/>
          <w:szCs w:val="16"/>
        </w:rPr>
        <w:t xml:space="preserve">On the last point, </w:t>
      </w:r>
      <w:r w:rsidR="007442BB" w:rsidRPr="003B542F">
        <w:rPr>
          <w:rFonts w:ascii="EB Garamond" w:hAnsi="EB Garamond"/>
          <w:szCs w:val="16"/>
        </w:rPr>
        <w:t>n</w:t>
      </w:r>
      <w:r w:rsidR="009A7288" w:rsidRPr="003B542F">
        <w:rPr>
          <w:rFonts w:ascii="EB Garamond" w:hAnsi="EB Garamond"/>
          <w:szCs w:val="16"/>
        </w:rPr>
        <w:t>umerous AI</w:t>
      </w:r>
      <w:r w:rsidRPr="003B542F">
        <w:rPr>
          <w:rFonts w:ascii="EB Garamond" w:hAnsi="EB Garamond"/>
          <w:szCs w:val="16"/>
        </w:rPr>
        <w:t xml:space="preserve"> experts</w:t>
      </w:r>
      <w:r w:rsidR="009A7288" w:rsidRPr="003B542F">
        <w:rPr>
          <w:rFonts w:ascii="EB Garamond" w:hAnsi="EB Garamond"/>
          <w:szCs w:val="16"/>
        </w:rPr>
        <w:t>, developers,</w:t>
      </w:r>
      <w:r w:rsidRPr="003B542F">
        <w:rPr>
          <w:rFonts w:ascii="EB Garamond" w:hAnsi="EB Garamond"/>
          <w:szCs w:val="16"/>
        </w:rPr>
        <w:t xml:space="preserve"> and scholars </w:t>
      </w:r>
      <w:r w:rsidR="009A7288" w:rsidRPr="003B542F">
        <w:rPr>
          <w:rFonts w:ascii="EB Garamond" w:hAnsi="EB Garamond"/>
          <w:szCs w:val="16"/>
        </w:rPr>
        <w:t>have warned</w:t>
      </w:r>
      <w:r w:rsidRPr="003B542F">
        <w:rPr>
          <w:rFonts w:ascii="EB Garamond" w:hAnsi="EB Garamond"/>
          <w:szCs w:val="16"/>
        </w:rPr>
        <w:t xml:space="preserve"> about the existential risks of AI</w:t>
      </w:r>
      <w:r w:rsidR="003363E0" w:rsidRPr="003B542F">
        <w:rPr>
          <w:rFonts w:ascii="EB Garamond" w:hAnsi="EB Garamond"/>
          <w:szCs w:val="16"/>
        </w:rPr>
        <w:t xml:space="preserve"> development</w:t>
      </w:r>
      <w:r w:rsidR="009A7288" w:rsidRPr="003B542F">
        <w:rPr>
          <w:rFonts w:ascii="EB Garamond" w:hAnsi="EB Garamond"/>
          <w:szCs w:val="16"/>
        </w:rPr>
        <w:t>.</w:t>
      </w:r>
      <w:r w:rsidRPr="003B542F">
        <w:rPr>
          <w:rFonts w:ascii="EB Garamond" w:hAnsi="EB Garamond"/>
          <w:szCs w:val="16"/>
        </w:rPr>
        <w:t xml:space="preserve"> </w:t>
      </w:r>
      <w:r w:rsidR="009A7288" w:rsidRPr="003B542F">
        <w:rPr>
          <w:rFonts w:ascii="EB Garamond" w:hAnsi="EB Garamond"/>
          <w:i/>
          <w:iCs/>
          <w:szCs w:val="16"/>
        </w:rPr>
        <w:t>S</w:t>
      </w:r>
      <w:r w:rsidRPr="003B542F">
        <w:rPr>
          <w:rFonts w:ascii="EB Garamond" w:hAnsi="EB Garamond"/>
          <w:i/>
          <w:iCs/>
          <w:szCs w:val="16"/>
        </w:rPr>
        <w:t>ee, e.g.</w:t>
      </w:r>
      <w:r w:rsidRPr="003B542F">
        <w:rPr>
          <w:rFonts w:ascii="EB Garamond" w:hAnsi="EB Garamond"/>
          <w:szCs w:val="16"/>
        </w:rPr>
        <w:t>,</w:t>
      </w:r>
      <w:r w:rsidRPr="003B542F">
        <w:rPr>
          <w:rFonts w:ascii="EB Garamond" w:hAnsi="EB Garamond"/>
          <w:i/>
          <w:iCs/>
          <w:szCs w:val="16"/>
        </w:rPr>
        <w:t xml:space="preserve"> </w:t>
      </w:r>
      <w:r w:rsidR="009A7288" w:rsidRPr="003B542F">
        <w:rPr>
          <w:rFonts w:ascii="EB Garamond" w:hAnsi="EB Garamond"/>
          <w:szCs w:val="16"/>
        </w:rPr>
        <w:t xml:space="preserve">Simon Friederich, </w:t>
      </w:r>
      <w:r w:rsidR="009A7288" w:rsidRPr="003B542F">
        <w:rPr>
          <w:rFonts w:ascii="EB Garamond" w:hAnsi="EB Garamond"/>
          <w:i/>
          <w:iCs/>
          <w:szCs w:val="16"/>
        </w:rPr>
        <w:t>Symbiosis, Not Alignment, as the Goal for Liberal Democracies in the Transition to Artificial General Intelligence</w:t>
      </w:r>
      <w:r w:rsidR="009A7288" w:rsidRPr="003B542F">
        <w:rPr>
          <w:rFonts w:ascii="EB Garamond" w:hAnsi="EB Garamond"/>
          <w:szCs w:val="16"/>
        </w:rPr>
        <w:t xml:space="preserve">, </w:t>
      </w:r>
      <w:r w:rsidR="009A7288" w:rsidRPr="003B542F">
        <w:rPr>
          <w:rFonts w:ascii="EB Garamond" w:hAnsi="EB Garamond"/>
          <w:smallCaps/>
          <w:szCs w:val="16"/>
        </w:rPr>
        <w:t xml:space="preserve">AI Ethics </w:t>
      </w:r>
      <w:r w:rsidR="00F95E28" w:rsidRPr="003B542F">
        <w:rPr>
          <w:rFonts w:ascii="EB Garamond" w:hAnsi="EB Garamond"/>
          <w:szCs w:val="16"/>
        </w:rPr>
        <w:t>at</w:t>
      </w:r>
      <w:r w:rsidR="00F95E28" w:rsidRPr="003B542F">
        <w:rPr>
          <w:rFonts w:ascii="EB Garamond" w:hAnsi="EB Garamond"/>
          <w:smallCaps/>
          <w:szCs w:val="16"/>
        </w:rPr>
        <w:t xml:space="preserve"> </w:t>
      </w:r>
      <w:r w:rsidR="009A7288" w:rsidRPr="003B542F">
        <w:rPr>
          <w:rFonts w:ascii="EB Garamond" w:hAnsi="EB Garamond"/>
          <w:szCs w:val="16"/>
        </w:rPr>
        <w:t>3–5</w:t>
      </w:r>
      <w:r w:rsidR="009A7288" w:rsidRPr="003B542F">
        <w:rPr>
          <w:rFonts w:ascii="EB Garamond" w:hAnsi="EB Garamond"/>
          <w:smallCaps/>
          <w:szCs w:val="16"/>
        </w:rPr>
        <w:t xml:space="preserve"> (M</w:t>
      </w:r>
      <w:r w:rsidR="009A7288" w:rsidRPr="003B542F">
        <w:rPr>
          <w:rFonts w:ascii="EB Garamond" w:hAnsi="EB Garamond"/>
          <w:szCs w:val="16"/>
        </w:rPr>
        <w:t>ar</w:t>
      </w:r>
      <w:r w:rsidR="009A7288" w:rsidRPr="003B542F">
        <w:rPr>
          <w:rFonts w:ascii="EB Garamond" w:hAnsi="EB Garamond"/>
          <w:smallCaps/>
          <w:szCs w:val="16"/>
        </w:rPr>
        <w:t>. 16, 2023)</w:t>
      </w:r>
      <w:r w:rsidR="00F95E28" w:rsidRPr="003B542F">
        <w:rPr>
          <w:rFonts w:ascii="EB Garamond" w:hAnsi="EB Garamond"/>
          <w:smallCaps/>
          <w:szCs w:val="16"/>
        </w:rPr>
        <w:t xml:space="preserve">, </w:t>
      </w:r>
      <w:r w:rsidR="00F95E28" w:rsidRPr="003B542F">
        <w:rPr>
          <w:rFonts w:ascii="EB Garamond" w:hAnsi="EB Garamond"/>
          <w:szCs w:val="16"/>
        </w:rPr>
        <w:t>https://doi.org/10.1007/s43681-023-00268-7</w:t>
      </w:r>
      <w:r w:rsidRPr="003B542F">
        <w:rPr>
          <w:rFonts w:ascii="EB Garamond" w:hAnsi="EB Garamond"/>
          <w:szCs w:val="16"/>
        </w:rPr>
        <w:t xml:space="preserve">; </w:t>
      </w:r>
      <w:r w:rsidRPr="003B542F">
        <w:rPr>
          <w:rFonts w:ascii="EB Garamond" w:hAnsi="EB Garamond"/>
          <w:i/>
          <w:iCs/>
          <w:szCs w:val="16"/>
        </w:rPr>
        <w:t>Statement on AI Risk</w:t>
      </w:r>
      <w:r w:rsidRPr="003B542F">
        <w:rPr>
          <w:rFonts w:ascii="EB Garamond" w:hAnsi="EB Garamond"/>
          <w:szCs w:val="16"/>
        </w:rPr>
        <w:t xml:space="preserve">, </w:t>
      </w:r>
      <w:r w:rsidRPr="003B542F">
        <w:rPr>
          <w:rFonts w:ascii="EB Garamond" w:hAnsi="EB Garamond"/>
          <w:smallCaps/>
          <w:szCs w:val="16"/>
        </w:rPr>
        <w:t>Center for AI Safety</w:t>
      </w:r>
      <w:r w:rsidRPr="003B542F">
        <w:rPr>
          <w:rFonts w:ascii="EB Garamond" w:hAnsi="EB Garamond"/>
          <w:szCs w:val="16"/>
        </w:rPr>
        <w:t>, https://www.</w:t>
      </w:r>
      <w:r w:rsidRPr="003B542F">
        <w:rPr>
          <w:rFonts w:ascii="EB Garamond" w:hAnsi="EB Garamond"/>
          <w:i/>
          <w:iCs/>
          <w:szCs w:val="16"/>
        </w:rPr>
        <w:t>safe</w:t>
      </w:r>
      <w:r w:rsidRPr="003B542F">
        <w:rPr>
          <w:rFonts w:ascii="EB Garamond" w:hAnsi="EB Garamond"/>
          <w:szCs w:val="16"/>
        </w:rPr>
        <w:t xml:space="preserve">.ai/statement-on-ai-risk (last visited </w:t>
      </w:r>
      <w:r w:rsidR="00545D29" w:rsidRPr="003B542F">
        <w:rPr>
          <w:rFonts w:ascii="EB Garamond" w:hAnsi="EB Garamond"/>
          <w:szCs w:val="16"/>
        </w:rPr>
        <w:t>Aug. 1</w:t>
      </w:r>
      <w:r w:rsidRPr="003B542F">
        <w:rPr>
          <w:rFonts w:ascii="EB Garamond" w:hAnsi="EB Garamond"/>
          <w:szCs w:val="16"/>
        </w:rPr>
        <w:t xml:space="preserve">, 2023) (presenting a statement on existential AI risk signed by hundreds of AI scientists as well as hundreds of other scientists and luminaries); Frederik Federspiel, et al., </w:t>
      </w:r>
      <w:r w:rsidRPr="003B542F">
        <w:rPr>
          <w:rFonts w:ascii="EB Garamond" w:hAnsi="EB Garamond"/>
          <w:i/>
          <w:iCs/>
          <w:szCs w:val="16"/>
        </w:rPr>
        <w:t>Threats by Artificial Intelligence to Human Health and Human Existence</w:t>
      </w:r>
      <w:r w:rsidRPr="003B542F">
        <w:rPr>
          <w:rFonts w:ascii="EB Garamond" w:hAnsi="EB Garamond"/>
          <w:szCs w:val="16"/>
        </w:rPr>
        <w:t>, 8 BMJ G</w:t>
      </w:r>
      <w:r w:rsidRPr="003B542F">
        <w:rPr>
          <w:rFonts w:ascii="EB Garamond" w:eastAsia="Century Schoolbook" w:hAnsi="EB Garamond"/>
          <w:smallCaps/>
          <w:szCs w:val="16"/>
        </w:rPr>
        <w:t>lobal Health</w:t>
      </w:r>
      <w:r w:rsidRPr="003B542F">
        <w:rPr>
          <w:rFonts w:ascii="EB Garamond" w:hAnsi="EB Garamond"/>
          <w:szCs w:val="16"/>
        </w:rPr>
        <w:t xml:space="preserve">, 1, 1 (2023) (addressing catastrophic AI risks from a public health perspective); </w:t>
      </w:r>
      <w:r w:rsidRPr="003B542F">
        <w:rPr>
          <w:rFonts w:ascii="EB Garamond" w:hAnsi="EB Garamond"/>
          <w:i/>
          <w:iCs/>
          <w:szCs w:val="16"/>
        </w:rPr>
        <w:t>Pause Giant AI Experiments: An Open Letter</w:t>
      </w:r>
      <w:r w:rsidRPr="003B542F">
        <w:rPr>
          <w:rFonts w:ascii="EB Garamond" w:hAnsi="EB Garamond"/>
          <w:szCs w:val="16"/>
        </w:rPr>
        <w:t xml:space="preserve">, </w:t>
      </w:r>
      <w:r w:rsidRPr="003B542F">
        <w:rPr>
          <w:rFonts w:ascii="EB Garamond" w:hAnsi="EB Garamond"/>
          <w:smallCaps/>
          <w:szCs w:val="16"/>
        </w:rPr>
        <w:t xml:space="preserve">Future of Life Institute, </w:t>
      </w:r>
      <w:r w:rsidRPr="003B542F">
        <w:rPr>
          <w:rFonts w:ascii="EB Garamond" w:hAnsi="EB Garamond"/>
          <w:szCs w:val="16"/>
        </w:rPr>
        <w:t xml:space="preserve">https://futureoflife.org/open-letter/pause-giant-ai-experiments (last visited July 11, 2023) (hosting letter on large-scale AI risks with thousands of signatures, including numerous signatures from scientists, professors and AI experts); Cade Metz, </w:t>
      </w:r>
      <w:r w:rsidRPr="003B542F">
        <w:rPr>
          <w:rFonts w:ascii="EB Garamond" w:hAnsi="EB Garamond"/>
          <w:i/>
          <w:iCs/>
          <w:szCs w:val="16"/>
        </w:rPr>
        <w:t>‘The Godfather of A.I.’ Leaves Google and Warns of Danger Ahead</w:t>
      </w:r>
      <w:r w:rsidRPr="003B542F">
        <w:rPr>
          <w:rFonts w:ascii="EB Garamond" w:hAnsi="EB Garamond"/>
          <w:szCs w:val="16"/>
        </w:rPr>
        <w:t xml:space="preserve">, </w:t>
      </w:r>
      <w:r w:rsidRPr="003B542F">
        <w:rPr>
          <w:rFonts w:ascii="EB Garamond" w:hAnsi="EB Garamond"/>
          <w:smallCaps/>
          <w:szCs w:val="16"/>
        </w:rPr>
        <w:t>N.Y. Times</w:t>
      </w:r>
      <w:r w:rsidRPr="003B542F">
        <w:rPr>
          <w:rFonts w:ascii="EB Garamond" w:hAnsi="EB Garamond"/>
          <w:szCs w:val="16"/>
        </w:rPr>
        <w:t>, May 1, 2023, https://www.nytimes.com/2023/05/01/technology/ai-google-chatbot-engineer-quits-hinton.html (reporting that artificial intelligence pioneer Geoffrey Hinton quit his job at Google so he could freely speak out about the existential risks of AI); Benjamin S. Bucknall</w:t>
      </w:r>
      <w:r w:rsidRPr="003B542F">
        <w:rPr>
          <w:rFonts w:ascii="EB Garamond" w:hAnsi="EB Garamond"/>
          <w:i/>
          <w:iCs/>
          <w:szCs w:val="16"/>
        </w:rPr>
        <w:t xml:space="preserve"> </w:t>
      </w:r>
      <w:r w:rsidRPr="003B542F">
        <w:rPr>
          <w:rFonts w:ascii="EB Garamond" w:hAnsi="EB Garamond"/>
          <w:smallCaps/>
          <w:szCs w:val="16"/>
        </w:rPr>
        <w:t xml:space="preserve">&amp; </w:t>
      </w:r>
      <w:r w:rsidRPr="003B542F">
        <w:rPr>
          <w:rFonts w:ascii="EB Garamond" w:hAnsi="EB Garamond"/>
          <w:szCs w:val="16"/>
        </w:rPr>
        <w:t xml:space="preserve">Shiri Dori-Hacohen, </w:t>
      </w:r>
      <w:r w:rsidRPr="003B542F">
        <w:rPr>
          <w:rFonts w:ascii="EB Garamond" w:hAnsi="EB Garamond"/>
          <w:i/>
          <w:iCs/>
          <w:szCs w:val="16"/>
        </w:rPr>
        <w:t>Current and Near-Term AI as a Potential Existential Risk Factor</w:t>
      </w:r>
      <w:r w:rsidRPr="003B542F">
        <w:rPr>
          <w:rFonts w:ascii="EB Garamond" w:hAnsi="EB Garamond"/>
          <w:szCs w:val="16"/>
        </w:rPr>
        <w:t xml:space="preserve">, </w:t>
      </w:r>
      <w:r w:rsidRPr="003B542F">
        <w:rPr>
          <w:rFonts w:ascii="EB Garamond" w:hAnsi="EB Garamond"/>
          <w:i/>
          <w:iCs/>
          <w:szCs w:val="16"/>
        </w:rPr>
        <w:t>in</w:t>
      </w:r>
      <w:r w:rsidRPr="003B542F">
        <w:rPr>
          <w:rFonts w:ascii="EB Garamond" w:hAnsi="EB Garamond"/>
          <w:szCs w:val="16"/>
        </w:rPr>
        <w:t xml:space="preserve"> </w:t>
      </w:r>
      <w:r w:rsidRPr="003B542F">
        <w:rPr>
          <w:rFonts w:ascii="EB Garamond" w:hAnsi="EB Garamond"/>
          <w:smallCaps/>
          <w:szCs w:val="16"/>
        </w:rPr>
        <w:t xml:space="preserve">Proceedings of the 2022 AAAI/ACM Conf. on AI, Ethics, &amp; Soc’y 119, 119–20 (2022); </w:t>
      </w:r>
      <w:r w:rsidR="009A7288" w:rsidRPr="003B542F">
        <w:rPr>
          <w:rFonts w:ascii="EB Garamond" w:hAnsi="EB Garamond"/>
          <w:szCs w:val="16"/>
        </w:rPr>
        <w:t xml:space="preserve">Alexey Turchin &amp; David Denkenberger, </w:t>
      </w:r>
      <w:r w:rsidR="009A7288" w:rsidRPr="003B542F">
        <w:rPr>
          <w:rFonts w:ascii="EB Garamond" w:hAnsi="EB Garamond"/>
          <w:i/>
          <w:iCs/>
          <w:szCs w:val="16"/>
        </w:rPr>
        <w:t>Classification of Global Catastrophic Risks Connected with Artificial Intelligence</w:t>
      </w:r>
      <w:r w:rsidR="009A7288" w:rsidRPr="003B542F">
        <w:rPr>
          <w:rFonts w:ascii="EB Garamond" w:hAnsi="EB Garamond"/>
          <w:szCs w:val="16"/>
        </w:rPr>
        <w:t xml:space="preserve">, </w:t>
      </w:r>
      <w:r w:rsidR="009A7288" w:rsidRPr="003B542F">
        <w:rPr>
          <w:rFonts w:ascii="EB Garamond" w:hAnsi="EB Garamond"/>
          <w:smallCaps/>
          <w:szCs w:val="16"/>
        </w:rPr>
        <w:t>35 AI Soc’y 147</w:t>
      </w:r>
      <w:r w:rsidR="009A7288" w:rsidRPr="003B542F">
        <w:rPr>
          <w:rFonts w:ascii="EB Garamond" w:hAnsi="EB Garamond"/>
          <w:szCs w:val="16"/>
        </w:rPr>
        <w:t>, 147 (2020)</w:t>
      </w:r>
      <w:r w:rsidRPr="003B542F">
        <w:rPr>
          <w:rFonts w:ascii="EB Garamond" w:hAnsi="EB Garamond"/>
          <w:szCs w:val="16"/>
        </w:rPr>
        <w:t xml:space="preserve"> (collecting sources)</w:t>
      </w:r>
      <w:r w:rsidRPr="003B542F">
        <w:rPr>
          <w:rFonts w:ascii="EB Garamond" w:hAnsi="EB Garamond"/>
          <w:smallCaps/>
          <w:szCs w:val="16"/>
        </w:rPr>
        <w:t>; Stuart Russell, Human Compatible: Artificial Intelligence and the Problem of Control</w:t>
      </w:r>
      <w:r w:rsidRPr="003B542F">
        <w:rPr>
          <w:rFonts w:ascii="EB Garamond" w:hAnsi="EB Garamond"/>
          <w:szCs w:val="16"/>
        </w:rPr>
        <w:t xml:space="preserve"> 142–44 (2019).</w:t>
      </w:r>
    </w:p>
  </w:footnote>
  <w:footnote w:id="31">
    <w:p w14:paraId="01797CED" w14:textId="4EE31A01" w:rsidR="00090F25" w:rsidRPr="003B542F" w:rsidRDefault="00090F2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 xml:space="preserve">Part </w:t>
      </w:r>
      <w:r w:rsidR="00ED6B79" w:rsidRPr="003B542F">
        <w:rPr>
          <w:rFonts w:ascii="EB Garamond" w:hAnsi="EB Garamond"/>
          <w:szCs w:val="16"/>
        </w:rPr>
        <w:t>III.C.</w:t>
      </w:r>
    </w:p>
  </w:footnote>
  <w:footnote w:id="32">
    <w:p w14:paraId="40B7EA38" w14:textId="77777777" w:rsidR="00C854D0" w:rsidRPr="003B542F" w:rsidRDefault="00C854D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Pauline T. Kim, </w:t>
      </w:r>
      <w:r w:rsidRPr="003B542F">
        <w:rPr>
          <w:rFonts w:ascii="EB Garamond" w:hAnsi="EB Garamond"/>
          <w:i/>
          <w:iCs/>
          <w:szCs w:val="16"/>
        </w:rPr>
        <w:t>Race-Aware Algorithms: Fairness, Nondiscrimination, and Affirmative Action</w:t>
      </w:r>
      <w:r w:rsidRPr="003B542F">
        <w:rPr>
          <w:rFonts w:ascii="EB Garamond" w:hAnsi="EB Garamond"/>
          <w:szCs w:val="16"/>
        </w:rPr>
        <w:t xml:space="preserve">, 110 </w:t>
      </w:r>
      <w:r w:rsidRPr="003B542F">
        <w:rPr>
          <w:rFonts w:ascii="EB Garamond" w:hAnsi="EB Garamond"/>
          <w:smallCaps/>
          <w:szCs w:val="16"/>
        </w:rPr>
        <w:t>Calif. L. Rev.</w:t>
      </w:r>
      <w:r w:rsidRPr="003B542F">
        <w:rPr>
          <w:rFonts w:ascii="EB Garamond" w:hAnsi="EB Garamond"/>
          <w:szCs w:val="16"/>
        </w:rPr>
        <w:t xml:space="preserve"> 1539, 1548 (2022); Anupam Chander, </w:t>
      </w:r>
      <w:r w:rsidRPr="003B542F">
        <w:rPr>
          <w:rFonts w:ascii="EB Garamond" w:eastAsiaTheme="minorHAnsi" w:hAnsi="EB Garamond"/>
          <w:i/>
          <w:iCs/>
          <w:szCs w:val="16"/>
          <w:lang w:bidi="ar-SA"/>
        </w:rPr>
        <w:t>The Racist Algorithm?</w:t>
      </w:r>
      <w:r w:rsidRPr="003B542F">
        <w:rPr>
          <w:rFonts w:ascii="EB Garamond" w:eastAsiaTheme="minorHAnsi" w:hAnsi="EB Garamond"/>
          <w:szCs w:val="16"/>
          <w:lang w:bidi="ar-SA"/>
        </w:rPr>
        <w:t xml:space="preserve">, 115 </w:t>
      </w:r>
      <w:r w:rsidRPr="003B542F">
        <w:rPr>
          <w:rFonts w:ascii="EB Garamond" w:eastAsiaTheme="minorHAnsi" w:hAnsi="EB Garamond"/>
          <w:smallCaps/>
          <w:szCs w:val="16"/>
          <w:lang w:bidi="ar-SA"/>
        </w:rPr>
        <w:t>Mich. L. Rev.</w:t>
      </w:r>
      <w:r w:rsidRPr="003B542F">
        <w:rPr>
          <w:rFonts w:ascii="EB Garamond" w:eastAsiaTheme="minorHAnsi" w:hAnsi="EB Garamond"/>
          <w:szCs w:val="16"/>
          <w:lang w:bidi="ar-SA"/>
        </w:rPr>
        <w:t xml:space="preserve"> 1023, 1036 (2017).</w:t>
      </w:r>
    </w:p>
  </w:footnote>
  <w:footnote w:id="33">
    <w:p w14:paraId="0B56700A" w14:textId="77777777"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Part II.</w:t>
      </w:r>
    </w:p>
  </w:footnote>
  <w:footnote w:id="34">
    <w:p w14:paraId="0E14EE80" w14:textId="32485B9B" w:rsidR="0010378C" w:rsidRPr="003B542F" w:rsidRDefault="0010378C" w:rsidP="0016785A">
      <w:pPr>
        <w:ind w:firstLine="0"/>
        <w:rPr>
          <w:rFonts w:ascii="EB Garamond" w:hAnsi="EB Garamond"/>
          <w:sz w:val="16"/>
          <w:szCs w:val="16"/>
        </w:rPr>
      </w:pPr>
      <w:r w:rsidRPr="003B542F">
        <w:rPr>
          <w:rStyle w:val="FootnoteReference"/>
          <w:rFonts w:ascii="EB Garamond" w:eastAsia="Adobe Garamond Pro" w:hAnsi="EB Garamond"/>
          <w:szCs w:val="16"/>
        </w:rPr>
        <w:footnoteRef/>
      </w:r>
      <w:r w:rsidR="0A816C77" w:rsidRPr="003B542F">
        <w:rPr>
          <w:rFonts w:ascii="EB Garamond" w:eastAsia="Adobe Garamond Pro" w:hAnsi="EB Garamond"/>
          <w:sz w:val="16"/>
          <w:szCs w:val="16"/>
        </w:rPr>
        <w:t xml:space="preserve"> Joseph Briggs &amp; Devesh Kodnani, </w:t>
      </w:r>
      <w:r w:rsidR="0A816C77" w:rsidRPr="003B542F">
        <w:rPr>
          <w:rFonts w:ascii="EB Garamond" w:eastAsia="Adobe Garamond Pro" w:hAnsi="EB Garamond"/>
          <w:i/>
          <w:iCs/>
          <w:sz w:val="16"/>
          <w:szCs w:val="16"/>
        </w:rPr>
        <w:t>The Potentially Large Effects of Artificial Intelligence on Economic Growth</w:t>
      </w:r>
      <w:r w:rsidR="0A816C77" w:rsidRPr="003B542F">
        <w:rPr>
          <w:rFonts w:ascii="EB Garamond" w:eastAsia="Adobe Garamond Pro" w:hAnsi="EB Garamond"/>
          <w:sz w:val="16"/>
          <w:szCs w:val="16"/>
        </w:rPr>
        <w:t xml:space="preserve">, </w:t>
      </w:r>
      <w:r w:rsidR="0A816C77" w:rsidRPr="003B542F">
        <w:rPr>
          <w:rFonts w:ascii="EB Garamond" w:eastAsia="Adobe Garamond Pro" w:hAnsi="EB Garamond"/>
          <w:smallCaps/>
          <w:sz w:val="16"/>
          <w:szCs w:val="16"/>
        </w:rPr>
        <w:t xml:space="preserve">Goldman Sachs Economics Research, </w:t>
      </w:r>
      <w:r w:rsidR="0A816C77" w:rsidRPr="003B542F">
        <w:rPr>
          <w:rFonts w:ascii="EB Garamond" w:eastAsia="Adobe Garamond Pro" w:hAnsi="EB Garamond"/>
          <w:sz w:val="16"/>
          <w:szCs w:val="16"/>
        </w:rPr>
        <w:t xml:space="preserve">at 1 (Mar. </w:t>
      </w:r>
      <w:r w:rsidR="1D7A5677" w:rsidRPr="003B542F">
        <w:rPr>
          <w:rFonts w:ascii="EB Garamond" w:eastAsia="Adobe Garamond Pro" w:hAnsi="EB Garamond"/>
          <w:sz w:val="16"/>
          <w:szCs w:val="16"/>
        </w:rPr>
        <w:t xml:space="preserve">26, 2023), </w:t>
      </w:r>
      <w:r w:rsidR="00B51028" w:rsidRPr="003B542F">
        <w:rPr>
          <w:rFonts w:ascii="EB Garamond" w:eastAsia="Adobe Garamond Pro" w:hAnsi="EB Garamond"/>
          <w:sz w:val="16"/>
          <w:szCs w:val="16"/>
        </w:rPr>
        <w:t>https:</w:t>
      </w:r>
      <w:r w:rsidR="1D7A5677" w:rsidRPr="003B542F">
        <w:rPr>
          <w:rFonts w:ascii="EB Garamond" w:eastAsia="Adobe Garamond Pro" w:hAnsi="EB Garamond"/>
          <w:sz w:val="16"/>
          <w:szCs w:val="16"/>
        </w:rPr>
        <w:t xml:space="preserve">//www.gspublishing.com/content/research/en/reports/2023/03/27/d64e052b-0f6e-45d7-967b-d7be35fabd16.html (estimating that roughly two-thirds of US occupations are exposed to some degree of automation by AI). </w:t>
      </w:r>
    </w:p>
  </w:footnote>
  <w:footnote w:id="35">
    <w:p w14:paraId="540E672F" w14:textId="30083108"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Daron Acemoglu &amp; Pascaul Restrepo, </w:t>
      </w:r>
      <w:r w:rsidRPr="003B542F">
        <w:rPr>
          <w:rFonts w:ascii="EB Garamond" w:hAnsi="EB Garamond"/>
          <w:i/>
          <w:iCs/>
          <w:szCs w:val="16"/>
        </w:rPr>
        <w:t>Artificial Intelligence, Automation, and Work</w:t>
      </w:r>
      <w:r w:rsidRPr="003B542F">
        <w:rPr>
          <w:rFonts w:ascii="EB Garamond" w:hAnsi="EB Garamond"/>
          <w:szCs w:val="16"/>
        </w:rPr>
        <w:t xml:space="preserve"> in </w:t>
      </w:r>
      <w:r w:rsidRPr="003B542F">
        <w:rPr>
          <w:rFonts w:ascii="EB Garamond" w:hAnsi="EB Garamond"/>
          <w:smallCaps/>
          <w:szCs w:val="16"/>
        </w:rPr>
        <w:t>The Economics of Artificial Intelligence: An Agenda 197, 202 (</w:t>
      </w:r>
      <w:r w:rsidRPr="003B542F">
        <w:rPr>
          <w:rFonts w:ascii="EB Garamond" w:hAnsi="EB Garamond"/>
          <w:szCs w:val="16"/>
        </w:rPr>
        <w:t xml:space="preserve">Ajay Agrawal, Joshua Gans, and Avi Goldfarb, eds., 2019); </w:t>
      </w:r>
      <w:r w:rsidRPr="003B542F">
        <w:rPr>
          <w:rFonts w:ascii="EB Garamond" w:hAnsi="EB Garamond"/>
          <w:smallCaps/>
          <w:szCs w:val="16"/>
        </w:rPr>
        <w:t>Erik Brynjolfsson &amp; Andrew McAfee, The Second Machine Age</w:t>
      </w:r>
      <w:r w:rsidRPr="003B542F">
        <w:rPr>
          <w:rFonts w:ascii="EB Garamond" w:hAnsi="EB Garamond"/>
          <w:szCs w:val="16"/>
        </w:rPr>
        <w:t xml:space="preserve"> 231–32 (2014).</w:t>
      </w:r>
    </w:p>
  </w:footnote>
  <w:footnote w:id="36">
    <w:p w14:paraId="4799693D" w14:textId="77777777"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E.g.</w:t>
      </w:r>
      <w:r w:rsidRPr="003B542F">
        <w:rPr>
          <w:rFonts w:ascii="EB Garamond" w:hAnsi="EB Garamond"/>
          <w:szCs w:val="16"/>
        </w:rPr>
        <w:t xml:space="preserve">, </w:t>
      </w:r>
      <w:r w:rsidRPr="003B542F">
        <w:rPr>
          <w:rFonts w:ascii="EB Garamond" w:hAnsi="EB Garamond"/>
          <w:smallCaps/>
          <w:szCs w:val="16"/>
        </w:rPr>
        <w:t>Paul Scharre, Army of None</w:t>
      </w:r>
      <w:r w:rsidRPr="003B542F">
        <w:rPr>
          <w:rFonts w:ascii="EB Garamond" w:hAnsi="EB Garamond"/>
          <w:szCs w:val="16"/>
        </w:rPr>
        <w:t xml:space="preserve"> 68–78, 150–77 (2019); Rebecca Crootof, </w:t>
      </w:r>
      <w:r w:rsidRPr="003B542F">
        <w:rPr>
          <w:rFonts w:ascii="EB Garamond" w:hAnsi="EB Garamond"/>
          <w:i/>
          <w:iCs/>
          <w:szCs w:val="16"/>
        </w:rPr>
        <w:t>The Killer Robots Are Here: Legal &amp; Policy Implications</w:t>
      </w:r>
      <w:r w:rsidRPr="003B542F">
        <w:rPr>
          <w:rFonts w:ascii="EB Garamond" w:hAnsi="EB Garamond"/>
          <w:szCs w:val="16"/>
        </w:rPr>
        <w:t xml:space="preserve">, 36 </w:t>
      </w:r>
      <w:r w:rsidRPr="003B542F">
        <w:rPr>
          <w:rFonts w:ascii="EB Garamond" w:hAnsi="EB Garamond"/>
          <w:smallCaps/>
          <w:szCs w:val="16"/>
        </w:rPr>
        <w:t>Cardozo L. Rev.</w:t>
      </w:r>
      <w:r w:rsidRPr="003B542F">
        <w:rPr>
          <w:rFonts w:ascii="EB Garamond" w:hAnsi="EB Garamond"/>
          <w:szCs w:val="16"/>
        </w:rPr>
        <w:t xml:space="preserve"> 1837, 1866–67 (2015).</w:t>
      </w:r>
    </w:p>
  </w:footnote>
  <w:footnote w:id="37">
    <w:p w14:paraId="636729F7" w14:textId="4AA07040"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Friederich, </w:t>
      </w:r>
      <w:r w:rsidR="009A7288" w:rsidRPr="003B542F">
        <w:rPr>
          <w:rFonts w:ascii="EB Garamond" w:hAnsi="EB Garamond"/>
          <w:i/>
          <w:iCs/>
          <w:szCs w:val="16"/>
        </w:rPr>
        <w:t xml:space="preserve">supra </w:t>
      </w:r>
      <w:r w:rsidR="009A7288" w:rsidRPr="003B542F">
        <w:rPr>
          <w:rFonts w:ascii="EB Garamond" w:hAnsi="EB Garamond"/>
          <w:szCs w:val="16"/>
        </w:rPr>
        <w:t xml:space="preserve">note </w:t>
      </w:r>
      <w:r w:rsidR="009A7288" w:rsidRPr="003B542F">
        <w:rPr>
          <w:rFonts w:ascii="EB Garamond" w:hAnsi="EB Garamond"/>
          <w:szCs w:val="16"/>
        </w:rPr>
        <w:fldChar w:fldCharType="begin"/>
      </w:r>
      <w:r w:rsidR="009A7288" w:rsidRPr="003B542F">
        <w:rPr>
          <w:rFonts w:ascii="EB Garamond" w:hAnsi="EB Garamond"/>
          <w:szCs w:val="16"/>
        </w:rPr>
        <w:instrText xml:space="preserve"> NOTEREF _Ref142129562 \h </w:instrText>
      </w:r>
      <w:r w:rsidR="00896D90" w:rsidRPr="003B542F">
        <w:rPr>
          <w:rFonts w:ascii="EB Garamond" w:hAnsi="EB Garamond"/>
          <w:szCs w:val="16"/>
        </w:rPr>
        <w:instrText xml:space="preserve"> \* MERGEFORMAT </w:instrText>
      </w:r>
      <w:r w:rsidR="009A7288" w:rsidRPr="003B542F">
        <w:rPr>
          <w:rFonts w:ascii="EB Garamond" w:hAnsi="EB Garamond"/>
          <w:szCs w:val="16"/>
        </w:rPr>
      </w:r>
      <w:r w:rsidR="009A7288" w:rsidRPr="003B542F">
        <w:rPr>
          <w:rFonts w:ascii="EB Garamond" w:hAnsi="EB Garamond"/>
          <w:szCs w:val="16"/>
        </w:rPr>
        <w:fldChar w:fldCharType="separate"/>
      </w:r>
      <w:r w:rsidR="002D1CEF">
        <w:rPr>
          <w:rFonts w:ascii="EB Garamond" w:hAnsi="EB Garamond"/>
          <w:szCs w:val="16"/>
        </w:rPr>
        <w:t>26</w:t>
      </w:r>
      <w:r w:rsidR="009A7288" w:rsidRPr="003B542F">
        <w:rPr>
          <w:rFonts w:ascii="EB Garamond" w:hAnsi="EB Garamond"/>
          <w:szCs w:val="16"/>
        </w:rPr>
        <w:fldChar w:fldCharType="end"/>
      </w:r>
      <w:r w:rsidRPr="003B542F">
        <w:rPr>
          <w:rFonts w:ascii="EB Garamond" w:hAnsi="EB Garamond"/>
          <w:i/>
          <w:iCs/>
          <w:szCs w:val="16"/>
        </w:rPr>
        <w:t xml:space="preserve">, </w:t>
      </w:r>
      <w:r w:rsidR="00760F28" w:rsidRPr="003B542F">
        <w:rPr>
          <w:rFonts w:ascii="EB Garamond" w:hAnsi="EB Garamond"/>
          <w:i/>
          <w:iCs/>
          <w:szCs w:val="16"/>
        </w:rPr>
        <w:t>at</w:t>
      </w:r>
      <w:r w:rsidRPr="003B542F">
        <w:rPr>
          <w:rFonts w:ascii="EB Garamond" w:hAnsi="EB Garamond"/>
          <w:smallCaps/>
          <w:szCs w:val="16"/>
        </w:rPr>
        <w:t xml:space="preserve"> </w:t>
      </w:r>
      <w:r w:rsidR="711EB25D" w:rsidRPr="003B542F">
        <w:rPr>
          <w:rFonts w:ascii="EB Garamond" w:hAnsi="EB Garamond"/>
          <w:szCs w:val="16"/>
        </w:rPr>
        <w:t>3</w:t>
      </w:r>
      <w:r w:rsidR="00760F28" w:rsidRPr="003B542F">
        <w:rPr>
          <w:rFonts w:ascii="EB Garamond" w:hAnsi="EB Garamond"/>
          <w:szCs w:val="16"/>
        </w:rPr>
        <w:t>;</w:t>
      </w:r>
      <w:r w:rsidRPr="003B542F">
        <w:rPr>
          <w:rFonts w:ascii="EB Garamond" w:hAnsi="EB Garamond"/>
          <w:szCs w:val="16"/>
        </w:rPr>
        <w:t xml:space="preserve"> Turchin &amp; Denkenberger, </w:t>
      </w:r>
      <w:r w:rsidR="00760F28" w:rsidRPr="003B542F">
        <w:rPr>
          <w:rFonts w:ascii="EB Garamond" w:hAnsi="EB Garamond"/>
          <w:i/>
          <w:iCs/>
          <w:szCs w:val="16"/>
        </w:rPr>
        <w:t xml:space="preserve">supra </w:t>
      </w:r>
      <w:r w:rsidR="00760F28" w:rsidRPr="003B542F">
        <w:rPr>
          <w:rFonts w:ascii="EB Garamond" w:hAnsi="EB Garamond"/>
          <w:szCs w:val="16"/>
        </w:rPr>
        <w:t xml:space="preserve">note </w:t>
      </w:r>
      <w:r w:rsidR="00760F28" w:rsidRPr="003B542F">
        <w:rPr>
          <w:rFonts w:ascii="EB Garamond" w:hAnsi="EB Garamond"/>
          <w:szCs w:val="16"/>
        </w:rPr>
        <w:fldChar w:fldCharType="begin"/>
      </w:r>
      <w:r w:rsidR="00760F28" w:rsidRPr="003B542F">
        <w:rPr>
          <w:rFonts w:ascii="EB Garamond" w:hAnsi="EB Garamond"/>
          <w:szCs w:val="16"/>
        </w:rPr>
        <w:instrText xml:space="preserve"> NOTEREF _Ref142129562 \h </w:instrText>
      </w:r>
      <w:r w:rsidR="00896D90" w:rsidRPr="003B542F">
        <w:rPr>
          <w:rFonts w:ascii="EB Garamond" w:hAnsi="EB Garamond"/>
          <w:szCs w:val="16"/>
        </w:rPr>
        <w:instrText xml:space="preserve"> \* MERGEFORMAT </w:instrText>
      </w:r>
      <w:r w:rsidR="00760F28" w:rsidRPr="003B542F">
        <w:rPr>
          <w:rFonts w:ascii="EB Garamond" w:hAnsi="EB Garamond"/>
          <w:szCs w:val="16"/>
        </w:rPr>
      </w:r>
      <w:r w:rsidR="00760F28" w:rsidRPr="003B542F">
        <w:rPr>
          <w:rFonts w:ascii="EB Garamond" w:hAnsi="EB Garamond"/>
          <w:szCs w:val="16"/>
        </w:rPr>
        <w:fldChar w:fldCharType="separate"/>
      </w:r>
      <w:r w:rsidR="002D1CEF">
        <w:rPr>
          <w:rFonts w:ascii="EB Garamond" w:hAnsi="EB Garamond"/>
          <w:szCs w:val="16"/>
        </w:rPr>
        <w:t>26</w:t>
      </w:r>
      <w:r w:rsidR="00760F28" w:rsidRPr="003B542F">
        <w:rPr>
          <w:rFonts w:ascii="EB Garamond" w:hAnsi="EB Garamond"/>
          <w:szCs w:val="16"/>
        </w:rPr>
        <w:fldChar w:fldCharType="end"/>
      </w:r>
      <w:r w:rsidR="00760F28" w:rsidRPr="003B542F">
        <w:rPr>
          <w:rFonts w:ascii="EB Garamond" w:hAnsi="EB Garamond"/>
          <w:szCs w:val="16"/>
        </w:rPr>
        <w:t>, at</w:t>
      </w:r>
      <w:r w:rsidRPr="003B542F">
        <w:rPr>
          <w:rFonts w:ascii="EB Garamond" w:hAnsi="EB Garamond"/>
          <w:szCs w:val="16"/>
        </w:rPr>
        <w:t xml:space="preserve"> 152, 154.</w:t>
      </w:r>
    </w:p>
  </w:footnote>
  <w:footnote w:id="38">
    <w:p w14:paraId="68903DCE" w14:textId="77777777" w:rsidR="00C660DC" w:rsidRPr="003B542F" w:rsidRDefault="00C660D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Part III.</w:t>
      </w:r>
    </w:p>
  </w:footnote>
  <w:footnote w:id="39">
    <w:p w14:paraId="4F897F6B" w14:textId="40A5CE7C" w:rsidR="1D7A5677" w:rsidRPr="003B542F" w:rsidRDefault="1D7A5677"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3B79AB" w:rsidRPr="003B542F">
        <w:rPr>
          <w:rFonts w:ascii="EB Garamond" w:hAnsi="EB Garamond"/>
          <w:i/>
          <w:iCs/>
          <w:szCs w:val="16"/>
        </w:rPr>
        <w:t xml:space="preserve">See infra </w:t>
      </w:r>
      <w:r w:rsidR="003B79AB" w:rsidRPr="003B542F">
        <w:rPr>
          <w:rFonts w:ascii="EB Garamond" w:hAnsi="EB Garamond"/>
          <w:szCs w:val="16"/>
        </w:rPr>
        <w:t>Part II</w:t>
      </w:r>
      <w:r w:rsidR="009C4FA9" w:rsidRPr="003B542F">
        <w:rPr>
          <w:rFonts w:ascii="EB Garamond" w:hAnsi="EB Garamond"/>
          <w:szCs w:val="16"/>
        </w:rPr>
        <w:t>I</w:t>
      </w:r>
      <w:r w:rsidR="003B79AB" w:rsidRPr="003B542F">
        <w:rPr>
          <w:rFonts w:ascii="EB Garamond" w:hAnsi="EB Garamond"/>
          <w:szCs w:val="16"/>
        </w:rPr>
        <w:t>.A.</w:t>
      </w:r>
    </w:p>
  </w:footnote>
  <w:footnote w:id="40">
    <w:p w14:paraId="184E016E" w14:textId="77777777" w:rsidR="1D7A5677" w:rsidRPr="003B542F" w:rsidRDefault="1D7A5677"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The Path of the Law</w:t>
      </w:r>
      <w:r w:rsidRPr="003B542F">
        <w:rPr>
          <w:rFonts w:ascii="EB Garamond" w:hAnsi="EB Garamond"/>
          <w:szCs w:val="16"/>
        </w:rPr>
        <w:t xml:space="preserve">, 10 </w:t>
      </w:r>
      <w:r w:rsidRPr="003B542F">
        <w:rPr>
          <w:rFonts w:ascii="EB Garamond" w:hAnsi="EB Garamond"/>
          <w:smallCaps/>
          <w:szCs w:val="16"/>
        </w:rPr>
        <w:t xml:space="preserve">Harv. L. Rev. </w:t>
      </w:r>
      <w:r w:rsidRPr="003B542F">
        <w:rPr>
          <w:rFonts w:ascii="EB Garamond" w:hAnsi="EB Garamond"/>
          <w:szCs w:val="16"/>
        </w:rPr>
        <w:t>457, 465 (1897).</w:t>
      </w:r>
    </w:p>
  </w:footnote>
  <w:footnote w:id="41">
    <w:p w14:paraId="66420D75" w14:textId="77777777"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Part IV.A.</w:t>
      </w:r>
    </w:p>
  </w:footnote>
  <w:footnote w:id="42">
    <w:p w14:paraId="0F0B1F05" w14:textId="13AD1834"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w:t>
      </w:r>
      <w:r w:rsidRPr="003B542F">
        <w:rPr>
          <w:rFonts w:ascii="EB Garamond" w:hAnsi="EB Garamond"/>
          <w:szCs w:val="16"/>
        </w:rPr>
        <w:t xml:space="preserve"> </w:t>
      </w:r>
      <w:r w:rsidRPr="003B542F">
        <w:rPr>
          <w:rFonts w:ascii="EB Garamond" w:hAnsi="EB Garamond"/>
          <w:i/>
          <w:iCs/>
          <w:szCs w:val="16"/>
        </w:rPr>
        <w:t>infra</w:t>
      </w:r>
      <w:r w:rsidRPr="003B542F">
        <w:rPr>
          <w:rFonts w:ascii="EB Garamond" w:hAnsi="EB Garamond"/>
          <w:szCs w:val="16"/>
        </w:rPr>
        <w:t xml:space="preserve"> notes </w:t>
      </w:r>
      <w:r w:rsidR="00CE791F" w:rsidRPr="003B542F">
        <w:rPr>
          <w:rFonts w:ascii="EB Garamond" w:hAnsi="EB Garamond"/>
          <w:szCs w:val="16"/>
        </w:rPr>
        <w:fldChar w:fldCharType="begin"/>
      </w:r>
      <w:r w:rsidR="00CE791F" w:rsidRPr="003B542F">
        <w:rPr>
          <w:rFonts w:ascii="EB Garamond" w:hAnsi="EB Garamond"/>
          <w:szCs w:val="16"/>
        </w:rPr>
        <w:instrText xml:space="preserve"> NOTEREF _Ref153220489 \h </w:instrText>
      </w:r>
      <w:r w:rsidR="0009377C" w:rsidRPr="003B542F">
        <w:rPr>
          <w:rFonts w:ascii="EB Garamond" w:hAnsi="EB Garamond"/>
          <w:szCs w:val="16"/>
        </w:rPr>
        <w:instrText xml:space="preserve"> \* MERGEFORMAT </w:instrText>
      </w:r>
      <w:r w:rsidR="00CE791F" w:rsidRPr="003B542F">
        <w:rPr>
          <w:rFonts w:ascii="EB Garamond" w:hAnsi="EB Garamond"/>
          <w:szCs w:val="16"/>
        </w:rPr>
      </w:r>
      <w:r w:rsidR="00CE791F" w:rsidRPr="003B542F">
        <w:rPr>
          <w:rFonts w:ascii="EB Garamond" w:hAnsi="EB Garamond"/>
          <w:szCs w:val="16"/>
        </w:rPr>
        <w:fldChar w:fldCharType="separate"/>
      </w:r>
      <w:r w:rsidR="002D1CEF">
        <w:rPr>
          <w:rFonts w:ascii="EB Garamond" w:hAnsi="EB Garamond"/>
          <w:szCs w:val="16"/>
        </w:rPr>
        <w:t>228</w:t>
      </w:r>
      <w:r w:rsidR="00CE791F" w:rsidRPr="003B542F">
        <w:rPr>
          <w:rFonts w:ascii="EB Garamond" w:hAnsi="EB Garamond"/>
          <w:szCs w:val="16"/>
        </w:rPr>
        <w:fldChar w:fldCharType="end"/>
      </w:r>
      <w:r w:rsidR="00CE791F" w:rsidRPr="003B542F">
        <w:rPr>
          <w:rFonts w:ascii="EB Garamond" w:hAnsi="EB Garamond"/>
          <w:szCs w:val="16"/>
        </w:rPr>
        <w:t>–</w:t>
      </w:r>
      <w:r w:rsidR="00CE791F" w:rsidRPr="003B542F">
        <w:rPr>
          <w:rFonts w:ascii="EB Garamond" w:hAnsi="EB Garamond"/>
          <w:szCs w:val="16"/>
        </w:rPr>
        <w:fldChar w:fldCharType="begin"/>
      </w:r>
      <w:r w:rsidR="00CE791F" w:rsidRPr="003B542F">
        <w:rPr>
          <w:rFonts w:ascii="EB Garamond" w:hAnsi="EB Garamond"/>
          <w:szCs w:val="16"/>
        </w:rPr>
        <w:instrText xml:space="preserve"> NOTEREF _Ref153220495 \h </w:instrText>
      </w:r>
      <w:r w:rsidR="0009377C" w:rsidRPr="003B542F">
        <w:rPr>
          <w:rFonts w:ascii="EB Garamond" w:hAnsi="EB Garamond"/>
          <w:szCs w:val="16"/>
        </w:rPr>
        <w:instrText xml:space="preserve"> \* MERGEFORMAT </w:instrText>
      </w:r>
      <w:r w:rsidR="00CE791F" w:rsidRPr="003B542F">
        <w:rPr>
          <w:rFonts w:ascii="EB Garamond" w:hAnsi="EB Garamond"/>
          <w:szCs w:val="16"/>
        </w:rPr>
      </w:r>
      <w:r w:rsidR="00CE791F" w:rsidRPr="003B542F">
        <w:rPr>
          <w:rFonts w:ascii="EB Garamond" w:hAnsi="EB Garamond"/>
          <w:szCs w:val="16"/>
        </w:rPr>
        <w:fldChar w:fldCharType="separate"/>
      </w:r>
      <w:r w:rsidR="002D1CEF">
        <w:rPr>
          <w:rFonts w:ascii="EB Garamond" w:hAnsi="EB Garamond"/>
          <w:szCs w:val="16"/>
        </w:rPr>
        <w:t>233</w:t>
      </w:r>
      <w:r w:rsidR="00CE791F" w:rsidRPr="003B542F">
        <w:rPr>
          <w:rFonts w:ascii="EB Garamond" w:hAnsi="EB Garamond"/>
          <w:szCs w:val="16"/>
        </w:rPr>
        <w:fldChar w:fldCharType="end"/>
      </w:r>
      <w:r w:rsidRPr="003B542F">
        <w:rPr>
          <w:rFonts w:ascii="EB Garamond" w:hAnsi="EB Garamond"/>
          <w:szCs w:val="16"/>
        </w:rPr>
        <w:t xml:space="preserve"> and accompanying text.</w:t>
      </w:r>
    </w:p>
  </w:footnote>
  <w:footnote w:id="43">
    <w:p w14:paraId="38B1AA4E" w14:textId="77777777"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Hearing on </w:t>
      </w:r>
      <w:r w:rsidRPr="003B542F">
        <w:rPr>
          <w:rFonts w:ascii="EB Garamond" w:hAnsi="EB Garamond"/>
          <w:i/>
          <w:iCs/>
          <w:szCs w:val="16"/>
        </w:rPr>
        <w:t>Oversight of AI: Rules for Artificial Intelligence</w:t>
      </w:r>
      <w:r w:rsidRPr="003B542F">
        <w:rPr>
          <w:rFonts w:ascii="EB Garamond" w:hAnsi="EB Garamond"/>
          <w:szCs w:val="16"/>
        </w:rPr>
        <w:t>: Hearing Before S. Judiciary Subcomm. on Privacy, Technology, and the Law (May 16, 2023) (Testimony of Christina Montgomery, Chief Privacy and Trust Officer, IBM).</w:t>
      </w:r>
    </w:p>
  </w:footnote>
  <w:footnote w:id="44">
    <w:p w14:paraId="19E4DE42" w14:textId="77777777"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Andrew Tutt, </w:t>
      </w:r>
      <w:r w:rsidRPr="003B542F">
        <w:rPr>
          <w:rFonts w:ascii="EB Garamond" w:hAnsi="EB Garamond"/>
          <w:i/>
          <w:iCs/>
          <w:szCs w:val="16"/>
        </w:rPr>
        <w:t>An FDA for Algorithms</w:t>
      </w:r>
      <w:r w:rsidRPr="003B542F">
        <w:rPr>
          <w:rFonts w:ascii="EB Garamond" w:hAnsi="EB Garamond"/>
          <w:szCs w:val="16"/>
        </w:rPr>
        <w:t xml:space="preserve">, 69 </w:t>
      </w:r>
      <w:r w:rsidRPr="003B542F">
        <w:rPr>
          <w:rFonts w:ascii="EB Garamond" w:hAnsi="EB Garamond"/>
          <w:smallCaps/>
          <w:szCs w:val="16"/>
        </w:rPr>
        <w:t xml:space="preserve">Admin. L. Rev. </w:t>
      </w:r>
      <w:r w:rsidRPr="003B542F">
        <w:rPr>
          <w:rFonts w:ascii="EB Garamond" w:hAnsi="EB Garamond"/>
          <w:szCs w:val="16"/>
        </w:rPr>
        <w:t>83, 117 (2017).</w:t>
      </w:r>
    </w:p>
  </w:footnote>
  <w:footnote w:id="45">
    <w:p w14:paraId="7C2F429E" w14:textId="77777777"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Part V.A.</w:t>
      </w:r>
    </w:p>
  </w:footnote>
  <w:footnote w:id="46">
    <w:p w14:paraId="3C1BB3E4" w14:textId="77A88FBF" w:rsidR="0010378C" w:rsidRPr="003B542F" w:rsidRDefault="0010378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 xml:space="preserve">notes </w:t>
      </w:r>
      <w:r w:rsidRPr="003B542F">
        <w:rPr>
          <w:rFonts w:ascii="EB Garamond" w:hAnsi="EB Garamond"/>
          <w:szCs w:val="16"/>
        </w:rPr>
        <w:fldChar w:fldCharType="begin"/>
      </w:r>
      <w:r w:rsidRPr="003B542F">
        <w:rPr>
          <w:rFonts w:ascii="EB Garamond" w:hAnsi="EB Garamond"/>
          <w:szCs w:val="16"/>
        </w:rPr>
        <w:instrText xml:space="preserve"> NOTEREF _Ref141791409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284</w:t>
      </w:r>
      <w:r w:rsidRPr="003B542F">
        <w:rPr>
          <w:rFonts w:ascii="EB Garamond" w:hAnsi="EB Garamond"/>
          <w:szCs w:val="16"/>
        </w:rPr>
        <w:fldChar w:fldCharType="end"/>
      </w:r>
      <w:r w:rsidRPr="003B542F">
        <w:rPr>
          <w:rFonts w:ascii="EB Garamond" w:hAnsi="EB Garamond"/>
          <w:szCs w:val="16"/>
        </w:rPr>
        <w:t>–</w:t>
      </w:r>
      <w:r w:rsidRPr="003B542F">
        <w:rPr>
          <w:rFonts w:ascii="EB Garamond" w:hAnsi="EB Garamond"/>
          <w:szCs w:val="16"/>
        </w:rPr>
        <w:fldChar w:fldCharType="begin"/>
      </w:r>
      <w:r w:rsidRPr="003B542F">
        <w:rPr>
          <w:rFonts w:ascii="EB Garamond" w:hAnsi="EB Garamond"/>
          <w:szCs w:val="16"/>
        </w:rPr>
        <w:instrText xml:space="preserve"> NOTEREF _Ref141960441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289</w:t>
      </w:r>
      <w:r w:rsidRPr="003B542F">
        <w:rPr>
          <w:rFonts w:ascii="EB Garamond" w:hAnsi="EB Garamond"/>
          <w:szCs w:val="16"/>
        </w:rPr>
        <w:fldChar w:fldCharType="end"/>
      </w:r>
      <w:r w:rsidRPr="003B542F">
        <w:rPr>
          <w:rFonts w:ascii="EB Garamond" w:hAnsi="EB Garamond"/>
          <w:szCs w:val="16"/>
        </w:rPr>
        <w:t xml:space="preserve"> and accompanying text; Part V.C.</w:t>
      </w:r>
    </w:p>
  </w:footnote>
  <w:footnote w:id="47">
    <w:p w14:paraId="3E06131A" w14:textId="4A35AFAF"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For example of efforts in this direction, see Steven Shavell, </w:t>
      </w:r>
      <w:r w:rsidRPr="003B542F">
        <w:rPr>
          <w:rFonts w:ascii="EB Garamond" w:hAnsi="EB Garamond"/>
          <w:i/>
          <w:iCs/>
          <w:szCs w:val="16"/>
        </w:rPr>
        <w:t>On the Redesign of Accident Liability for the World of Autonomous Vehicles</w:t>
      </w:r>
      <w:r w:rsidRPr="003B542F">
        <w:rPr>
          <w:rFonts w:ascii="EB Garamond" w:hAnsi="EB Garamond"/>
          <w:szCs w:val="16"/>
        </w:rPr>
        <w:t xml:space="preserve">, 49 </w:t>
      </w:r>
      <w:r w:rsidRPr="003B542F">
        <w:rPr>
          <w:rFonts w:ascii="EB Garamond" w:hAnsi="EB Garamond"/>
          <w:smallCaps/>
          <w:szCs w:val="16"/>
        </w:rPr>
        <w:t>J. Leg. Stud</w:t>
      </w:r>
      <w:r w:rsidRPr="003B542F">
        <w:rPr>
          <w:rFonts w:ascii="EB Garamond" w:hAnsi="EB Garamond"/>
          <w:szCs w:val="16"/>
        </w:rPr>
        <w:t>. 243 (2020).</w:t>
      </w:r>
    </w:p>
  </w:footnote>
  <w:footnote w:id="48">
    <w:p w14:paraId="243FDC05" w14:textId="77777777" w:rsidR="00C33D05" w:rsidRPr="003B542F" w:rsidRDefault="00C33D0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Part IV.A.</w:t>
      </w:r>
    </w:p>
  </w:footnote>
  <w:footnote w:id="49">
    <w:p w14:paraId="5958ADF9" w14:textId="3C7CBFF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w:t>
      </w:r>
      <w:r w:rsidRPr="003B542F">
        <w:rPr>
          <w:rFonts w:ascii="EB Garamond" w:hAnsi="EB Garamond"/>
          <w:i/>
          <w:iCs/>
          <w:szCs w:val="16"/>
        </w:rPr>
        <w:t xml:space="preserv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_Ref141796009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28</w:t>
      </w:r>
      <w:r w:rsidRPr="003B542F">
        <w:rPr>
          <w:rFonts w:ascii="EB Garamond" w:hAnsi="EB Garamond"/>
          <w:szCs w:val="16"/>
        </w:rPr>
        <w:fldChar w:fldCharType="end"/>
      </w:r>
      <w:r w:rsidRPr="003B542F">
        <w:rPr>
          <w:rFonts w:ascii="EB Garamond" w:hAnsi="EB Garamond"/>
          <w:szCs w:val="16"/>
        </w:rPr>
        <w:t xml:space="preserve">; Deborah Hellman, </w:t>
      </w:r>
      <w:r w:rsidRPr="003B542F">
        <w:rPr>
          <w:rFonts w:ascii="EB Garamond" w:hAnsi="EB Garamond"/>
          <w:i/>
          <w:iCs/>
          <w:szCs w:val="16"/>
        </w:rPr>
        <w:t>Measuring Algorithmic Fairness</w:t>
      </w:r>
      <w:r w:rsidRPr="003B542F">
        <w:rPr>
          <w:rFonts w:ascii="EB Garamond" w:hAnsi="EB Garamond"/>
          <w:szCs w:val="16"/>
        </w:rPr>
        <w:t xml:space="preserve">, 106 </w:t>
      </w:r>
      <w:r w:rsidRPr="003B542F">
        <w:rPr>
          <w:rFonts w:ascii="EB Garamond" w:hAnsi="EB Garamond"/>
          <w:smallCaps/>
          <w:szCs w:val="16"/>
        </w:rPr>
        <w:t>Va. L. Rev.</w:t>
      </w:r>
      <w:r w:rsidRPr="003B542F">
        <w:rPr>
          <w:rFonts w:ascii="EB Garamond" w:hAnsi="EB Garamond"/>
          <w:szCs w:val="16"/>
        </w:rPr>
        <w:t xml:space="preserve"> 811, 814 (2020); Aziz Z. Huq, </w:t>
      </w:r>
      <w:r w:rsidRPr="003B542F">
        <w:rPr>
          <w:rFonts w:ascii="EB Garamond" w:hAnsi="EB Garamond"/>
          <w:i/>
          <w:iCs/>
          <w:szCs w:val="16"/>
        </w:rPr>
        <w:t>Racial Equity in Algorithmic Criminal Justice</w:t>
      </w:r>
      <w:r w:rsidRPr="003B542F">
        <w:rPr>
          <w:rFonts w:ascii="EB Garamond" w:hAnsi="EB Garamond"/>
          <w:szCs w:val="16"/>
        </w:rPr>
        <w:t xml:space="preserve">, 68 </w:t>
      </w:r>
      <w:r w:rsidRPr="003B542F">
        <w:rPr>
          <w:rFonts w:ascii="EB Garamond" w:hAnsi="EB Garamond"/>
          <w:smallCaps/>
          <w:szCs w:val="16"/>
        </w:rPr>
        <w:t>Duke L.J</w:t>
      </w:r>
      <w:r w:rsidRPr="003B542F">
        <w:rPr>
          <w:rFonts w:ascii="EB Garamond" w:hAnsi="EB Garamond"/>
          <w:szCs w:val="16"/>
        </w:rPr>
        <w:t>. 1043 (2019).</w:t>
      </w:r>
    </w:p>
  </w:footnote>
  <w:footnote w:id="50">
    <w:p w14:paraId="3A172025"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Hideyuki Matsumi &amp; Daniel J. Solove, The Prediction Society: Algorithms and the Problems of Forecasting the Future 10 (Aug. 1, 2023) (manuscript), https://papers.ssrn.com/sol3/papers.cfm?abstract_id=4453869; Anya E.R. Prince &amp; Daniel Schwartz, </w:t>
      </w:r>
      <w:r w:rsidRPr="003B542F">
        <w:rPr>
          <w:rFonts w:ascii="EB Garamond" w:hAnsi="EB Garamond"/>
          <w:i/>
          <w:iCs/>
          <w:szCs w:val="16"/>
        </w:rPr>
        <w:t>Proxy Discrimination in the Age of Artificial Intelligence and Big Data</w:t>
      </w:r>
      <w:r w:rsidRPr="003B542F">
        <w:rPr>
          <w:rFonts w:ascii="EB Garamond" w:hAnsi="EB Garamond"/>
          <w:szCs w:val="16"/>
        </w:rPr>
        <w:t xml:space="preserve">, 105 </w:t>
      </w:r>
      <w:r w:rsidRPr="003B542F">
        <w:rPr>
          <w:rFonts w:ascii="EB Garamond" w:hAnsi="EB Garamond"/>
          <w:smallCaps/>
          <w:szCs w:val="16"/>
        </w:rPr>
        <w:t>Iowa L. Rev. 1257</w:t>
      </w:r>
      <w:r w:rsidRPr="003B542F">
        <w:rPr>
          <w:rFonts w:ascii="EB Garamond" w:hAnsi="EB Garamond"/>
          <w:szCs w:val="16"/>
        </w:rPr>
        <w:t>, 1274 (2020).</w:t>
      </w:r>
    </w:p>
  </w:footnote>
  <w:footnote w:id="51">
    <w:p w14:paraId="2438FA7E" w14:textId="7ACC552A"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Matsumi &amp; Solove,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_Ref142059398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46</w:t>
      </w:r>
      <w:r w:rsidRPr="003B542F">
        <w:rPr>
          <w:rFonts w:ascii="EB Garamond" w:hAnsi="EB Garamond"/>
          <w:szCs w:val="16"/>
        </w:rPr>
        <w:fldChar w:fldCharType="end"/>
      </w:r>
      <w:r w:rsidRPr="003B542F">
        <w:rPr>
          <w:rFonts w:ascii="EB Garamond" w:hAnsi="EB Garamond"/>
          <w:szCs w:val="16"/>
        </w:rPr>
        <w:t>, at 12–13.</w:t>
      </w:r>
    </w:p>
  </w:footnote>
  <w:footnote w:id="52">
    <w:p w14:paraId="38EE7F74"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Id.</w:t>
      </w:r>
    </w:p>
  </w:footnote>
  <w:footnote w:id="53">
    <w:p w14:paraId="309C4A27"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13–19.</w:t>
      </w:r>
    </w:p>
  </w:footnote>
  <w:footnote w:id="54">
    <w:p w14:paraId="76D578CE" w14:textId="7E9D9ABF"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To take just a few examples, an algorithm allocating health care resources directed more resources to white patients than Black patients with the same level of need. Kim,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_Ref141796009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28</w:t>
      </w:r>
      <w:r w:rsidRPr="003B542F">
        <w:rPr>
          <w:rFonts w:ascii="EB Garamond" w:hAnsi="EB Garamond"/>
          <w:szCs w:val="16"/>
        </w:rPr>
        <w:fldChar w:fldCharType="end"/>
      </w:r>
      <w:r w:rsidRPr="003B542F">
        <w:rPr>
          <w:rFonts w:ascii="EB Garamond" w:hAnsi="EB Garamond"/>
          <w:szCs w:val="16"/>
        </w:rPr>
        <w:t xml:space="preserve">, at 1548. Targeted ad algorithms have shown employment and housing ads skewed along race and gender lines. </w:t>
      </w:r>
      <w:r w:rsidRPr="003B542F">
        <w:rPr>
          <w:rFonts w:ascii="EB Garamond" w:hAnsi="EB Garamond"/>
          <w:i/>
          <w:iCs/>
          <w:szCs w:val="16"/>
        </w:rPr>
        <w:t>Id.</w:t>
      </w:r>
      <w:r w:rsidRPr="003B542F">
        <w:rPr>
          <w:rFonts w:ascii="EB Garamond" w:hAnsi="EB Garamond"/>
          <w:szCs w:val="16"/>
        </w:rPr>
        <w:t xml:space="preserve"> Other ad algorithms have suggested that people with African-American-associated names have criminal records when they do not. Latanya Sweeney, </w:t>
      </w:r>
      <w:r w:rsidRPr="003B542F">
        <w:rPr>
          <w:rFonts w:ascii="EB Garamond" w:hAnsi="EB Garamond"/>
          <w:i/>
          <w:iCs/>
          <w:szCs w:val="16"/>
        </w:rPr>
        <w:t>Discrimination in Online Ad Delivery</w:t>
      </w:r>
      <w:r w:rsidRPr="003B542F">
        <w:rPr>
          <w:rFonts w:ascii="EB Garamond" w:hAnsi="EB Garamond"/>
          <w:szCs w:val="16"/>
        </w:rPr>
        <w:t xml:space="preserve">, 56 </w:t>
      </w:r>
      <w:r w:rsidRPr="003B542F">
        <w:rPr>
          <w:rFonts w:ascii="EB Garamond" w:hAnsi="EB Garamond"/>
          <w:smallCaps/>
          <w:szCs w:val="16"/>
        </w:rPr>
        <w:t>Commc’ns ACM</w:t>
      </w:r>
      <w:r w:rsidRPr="003B542F">
        <w:rPr>
          <w:rFonts w:ascii="EB Garamond" w:hAnsi="EB Garamond"/>
          <w:szCs w:val="16"/>
        </w:rPr>
        <w:t xml:space="preserve"> 44, 46–47 (2013).</w:t>
      </w:r>
    </w:p>
  </w:footnote>
  <w:footnote w:id="55">
    <w:p w14:paraId="76887157"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Joy Buolamwini &amp; Timnit Gebru, </w:t>
      </w:r>
      <w:r w:rsidRPr="003B542F">
        <w:rPr>
          <w:rFonts w:ascii="EB Garamond" w:hAnsi="EB Garamond"/>
          <w:i/>
          <w:iCs/>
          <w:szCs w:val="16"/>
        </w:rPr>
        <w:t>Gender Shades: Intersectional Accuracy Disparities in Commercial Gender Classification</w:t>
      </w:r>
      <w:r w:rsidRPr="003B542F">
        <w:rPr>
          <w:rFonts w:ascii="EB Garamond" w:hAnsi="EB Garamond"/>
          <w:szCs w:val="16"/>
        </w:rPr>
        <w:t xml:space="preserve">, 81 </w:t>
      </w:r>
      <w:r w:rsidRPr="003B542F">
        <w:rPr>
          <w:rFonts w:ascii="EB Garamond" w:hAnsi="EB Garamond"/>
          <w:smallCaps/>
          <w:szCs w:val="16"/>
        </w:rPr>
        <w:t>Procs. Mach. Learning Rsch.</w:t>
      </w:r>
      <w:r w:rsidRPr="003B542F">
        <w:rPr>
          <w:rFonts w:ascii="EB Garamond" w:hAnsi="EB Garamond"/>
          <w:szCs w:val="16"/>
        </w:rPr>
        <w:t xml:space="preserve"> 1, 3 (2018); Brendan F., Klare, et al., Face Recognition Performance: Role of Demographic Information, 7 </w:t>
      </w:r>
      <w:r w:rsidRPr="003B542F">
        <w:rPr>
          <w:rFonts w:ascii="EB Garamond" w:hAnsi="EB Garamond"/>
          <w:smallCaps/>
          <w:szCs w:val="16"/>
        </w:rPr>
        <w:t>IEEE Transactions on Info. Forensics &amp; Sec.</w:t>
      </w:r>
      <w:r w:rsidRPr="003B542F">
        <w:rPr>
          <w:rFonts w:ascii="EB Garamond" w:hAnsi="EB Garamond"/>
          <w:szCs w:val="16"/>
        </w:rPr>
        <w:t xml:space="preserve"> 1789, 1796–98 (2012).</w:t>
      </w:r>
    </w:p>
  </w:footnote>
  <w:footnote w:id="56">
    <w:p w14:paraId="6B711635"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Sandra G. Mayson, </w:t>
      </w:r>
      <w:r w:rsidRPr="003B542F">
        <w:rPr>
          <w:rFonts w:ascii="EB Garamond" w:hAnsi="EB Garamond"/>
          <w:i/>
          <w:iCs/>
          <w:szCs w:val="16"/>
        </w:rPr>
        <w:t>Bias In, Bias Out</w:t>
      </w:r>
      <w:r w:rsidRPr="003B542F">
        <w:rPr>
          <w:rFonts w:ascii="EB Garamond" w:hAnsi="EB Garamond"/>
          <w:szCs w:val="16"/>
        </w:rPr>
        <w:t>, 12</w:t>
      </w:r>
      <w:r w:rsidRPr="003B542F">
        <w:rPr>
          <w:rFonts w:ascii="EB Garamond" w:hAnsi="EB Garamond"/>
          <w:smallCaps/>
          <w:szCs w:val="16"/>
        </w:rPr>
        <w:t xml:space="preserve">8 Yale L.J. </w:t>
      </w:r>
      <w:r w:rsidRPr="003B542F">
        <w:rPr>
          <w:rFonts w:ascii="EB Garamond" w:hAnsi="EB Garamond"/>
          <w:szCs w:val="16"/>
        </w:rPr>
        <w:t>2218, 2284–85 (2019).</w:t>
      </w:r>
    </w:p>
  </w:footnote>
  <w:footnote w:id="57">
    <w:p w14:paraId="6C6DD5FA" w14:textId="2DAB143C"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Matsumi &amp; Solove,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_Ref142059398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46</w:t>
      </w:r>
      <w:r w:rsidRPr="003B542F">
        <w:rPr>
          <w:rFonts w:ascii="EB Garamond" w:hAnsi="EB Garamond"/>
          <w:szCs w:val="16"/>
        </w:rPr>
        <w:fldChar w:fldCharType="end"/>
      </w:r>
      <w:r w:rsidRPr="003B542F">
        <w:rPr>
          <w:rFonts w:ascii="EB Garamond" w:hAnsi="EB Garamond"/>
          <w:szCs w:val="16"/>
        </w:rPr>
        <w:t xml:space="preserve">, at 23–25; Mayson,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_Ref142059398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46</w:t>
      </w:r>
      <w:r w:rsidRPr="003B542F">
        <w:rPr>
          <w:rFonts w:ascii="EB Garamond" w:hAnsi="EB Garamond"/>
          <w:szCs w:val="16"/>
        </w:rPr>
        <w:fldChar w:fldCharType="end"/>
      </w:r>
      <w:r w:rsidRPr="003B542F">
        <w:rPr>
          <w:rFonts w:ascii="EB Garamond" w:hAnsi="EB Garamond"/>
          <w:szCs w:val="16"/>
        </w:rPr>
        <w:t>, at 2252–54.</w:t>
      </w:r>
    </w:p>
  </w:footnote>
  <w:footnote w:id="58">
    <w:p w14:paraId="4CB6D939" w14:textId="43AADE2F"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w:t>
      </w:r>
      <w:r w:rsidRPr="003B542F">
        <w:rPr>
          <w:rFonts w:ascii="EB Garamond" w:hAnsi="EB Garamond"/>
          <w:i/>
          <w:iCs/>
          <w:szCs w:val="16"/>
        </w:rPr>
        <w:t xml:space="preserve"> </w:t>
      </w:r>
      <w:r w:rsidRPr="003B542F">
        <w:rPr>
          <w:rFonts w:ascii="EB Garamond" w:hAnsi="EB Garamond"/>
          <w:szCs w:val="16"/>
        </w:rPr>
        <w:t xml:space="preserve">Chander,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_Ref141796009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28</w:t>
      </w:r>
      <w:r w:rsidRPr="003B542F">
        <w:rPr>
          <w:rFonts w:ascii="EB Garamond" w:hAnsi="EB Garamond"/>
          <w:szCs w:val="16"/>
        </w:rPr>
        <w:fldChar w:fldCharType="end"/>
      </w:r>
      <w:r w:rsidRPr="003B542F">
        <w:rPr>
          <w:rFonts w:ascii="EB Garamond" w:hAnsi="EB Garamond"/>
          <w:szCs w:val="16"/>
        </w:rPr>
        <w:t xml:space="preserve">, at </w:t>
      </w:r>
      <w:r w:rsidRPr="003B542F">
        <w:rPr>
          <w:rFonts w:ascii="EB Garamond" w:eastAsiaTheme="minorHAnsi" w:hAnsi="EB Garamond"/>
          <w:szCs w:val="16"/>
          <w:lang w:bidi="ar-SA"/>
        </w:rPr>
        <w:t xml:space="preserve">1036. </w:t>
      </w:r>
    </w:p>
  </w:footnote>
  <w:footnote w:id="59">
    <w:p w14:paraId="1DB82DDC" w14:textId="77777777" w:rsidR="00B669A4" w:rsidRPr="003B542F" w:rsidRDefault="00B669A4"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w:t>
      </w:r>
      <w:r w:rsidRPr="003B542F">
        <w:rPr>
          <w:rFonts w:ascii="EB Garamond" w:eastAsia="Adobe Garamond Pro" w:hAnsi="EB Garamond"/>
          <w:smallCaps/>
          <w:szCs w:val="16"/>
        </w:rPr>
        <w:t>Ifeoma Ajunwa, The Quantified Worker</w:t>
      </w:r>
      <w:r w:rsidRPr="003B542F">
        <w:rPr>
          <w:rFonts w:ascii="EB Garamond" w:eastAsia="Adobe Garamond Pro" w:hAnsi="EB Garamond"/>
          <w:szCs w:val="16"/>
        </w:rPr>
        <w:t xml:space="preserve"> 83-84 (2023). </w:t>
      </w:r>
    </w:p>
  </w:footnote>
  <w:footnote w:id="60">
    <w:p w14:paraId="3DC415B5" w14:textId="4B92A43C"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Prince &amp; Schwartz, supra note </w:t>
      </w:r>
      <w:r w:rsidRPr="003B542F">
        <w:rPr>
          <w:rFonts w:ascii="EB Garamond" w:hAnsi="EB Garamond"/>
          <w:szCs w:val="16"/>
        </w:rPr>
        <w:fldChar w:fldCharType="begin"/>
      </w:r>
      <w:r w:rsidRPr="003B542F">
        <w:rPr>
          <w:rFonts w:ascii="EB Garamond" w:hAnsi="EB Garamond"/>
          <w:szCs w:val="16"/>
        </w:rPr>
        <w:instrText xml:space="preserve"> NOTEREF _Ref142059398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46</w:t>
      </w:r>
      <w:r w:rsidRPr="003B542F">
        <w:rPr>
          <w:rFonts w:ascii="EB Garamond" w:hAnsi="EB Garamond"/>
          <w:szCs w:val="16"/>
        </w:rPr>
        <w:fldChar w:fldCharType="end"/>
      </w:r>
      <w:r w:rsidRPr="003B542F">
        <w:rPr>
          <w:rFonts w:ascii="EB Garamond" w:hAnsi="EB Garamond"/>
          <w:szCs w:val="16"/>
        </w:rPr>
        <w:t xml:space="preserve">, at 1297. </w:t>
      </w:r>
    </w:p>
  </w:footnote>
  <w:footnote w:id="61">
    <w:p w14:paraId="268190DB"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Pauline T. Kim, </w:t>
      </w:r>
      <w:r w:rsidRPr="003B542F">
        <w:rPr>
          <w:rFonts w:ascii="EB Garamond" w:hAnsi="EB Garamond"/>
          <w:i/>
          <w:iCs/>
          <w:szCs w:val="16"/>
        </w:rPr>
        <w:t>Auditing Algorithms for Discrimination</w:t>
      </w:r>
      <w:r w:rsidRPr="003B542F">
        <w:rPr>
          <w:rFonts w:ascii="EB Garamond" w:hAnsi="EB Garamond"/>
          <w:szCs w:val="16"/>
        </w:rPr>
        <w:t>, 1</w:t>
      </w:r>
      <w:r w:rsidRPr="003B542F">
        <w:rPr>
          <w:rFonts w:ascii="EB Garamond" w:hAnsi="EB Garamond"/>
          <w:smallCaps/>
          <w:szCs w:val="16"/>
        </w:rPr>
        <w:t>66 U. Pa. L. Rev. Online 18</w:t>
      </w:r>
      <w:r w:rsidRPr="003B542F">
        <w:rPr>
          <w:rFonts w:ascii="EB Garamond" w:hAnsi="EB Garamond"/>
          <w:szCs w:val="16"/>
        </w:rPr>
        <w:t>9, 194 (2017).</w:t>
      </w:r>
    </w:p>
  </w:footnote>
  <w:footnote w:id="62">
    <w:p w14:paraId="55715AAB" w14:textId="55F6E697" w:rsidR="00694438" w:rsidRPr="003B542F" w:rsidRDefault="0069443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Talia Gillis suggested that we should therefore move from data-driven analysis to outcome-based analysis. </w:t>
      </w:r>
      <w:r w:rsidR="006464AE" w:rsidRPr="003B542F">
        <w:rPr>
          <w:rFonts w:ascii="EB Garamond" w:hAnsi="EB Garamond"/>
          <w:szCs w:val="16"/>
        </w:rPr>
        <w:t xml:space="preserve"> Talia B. Gillis, </w:t>
      </w:r>
      <w:r w:rsidR="006464AE" w:rsidRPr="003B542F">
        <w:rPr>
          <w:rFonts w:ascii="EB Garamond" w:hAnsi="EB Garamond"/>
          <w:i/>
          <w:iCs/>
          <w:szCs w:val="16"/>
        </w:rPr>
        <w:t>The Input Fallacy</w:t>
      </w:r>
      <w:r w:rsidR="006464AE" w:rsidRPr="003B542F">
        <w:rPr>
          <w:rFonts w:ascii="EB Garamond" w:hAnsi="EB Garamond"/>
          <w:szCs w:val="16"/>
        </w:rPr>
        <w:t xml:space="preserve">, 106 </w:t>
      </w:r>
      <w:r w:rsidR="006464AE" w:rsidRPr="003B542F">
        <w:rPr>
          <w:rFonts w:ascii="EB Garamond" w:hAnsi="EB Garamond"/>
          <w:smallCaps/>
          <w:szCs w:val="16"/>
        </w:rPr>
        <w:t>Minn. L. Rev.</w:t>
      </w:r>
      <w:r w:rsidR="006464AE" w:rsidRPr="003B542F">
        <w:rPr>
          <w:rFonts w:ascii="EB Garamond" w:hAnsi="EB Garamond"/>
          <w:szCs w:val="16"/>
        </w:rPr>
        <w:t xml:space="preserve"> 1175 (2022)</w:t>
      </w:r>
    </w:p>
  </w:footnote>
  <w:footnote w:id="63">
    <w:p w14:paraId="539EDBB4" w14:textId="265A50B3"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Kim,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_Ref141796009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28</w:t>
      </w:r>
      <w:r w:rsidRPr="003B542F">
        <w:rPr>
          <w:rFonts w:ascii="EB Garamond" w:hAnsi="EB Garamond"/>
          <w:szCs w:val="16"/>
        </w:rPr>
        <w:fldChar w:fldCharType="end"/>
      </w:r>
      <w:r w:rsidRPr="003B542F">
        <w:rPr>
          <w:rFonts w:ascii="EB Garamond" w:hAnsi="EB Garamond"/>
          <w:szCs w:val="16"/>
        </w:rPr>
        <w:t>, at 196.</w:t>
      </w:r>
    </w:p>
  </w:footnote>
  <w:footnote w:id="64">
    <w:p w14:paraId="105F606F"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Id.</w:t>
      </w:r>
    </w:p>
  </w:footnote>
  <w:footnote w:id="65">
    <w:p w14:paraId="4F8622A4" w14:textId="5086A277" w:rsidR="00900093" w:rsidRPr="003B542F" w:rsidRDefault="00900093">
      <w:pPr>
        <w:pStyle w:val="FootnoteText"/>
        <w:rPr>
          <w:rFonts w:ascii="EB Garamond" w:hAnsi="EB Garamond"/>
        </w:rPr>
      </w:pPr>
      <w:r w:rsidRPr="003B542F">
        <w:rPr>
          <w:rStyle w:val="FootnoteReference"/>
          <w:rFonts w:ascii="EB Garamond" w:hAnsi="EB Garamond"/>
        </w:rPr>
        <w:footnoteRef/>
      </w:r>
      <w:r w:rsidRPr="003B542F">
        <w:rPr>
          <w:rFonts w:ascii="EB Garamond" w:hAnsi="EB Garamond"/>
        </w:rPr>
        <w:t xml:space="preserve"> E.g., Matsumi &amp; Solove, </w:t>
      </w:r>
      <w:r w:rsidRPr="003B542F">
        <w:rPr>
          <w:rFonts w:ascii="EB Garamond" w:hAnsi="EB Garamond"/>
          <w:i/>
          <w:iCs/>
        </w:rPr>
        <w:t>supra</w:t>
      </w:r>
      <w:r w:rsidRPr="003B542F">
        <w:rPr>
          <w:rFonts w:ascii="EB Garamond" w:hAnsi="EB Garamond"/>
        </w:rPr>
        <w:t xml:space="preserve"> note </w:t>
      </w:r>
      <w:r w:rsidR="0023362F" w:rsidRPr="003B542F">
        <w:rPr>
          <w:rFonts w:ascii="EB Garamond" w:hAnsi="EB Garamond"/>
          <w:szCs w:val="16"/>
        </w:rPr>
        <w:fldChar w:fldCharType="begin"/>
      </w:r>
      <w:r w:rsidR="0023362F" w:rsidRPr="003B542F">
        <w:rPr>
          <w:rFonts w:ascii="EB Garamond" w:hAnsi="EB Garamond"/>
          <w:szCs w:val="16"/>
        </w:rPr>
        <w:instrText xml:space="preserve"> NOTEREF _Ref142059398 \h  \* MERGEFORMAT </w:instrText>
      </w:r>
      <w:r w:rsidR="0023362F" w:rsidRPr="003B542F">
        <w:rPr>
          <w:rFonts w:ascii="EB Garamond" w:hAnsi="EB Garamond"/>
          <w:szCs w:val="16"/>
        </w:rPr>
      </w:r>
      <w:r w:rsidR="0023362F" w:rsidRPr="003B542F">
        <w:rPr>
          <w:rFonts w:ascii="EB Garamond" w:hAnsi="EB Garamond"/>
          <w:szCs w:val="16"/>
        </w:rPr>
        <w:fldChar w:fldCharType="separate"/>
      </w:r>
      <w:r w:rsidR="002D1CEF">
        <w:rPr>
          <w:rFonts w:ascii="EB Garamond" w:hAnsi="EB Garamond"/>
          <w:szCs w:val="16"/>
        </w:rPr>
        <w:t>46</w:t>
      </w:r>
      <w:r w:rsidR="0023362F" w:rsidRPr="003B542F">
        <w:rPr>
          <w:rFonts w:ascii="EB Garamond" w:hAnsi="EB Garamond"/>
          <w:szCs w:val="16"/>
        </w:rPr>
        <w:fldChar w:fldCharType="end"/>
      </w:r>
      <w:r w:rsidRPr="003B542F">
        <w:rPr>
          <w:rFonts w:ascii="EB Garamond" w:hAnsi="EB Garamond"/>
        </w:rPr>
        <w:t>, at 23.</w:t>
      </w:r>
    </w:p>
  </w:footnote>
  <w:footnote w:id="66">
    <w:p w14:paraId="00B02ED1" w14:textId="0210B71C" w:rsidR="00656A30" w:rsidRPr="003B542F" w:rsidRDefault="00656A30">
      <w:pPr>
        <w:pStyle w:val="FootnoteText"/>
        <w:rPr>
          <w:rFonts w:ascii="EB Garamond" w:hAnsi="EB Garamond"/>
        </w:rPr>
      </w:pPr>
      <w:r w:rsidRPr="003B542F">
        <w:rPr>
          <w:rStyle w:val="FootnoteReference"/>
          <w:rFonts w:ascii="EB Garamond" w:hAnsi="EB Garamond"/>
        </w:rPr>
        <w:footnoteRef/>
      </w:r>
      <w:r w:rsidRPr="003B542F">
        <w:rPr>
          <w:rFonts w:ascii="EB Garamond" w:hAnsi="EB Garamond"/>
        </w:rPr>
        <w:t xml:space="preserve"> Mayson, </w:t>
      </w:r>
      <w:r w:rsidRPr="003B542F">
        <w:rPr>
          <w:rFonts w:ascii="EB Garamond" w:hAnsi="EB Garamond"/>
          <w:i/>
          <w:iCs/>
        </w:rPr>
        <w:t>supra</w:t>
      </w:r>
      <w:r w:rsidRPr="003B542F">
        <w:rPr>
          <w:rFonts w:ascii="EB Garamond" w:hAnsi="EB Garamond"/>
        </w:rPr>
        <w:t xml:space="preserve"> note </w:t>
      </w:r>
      <w:r w:rsidR="001923FC" w:rsidRPr="003B542F">
        <w:rPr>
          <w:rFonts w:ascii="EB Garamond" w:hAnsi="EB Garamond"/>
          <w:szCs w:val="16"/>
        </w:rPr>
        <w:fldChar w:fldCharType="begin"/>
      </w:r>
      <w:r w:rsidR="001923FC" w:rsidRPr="003B542F">
        <w:rPr>
          <w:rFonts w:ascii="EB Garamond" w:hAnsi="EB Garamond"/>
          <w:szCs w:val="16"/>
        </w:rPr>
        <w:instrText xml:space="preserve"> NOTEREF _Ref142059398 \h  \* MERGEFORMAT </w:instrText>
      </w:r>
      <w:r w:rsidR="001923FC" w:rsidRPr="003B542F">
        <w:rPr>
          <w:rFonts w:ascii="EB Garamond" w:hAnsi="EB Garamond"/>
          <w:szCs w:val="16"/>
        </w:rPr>
      </w:r>
      <w:r w:rsidR="001923FC" w:rsidRPr="003B542F">
        <w:rPr>
          <w:rFonts w:ascii="EB Garamond" w:hAnsi="EB Garamond"/>
          <w:szCs w:val="16"/>
        </w:rPr>
        <w:fldChar w:fldCharType="separate"/>
      </w:r>
      <w:r w:rsidR="002D1CEF">
        <w:rPr>
          <w:rFonts w:ascii="EB Garamond" w:hAnsi="EB Garamond"/>
          <w:szCs w:val="16"/>
        </w:rPr>
        <w:t>46</w:t>
      </w:r>
      <w:r w:rsidR="001923FC" w:rsidRPr="003B542F">
        <w:rPr>
          <w:rFonts w:ascii="EB Garamond" w:hAnsi="EB Garamond"/>
          <w:szCs w:val="16"/>
        </w:rPr>
        <w:fldChar w:fldCharType="end"/>
      </w:r>
      <w:r w:rsidRPr="003B542F">
        <w:rPr>
          <w:rFonts w:ascii="EB Garamond" w:hAnsi="EB Garamond"/>
        </w:rPr>
        <w:t>, at 2222.</w:t>
      </w:r>
    </w:p>
  </w:footnote>
  <w:footnote w:id="67">
    <w:p w14:paraId="242A8238" w14:textId="7136D557" w:rsidR="00264EA2" w:rsidRPr="003B542F" w:rsidRDefault="00264EA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Prince &amp; Schwartz,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_Ref142059398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46</w:t>
      </w:r>
      <w:r w:rsidRPr="003B542F">
        <w:rPr>
          <w:rFonts w:ascii="EB Garamond" w:hAnsi="EB Garamond"/>
          <w:szCs w:val="16"/>
        </w:rPr>
        <w:fldChar w:fldCharType="end"/>
      </w:r>
      <w:r w:rsidRPr="003B542F">
        <w:rPr>
          <w:rFonts w:ascii="EB Garamond" w:hAnsi="EB Garamond"/>
          <w:szCs w:val="16"/>
        </w:rPr>
        <w:t>, at 1296–97.</w:t>
      </w:r>
      <w:r w:rsidR="00526C92" w:rsidRPr="003B542F">
        <w:rPr>
          <w:rFonts w:ascii="EB Garamond" w:hAnsi="EB Garamond"/>
          <w:szCs w:val="16"/>
        </w:rPr>
        <w:t xml:space="preserve"> Of course, human actors can also be biased and human discrimination often has the added vice of animus. Further, some forms of human bias may be more covert and harder to eradicate than algorithmic bias. </w:t>
      </w:r>
      <w:r w:rsidR="00976C82" w:rsidRPr="003B542F">
        <w:rPr>
          <w:rFonts w:ascii="EB Garamond" w:hAnsi="EB Garamond"/>
          <w:szCs w:val="16"/>
        </w:rPr>
        <w:t>But algorithmic bias has the negative characteristics described above, and, moreover, AI systems scale in a way that human actors do not.</w:t>
      </w:r>
      <w:r w:rsidR="00110839" w:rsidRPr="003B542F">
        <w:rPr>
          <w:rFonts w:ascii="EB Garamond" w:hAnsi="EB Garamond"/>
          <w:szCs w:val="16"/>
        </w:rPr>
        <w:t xml:space="preserve"> </w:t>
      </w:r>
      <w:r w:rsidR="00CE79DA" w:rsidRPr="003B542F">
        <w:rPr>
          <w:rFonts w:ascii="EB Garamond" w:hAnsi="EB Garamond"/>
          <w:szCs w:val="16"/>
        </w:rPr>
        <w:t>We do not cla</w:t>
      </w:r>
      <w:r w:rsidR="005A29C8" w:rsidRPr="003B542F">
        <w:rPr>
          <w:rFonts w:ascii="EB Garamond" w:hAnsi="EB Garamond"/>
          <w:szCs w:val="16"/>
        </w:rPr>
        <w:t>i</w:t>
      </w:r>
      <w:r w:rsidR="00CE79DA" w:rsidRPr="003B542F">
        <w:rPr>
          <w:rFonts w:ascii="EB Garamond" w:hAnsi="EB Garamond"/>
          <w:szCs w:val="16"/>
        </w:rPr>
        <w:t xml:space="preserve">m that algorithmic bias is necessarily </w:t>
      </w:r>
      <w:r w:rsidR="00470E98" w:rsidRPr="003B542F">
        <w:rPr>
          <w:rFonts w:ascii="EB Garamond" w:hAnsi="EB Garamond"/>
          <w:szCs w:val="16"/>
        </w:rPr>
        <w:t>worse or better than human bias</w:t>
      </w:r>
      <w:r w:rsidR="00A8151C" w:rsidRPr="003B542F">
        <w:rPr>
          <w:rFonts w:ascii="EB Garamond" w:hAnsi="EB Garamond"/>
          <w:szCs w:val="16"/>
        </w:rPr>
        <w:t>:</w:t>
      </w:r>
      <w:r w:rsidR="00470E98" w:rsidRPr="003B542F">
        <w:rPr>
          <w:rFonts w:ascii="EB Garamond" w:hAnsi="EB Garamond"/>
          <w:szCs w:val="16"/>
        </w:rPr>
        <w:t xml:space="preserve"> both are pernicious</w:t>
      </w:r>
      <w:r w:rsidR="00A8151C" w:rsidRPr="003B542F">
        <w:rPr>
          <w:rFonts w:ascii="EB Garamond" w:hAnsi="EB Garamond"/>
          <w:szCs w:val="16"/>
        </w:rPr>
        <w:t>, but the specific contours of harm differ</w:t>
      </w:r>
      <w:r w:rsidR="00470E98" w:rsidRPr="003B542F">
        <w:rPr>
          <w:rFonts w:ascii="EB Garamond" w:hAnsi="EB Garamond"/>
          <w:szCs w:val="16"/>
        </w:rPr>
        <w:t>.</w:t>
      </w:r>
    </w:p>
  </w:footnote>
  <w:footnote w:id="68">
    <w:p w14:paraId="2C850D03"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WormGPT: New AI Tool Allows Cybercriminals to Launch Sophisticated Cyber Attacks</w:t>
      </w:r>
      <w:r w:rsidRPr="003B542F">
        <w:rPr>
          <w:rFonts w:ascii="EB Garamond" w:hAnsi="EB Garamond"/>
          <w:szCs w:val="16"/>
        </w:rPr>
        <w:t xml:space="preserve">, </w:t>
      </w:r>
      <w:r w:rsidRPr="003B542F">
        <w:rPr>
          <w:rFonts w:ascii="EB Garamond" w:hAnsi="EB Garamond"/>
          <w:smallCaps/>
          <w:szCs w:val="16"/>
        </w:rPr>
        <w:t xml:space="preserve">Hacker News </w:t>
      </w:r>
      <w:r w:rsidRPr="003B542F">
        <w:rPr>
          <w:rFonts w:ascii="EB Garamond" w:hAnsi="EB Garamond"/>
          <w:szCs w:val="16"/>
        </w:rPr>
        <w:t>(July 15, 2023), https://thehackernews.com/2023/07/wormgpt-new-ai-tool-allows.html.</w:t>
      </w:r>
    </w:p>
  </w:footnote>
  <w:footnote w:id="69">
    <w:p w14:paraId="0750F3E0"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Erielle Reshef, Kidnapping Scam Uses Artificial Intelligence to Clone Teen Girl's Voice, Mother Issues Warning, ABCNews (Apr. 13, 2023).</w:t>
      </w:r>
    </w:p>
  </w:footnote>
  <w:footnote w:id="70">
    <w:p w14:paraId="47A88C4D"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Cassandra Cross, Using Artificial Intelligence (AI) and Deepfakes to Deceive Victims: The Need to Rethink Current Romance Fraud Prevention Messaging, </w:t>
      </w:r>
      <w:r w:rsidRPr="003B542F">
        <w:rPr>
          <w:rFonts w:ascii="EB Garamond" w:hAnsi="EB Garamond"/>
          <w:smallCaps/>
          <w:szCs w:val="16"/>
        </w:rPr>
        <w:t>24 Crime Prevention &amp; Cmty. Safety</w:t>
      </w:r>
      <w:r w:rsidRPr="003B542F">
        <w:rPr>
          <w:rFonts w:ascii="EB Garamond" w:hAnsi="EB Garamond"/>
          <w:szCs w:val="16"/>
        </w:rPr>
        <w:t xml:space="preserve"> 30, 31 (2022).</w:t>
      </w:r>
    </w:p>
  </w:footnote>
  <w:footnote w:id="71">
    <w:p w14:paraId="281B3B18" w14:textId="77777777" w:rsidR="00B669A4" w:rsidRPr="003B542F" w:rsidRDefault="00B669A4" w:rsidP="0016785A">
      <w:pPr>
        <w:pStyle w:val="FootnoteText"/>
        <w:rPr>
          <w:rFonts w:ascii="EB Garamond" w:hAnsi="EB Garamond"/>
          <w:i/>
          <w:iCs/>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w:t>
      </w:r>
      <w:r w:rsidRPr="003B542F">
        <w:rPr>
          <w:rFonts w:ascii="EB Garamond" w:hAnsi="EB Garamond"/>
          <w:i/>
          <w:iCs/>
          <w:szCs w:val="16"/>
        </w:rPr>
        <w:t>AI Voice Cloning: Clone Your Voice Instantly</w:t>
      </w:r>
      <w:r w:rsidRPr="003B542F">
        <w:rPr>
          <w:rFonts w:ascii="EB Garamond" w:hAnsi="EB Garamond"/>
          <w:szCs w:val="16"/>
        </w:rPr>
        <w:t xml:space="preserve">, </w:t>
      </w:r>
      <w:r w:rsidRPr="003B542F">
        <w:rPr>
          <w:rFonts w:ascii="EB Garamond" w:hAnsi="EB Garamond"/>
          <w:smallCaps/>
          <w:szCs w:val="16"/>
        </w:rPr>
        <w:t>Speechify Studio</w:t>
      </w:r>
      <w:r w:rsidRPr="003B542F">
        <w:rPr>
          <w:rFonts w:ascii="EB Garamond" w:hAnsi="EB Garamond"/>
          <w:szCs w:val="16"/>
        </w:rPr>
        <w:t xml:space="preserve"> (last visited Aug. 1, 2023), https://speechify.com/voice-cloning; </w:t>
      </w:r>
      <w:r w:rsidRPr="003B542F">
        <w:rPr>
          <w:rFonts w:ascii="EB Garamond" w:hAnsi="EB Garamond"/>
          <w:i/>
          <w:iCs/>
          <w:szCs w:val="16"/>
        </w:rPr>
        <w:t>AI Music, Text to Speech,</w:t>
      </w:r>
    </w:p>
    <w:p w14:paraId="37B6C862" w14:textId="77777777" w:rsidR="00B669A4" w:rsidRPr="003B542F" w:rsidRDefault="00B669A4" w:rsidP="0016785A">
      <w:pPr>
        <w:pStyle w:val="FootnoteText"/>
        <w:rPr>
          <w:rFonts w:ascii="EB Garamond" w:hAnsi="EB Garamond"/>
          <w:szCs w:val="16"/>
        </w:rPr>
      </w:pPr>
      <w:r w:rsidRPr="003B542F">
        <w:rPr>
          <w:rFonts w:ascii="EB Garamond" w:hAnsi="EB Garamond"/>
          <w:i/>
          <w:iCs/>
          <w:szCs w:val="16"/>
        </w:rPr>
        <w:t>and Voice to Voice</w:t>
      </w:r>
      <w:r w:rsidRPr="003B542F">
        <w:rPr>
          <w:rFonts w:ascii="EB Garamond" w:hAnsi="EB Garamond"/>
          <w:szCs w:val="16"/>
        </w:rPr>
        <w:t xml:space="preserve">, </w:t>
      </w:r>
      <w:r w:rsidRPr="003B542F">
        <w:rPr>
          <w:rFonts w:ascii="EB Garamond" w:hAnsi="EB Garamond"/>
          <w:smallCaps/>
          <w:szCs w:val="16"/>
        </w:rPr>
        <w:t>FakeYou</w:t>
      </w:r>
      <w:r w:rsidRPr="003B542F">
        <w:rPr>
          <w:rFonts w:ascii="EB Garamond" w:hAnsi="EB Garamond"/>
          <w:szCs w:val="16"/>
        </w:rPr>
        <w:t xml:space="preserve"> (last visited Aug. 1, 2023), https://fakeyou.com.</w:t>
      </w:r>
    </w:p>
  </w:footnote>
  <w:footnote w:id="72">
    <w:p w14:paraId="7A322812"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Swami Vaithianathasamy, </w:t>
      </w:r>
      <w:r w:rsidRPr="003B542F">
        <w:rPr>
          <w:rFonts w:ascii="EB Garamond" w:hAnsi="EB Garamond"/>
          <w:i/>
          <w:iCs/>
          <w:szCs w:val="16"/>
        </w:rPr>
        <w:t>AI vs AI: Fraudsters Turn Defensive Technology into an Attack Tool</w:t>
      </w:r>
      <w:r w:rsidRPr="003B542F">
        <w:rPr>
          <w:rFonts w:ascii="EB Garamond" w:hAnsi="EB Garamond"/>
          <w:szCs w:val="16"/>
        </w:rPr>
        <w:t xml:space="preserve">, 2019 </w:t>
      </w:r>
      <w:r w:rsidRPr="003B542F">
        <w:rPr>
          <w:rFonts w:ascii="EB Garamond" w:hAnsi="EB Garamond"/>
          <w:smallCaps/>
          <w:szCs w:val="16"/>
        </w:rPr>
        <w:t>Comput. Fraud &amp; Sec.</w:t>
      </w:r>
      <w:r w:rsidRPr="003B542F">
        <w:rPr>
          <w:rFonts w:ascii="EB Garamond" w:hAnsi="EB Garamond"/>
          <w:szCs w:val="16"/>
        </w:rPr>
        <w:t xml:space="preserve"> 6, 7 (2019). </w:t>
      </w:r>
    </w:p>
  </w:footnote>
  <w:footnote w:id="73">
    <w:p w14:paraId="71383DE3"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What Are Some Common Types of Scams?</w:t>
      </w:r>
      <w:r w:rsidRPr="003B542F">
        <w:rPr>
          <w:rFonts w:ascii="EB Garamond" w:hAnsi="EB Garamond"/>
          <w:szCs w:val="16"/>
        </w:rPr>
        <w:t xml:space="preserve">, </w:t>
      </w:r>
      <w:r w:rsidRPr="003B542F">
        <w:rPr>
          <w:rFonts w:ascii="EB Garamond" w:hAnsi="EB Garamond"/>
          <w:smallCaps/>
          <w:szCs w:val="16"/>
        </w:rPr>
        <w:t>Consumer Fin. Prot. Bureau</w:t>
      </w:r>
      <w:r w:rsidRPr="003B542F">
        <w:rPr>
          <w:rFonts w:ascii="EB Garamond" w:hAnsi="EB Garamond"/>
          <w:szCs w:val="16"/>
        </w:rPr>
        <w:t xml:space="preserve"> (Apr. 26, 2023), https://www.consumerfinance.gov/ask-cfpb/what-are-some-common-types-of-scams-en-2092.</w:t>
      </w:r>
    </w:p>
  </w:footnote>
  <w:footnote w:id="74">
    <w:p w14:paraId="15AB1757" w14:textId="77777777" w:rsidR="00B669A4" w:rsidRPr="003B542F" w:rsidRDefault="00B669A4" w:rsidP="0016785A">
      <w:pPr>
        <w:ind w:firstLine="0"/>
        <w:rPr>
          <w:rFonts w:ascii="EB Garamond" w:eastAsia="Adobe Garamond Pro" w:hAnsi="EB Garamond"/>
          <w:sz w:val="16"/>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 w:val="16"/>
          <w:szCs w:val="16"/>
        </w:rPr>
        <w:t xml:space="preserve"> Dennis D. Hirsch, From Individual Control to Social Protection: New Paradigms for Privacy Law in the Age of Predictive Analytics, </w:t>
      </w:r>
      <w:r w:rsidRPr="003B542F">
        <w:rPr>
          <w:rFonts w:ascii="EB Garamond" w:eastAsia="Adobe Garamond Pro" w:hAnsi="EB Garamond"/>
          <w:smallCaps/>
          <w:sz w:val="16"/>
          <w:szCs w:val="16"/>
        </w:rPr>
        <w:t>79 Md. L. Rev. 439, 456–57</w:t>
      </w:r>
      <w:r w:rsidRPr="003B542F">
        <w:rPr>
          <w:rFonts w:ascii="EB Garamond" w:eastAsia="Adobe Garamond Pro" w:hAnsi="EB Garamond"/>
          <w:sz w:val="16"/>
          <w:szCs w:val="16"/>
        </w:rPr>
        <w:t xml:space="preserve"> (2020).</w:t>
      </w:r>
    </w:p>
  </w:footnote>
  <w:footnote w:id="75">
    <w:p w14:paraId="5FAB3168"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id. </w:t>
      </w:r>
      <w:r w:rsidRPr="003B542F">
        <w:rPr>
          <w:rFonts w:ascii="EB Garamond" w:hAnsi="EB Garamond"/>
          <w:szCs w:val="16"/>
        </w:rPr>
        <w:t xml:space="preserve">at 457. </w:t>
      </w:r>
    </w:p>
  </w:footnote>
  <w:footnote w:id="76">
    <w:p w14:paraId="45934397" w14:textId="17B62205"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Hirsch,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_Ref142059741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70</w:t>
      </w:r>
      <w:r w:rsidRPr="003B542F">
        <w:rPr>
          <w:rFonts w:ascii="EB Garamond" w:hAnsi="EB Garamond"/>
          <w:szCs w:val="16"/>
        </w:rPr>
        <w:fldChar w:fldCharType="end"/>
      </w:r>
      <w:r w:rsidRPr="003B542F">
        <w:rPr>
          <w:rFonts w:ascii="EB Garamond" w:hAnsi="EB Garamond"/>
          <w:szCs w:val="16"/>
        </w:rPr>
        <w:t>, at 457.</w:t>
      </w:r>
    </w:p>
  </w:footnote>
  <w:footnote w:id="77">
    <w:p w14:paraId="3D94C568"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Charles Duhigg, </w:t>
      </w:r>
      <w:r w:rsidRPr="003B542F">
        <w:rPr>
          <w:rFonts w:ascii="EB Garamond" w:hAnsi="EB Garamond"/>
          <w:i/>
          <w:iCs/>
          <w:szCs w:val="16"/>
        </w:rPr>
        <w:t xml:space="preserve">How Companies Learn Your Secrets, </w:t>
      </w:r>
      <w:r w:rsidRPr="003B542F">
        <w:rPr>
          <w:rFonts w:ascii="EB Garamond" w:hAnsi="EB Garamond"/>
          <w:smallCaps/>
          <w:szCs w:val="16"/>
        </w:rPr>
        <w:t>N.Y. Times Magazine</w:t>
      </w:r>
      <w:r w:rsidRPr="003B542F">
        <w:rPr>
          <w:rFonts w:ascii="EB Garamond" w:hAnsi="EB Garamond"/>
          <w:szCs w:val="16"/>
        </w:rPr>
        <w:t xml:space="preserve"> (Feb. 16, 2012), https://www.nytimes.com/2012/02/19/magazine/shopping-habits.html.</w:t>
      </w:r>
    </w:p>
  </w:footnote>
  <w:footnote w:id="78">
    <w:p w14:paraId="0F66008C"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w:t>
      </w:r>
    </w:p>
  </w:footnote>
  <w:footnote w:id="79">
    <w:p w14:paraId="572FC590"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w:t>
      </w:r>
    </w:p>
  </w:footnote>
  <w:footnote w:id="80">
    <w:p w14:paraId="5EBB02D2" w14:textId="637A8D25"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Hirsch,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_Ref142059741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70</w:t>
      </w:r>
      <w:r w:rsidRPr="003B542F">
        <w:rPr>
          <w:rFonts w:ascii="EB Garamond" w:hAnsi="EB Garamond"/>
          <w:szCs w:val="16"/>
        </w:rPr>
        <w:fldChar w:fldCharType="end"/>
      </w:r>
      <w:r w:rsidRPr="003B542F">
        <w:rPr>
          <w:rFonts w:ascii="EB Garamond" w:hAnsi="EB Garamond"/>
          <w:szCs w:val="16"/>
        </w:rPr>
        <w:t>, at 455–57.</w:t>
      </w:r>
    </w:p>
  </w:footnote>
  <w:footnote w:id="81">
    <w:p w14:paraId="47682681"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Alicia Solow-Niederman, </w:t>
      </w:r>
      <w:r w:rsidRPr="003B542F">
        <w:rPr>
          <w:rFonts w:ascii="EB Garamond" w:hAnsi="EB Garamond"/>
          <w:i/>
          <w:iCs/>
          <w:szCs w:val="16"/>
        </w:rPr>
        <w:t>Information Privacy and the Inference Economy</w:t>
      </w:r>
      <w:r w:rsidRPr="003B542F">
        <w:rPr>
          <w:rFonts w:ascii="EB Garamond" w:hAnsi="EB Garamond"/>
          <w:szCs w:val="16"/>
        </w:rPr>
        <w:t xml:space="preserve">, 117 </w:t>
      </w:r>
      <w:r w:rsidRPr="003B542F">
        <w:rPr>
          <w:rFonts w:ascii="EB Garamond" w:hAnsi="EB Garamond"/>
          <w:smallCaps/>
          <w:szCs w:val="16"/>
        </w:rPr>
        <w:t xml:space="preserve">Nw. U. L. Rev. </w:t>
      </w:r>
      <w:r w:rsidRPr="003B542F">
        <w:rPr>
          <w:rFonts w:ascii="EB Garamond" w:hAnsi="EB Garamond"/>
          <w:szCs w:val="16"/>
        </w:rPr>
        <w:t>357, 383 (2022).</w:t>
      </w:r>
    </w:p>
  </w:footnote>
  <w:footnote w:id="82">
    <w:p w14:paraId="0199F224"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Kate Crawford &amp; Jason Schultz, </w:t>
      </w:r>
      <w:r w:rsidRPr="003B542F">
        <w:rPr>
          <w:rFonts w:ascii="EB Garamond" w:hAnsi="EB Garamond"/>
          <w:i/>
          <w:iCs/>
          <w:szCs w:val="16"/>
        </w:rPr>
        <w:t>Big Data and Due Process: Toward A Framework to Redress Predictive Privacy Harms</w:t>
      </w:r>
      <w:r w:rsidRPr="003B542F">
        <w:rPr>
          <w:rFonts w:ascii="EB Garamond" w:hAnsi="EB Garamond"/>
          <w:szCs w:val="16"/>
        </w:rPr>
        <w:t xml:space="preserve">, </w:t>
      </w:r>
      <w:r w:rsidRPr="003B542F">
        <w:rPr>
          <w:rFonts w:ascii="EB Garamond" w:hAnsi="EB Garamond"/>
          <w:smallCaps/>
          <w:szCs w:val="16"/>
        </w:rPr>
        <w:t xml:space="preserve">55 </w:t>
      </w:r>
      <w:r w:rsidRPr="003B542F">
        <w:rPr>
          <w:rFonts w:ascii="EB Garamond" w:hAnsi="EB Garamond"/>
          <w:szCs w:val="16"/>
        </w:rPr>
        <w:t>B.C. L. Rev</w:t>
      </w:r>
      <w:r w:rsidRPr="003B542F">
        <w:rPr>
          <w:rFonts w:ascii="EB Garamond" w:hAnsi="EB Garamond"/>
          <w:smallCaps/>
          <w:szCs w:val="16"/>
        </w:rPr>
        <w:t>. 93</w:t>
      </w:r>
      <w:r w:rsidRPr="003B542F">
        <w:rPr>
          <w:rFonts w:ascii="EB Garamond" w:hAnsi="EB Garamond"/>
          <w:szCs w:val="16"/>
        </w:rPr>
        <w:t>, 99 (2014).</w:t>
      </w:r>
    </w:p>
  </w:footnote>
  <w:footnote w:id="83">
    <w:p w14:paraId="09EB094D" w14:textId="7868B009"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Solow-Niederman,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_Ref142059776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77</w:t>
      </w:r>
      <w:r w:rsidRPr="003B542F">
        <w:rPr>
          <w:rFonts w:ascii="EB Garamond" w:hAnsi="EB Garamond"/>
          <w:szCs w:val="16"/>
        </w:rPr>
        <w:fldChar w:fldCharType="end"/>
      </w:r>
      <w:r w:rsidRPr="003B542F">
        <w:rPr>
          <w:rFonts w:ascii="EB Garamond" w:hAnsi="EB Garamond"/>
          <w:szCs w:val="16"/>
        </w:rPr>
        <w:t>, at 382.</w:t>
      </w:r>
    </w:p>
  </w:footnote>
  <w:footnote w:id="84">
    <w:p w14:paraId="18D0879F"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383. </w:t>
      </w:r>
    </w:p>
  </w:footnote>
  <w:footnote w:id="85">
    <w:p w14:paraId="12EFAA08" w14:textId="77777777" w:rsidR="00B669A4" w:rsidRPr="003B542F" w:rsidRDefault="00B669A4" w:rsidP="0016785A">
      <w:pPr>
        <w:pStyle w:val="FootnoteText"/>
        <w:rPr>
          <w:rFonts w:ascii="EB Garamond" w:hAnsi="EB Garamond"/>
          <w:i/>
          <w:iCs/>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w:t>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381–83. </w:t>
      </w:r>
      <w:r w:rsidRPr="003B542F">
        <w:rPr>
          <w:rFonts w:ascii="EB Garamond" w:hAnsi="EB Garamond"/>
          <w:i/>
          <w:iCs/>
          <w:szCs w:val="16"/>
        </w:rPr>
        <w:t>See generally</w:t>
      </w:r>
      <w:r w:rsidRPr="003B542F">
        <w:rPr>
          <w:rFonts w:ascii="EB Garamond" w:hAnsi="EB Garamond"/>
          <w:szCs w:val="16"/>
        </w:rPr>
        <w:t xml:space="preserve"> Jonathon W. Penney, </w:t>
      </w:r>
      <w:r w:rsidRPr="003B542F">
        <w:rPr>
          <w:rFonts w:ascii="EB Garamond" w:hAnsi="EB Garamond"/>
          <w:i/>
          <w:iCs/>
          <w:szCs w:val="16"/>
        </w:rPr>
        <w:t>Understanding Chilling Effects</w:t>
      </w:r>
      <w:r w:rsidRPr="003B542F">
        <w:rPr>
          <w:rFonts w:ascii="EB Garamond" w:hAnsi="EB Garamond"/>
          <w:szCs w:val="16"/>
        </w:rPr>
        <w:t xml:space="preserve">, 106 </w:t>
      </w:r>
      <w:r w:rsidRPr="003B542F">
        <w:rPr>
          <w:rFonts w:ascii="EB Garamond" w:hAnsi="EB Garamond"/>
          <w:smallCaps/>
          <w:szCs w:val="16"/>
        </w:rPr>
        <w:t>Minn. L. Rev.</w:t>
      </w:r>
      <w:r w:rsidRPr="003B542F">
        <w:rPr>
          <w:rFonts w:ascii="EB Garamond" w:hAnsi="EB Garamond"/>
          <w:szCs w:val="16"/>
        </w:rPr>
        <w:t xml:space="preserve"> 1451, 1458 (2022).</w:t>
      </w:r>
    </w:p>
  </w:footnote>
  <w:footnote w:id="86">
    <w:p w14:paraId="0F5AA6C6"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Evan Selinger &amp; Woodrow Hartzog, </w:t>
      </w:r>
      <w:r w:rsidRPr="003B542F">
        <w:rPr>
          <w:rFonts w:ascii="EB Garamond" w:hAnsi="EB Garamond"/>
          <w:i/>
          <w:iCs/>
          <w:szCs w:val="16"/>
        </w:rPr>
        <w:t>The Inconsentability of Facial Surveillance</w:t>
      </w:r>
      <w:r w:rsidRPr="003B542F">
        <w:rPr>
          <w:rFonts w:ascii="EB Garamond" w:hAnsi="EB Garamond"/>
          <w:szCs w:val="16"/>
        </w:rPr>
        <w:t xml:space="preserve">, </w:t>
      </w:r>
      <w:r w:rsidRPr="003B542F">
        <w:rPr>
          <w:rFonts w:ascii="EB Garamond" w:hAnsi="EB Garamond"/>
          <w:smallCaps/>
          <w:szCs w:val="16"/>
        </w:rPr>
        <w:t>66 Loyola L. Rev. 101</w:t>
      </w:r>
      <w:r w:rsidRPr="003B542F">
        <w:rPr>
          <w:rFonts w:ascii="EB Garamond" w:hAnsi="EB Garamond"/>
          <w:szCs w:val="16"/>
        </w:rPr>
        <w:t>, 111 (2019).</w:t>
      </w:r>
    </w:p>
  </w:footnote>
  <w:footnote w:id="87">
    <w:p w14:paraId="23BCBC0E"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 111.</w:t>
      </w:r>
    </w:p>
  </w:footnote>
  <w:footnote w:id="88">
    <w:p w14:paraId="1A87372C" w14:textId="32911105"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_Ref141798926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w:t>
      </w:r>
      <w:r w:rsidRPr="003B542F">
        <w:rPr>
          <w:rFonts w:ascii="EB Garamond" w:hAnsi="EB Garamond"/>
          <w:szCs w:val="16"/>
        </w:rPr>
        <w:fldChar w:fldCharType="end"/>
      </w:r>
      <w:r w:rsidRPr="003B542F">
        <w:rPr>
          <w:rFonts w:ascii="EB Garamond" w:hAnsi="EB Garamond"/>
          <w:szCs w:val="16"/>
        </w:rPr>
        <w:t xml:space="preserve">. </w:t>
      </w:r>
    </w:p>
  </w:footnote>
  <w:footnote w:id="89">
    <w:p w14:paraId="505C5927" w14:textId="6C99B6BB" w:rsidR="00B669A4" w:rsidRPr="003B542F" w:rsidRDefault="00B669A4" w:rsidP="0016785A">
      <w:pPr>
        <w:pStyle w:val="FootnoteText"/>
        <w:rPr>
          <w:rFonts w:ascii="EB Garamond" w:hAnsi="EB Garamond"/>
          <w:szCs w:val="16"/>
        </w:rPr>
      </w:pPr>
      <w:r w:rsidRPr="003B542F">
        <w:rPr>
          <w:rFonts w:ascii="EB Garamond" w:hAnsi="EB Garamond"/>
          <w:szCs w:val="16"/>
        </w:rPr>
        <w:t xml:space="preserve">Briggs &amp; Kodnani,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_Ref142060013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30</w:t>
      </w:r>
      <w:r w:rsidRPr="003B542F">
        <w:rPr>
          <w:rFonts w:ascii="EB Garamond" w:hAnsi="EB Garamond"/>
          <w:szCs w:val="16"/>
        </w:rPr>
        <w:fldChar w:fldCharType="end"/>
      </w:r>
      <w:r w:rsidRPr="003B542F">
        <w:rPr>
          <w:rFonts w:ascii="EB Garamond" w:hAnsi="EB Garamond"/>
          <w:szCs w:val="16"/>
        </w:rPr>
        <w:t>,</w:t>
      </w:r>
      <w:r w:rsidRPr="003B542F">
        <w:rPr>
          <w:rFonts w:ascii="EB Garamond" w:hAnsi="EB Garamond"/>
          <w:smallCaps/>
          <w:szCs w:val="16"/>
        </w:rPr>
        <w:t xml:space="preserve"> </w:t>
      </w:r>
      <w:r w:rsidRPr="003B542F">
        <w:rPr>
          <w:rFonts w:ascii="EB Garamond" w:hAnsi="EB Garamond"/>
          <w:szCs w:val="16"/>
        </w:rPr>
        <w:t>at 5–6 (estimating that roughly two-thirds of US occupations are exposed to some degree of automation by AI).</w:t>
      </w:r>
    </w:p>
  </w:footnote>
  <w:footnote w:id="90">
    <w:p w14:paraId="01D51E47"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 xml:space="preserve">at 1; Alexandre Tanzi, </w:t>
      </w:r>
      <w:r w:rsidRPr="003B542F">
        <w:rPr>
          <w:rFonts w:ascii="EB Garamond" w:hAnsi="EB Garamond"/>
          <w:i/>
          <w:iCs/>
          <w:szCs w:val="16"/>
        </w:rPr>
        <w:t>Biggest Losers of AI Boom Are Knowledge Workers, McKinsey Says</w:t>
      </w:r>
      <w:r w:rsidRPr="003B542F">
        <w:rPr>
          <w:rFonts w:ascii="EB Garamond" w:hAnsi="EB Garamond"/>
          <w:szCs w:val="16"/>
        </w:rPr>
        <w:t xml:space="preserve">, </w:t>
      </w:r>
      <w:r w:rsidRPr="003B542F">
        <w:rPr>
          <w:rFonts w:ascii="EB Garamond" w:hAnsi="EB Garamond"/>
          <w:smallCaps/>
          <w:szCs w:val="16"/>
        </w:rPr>
        <w:t>Bloomberg</w:t>
      </w:r>
      <w:r w:rsidRPr="003B542F">
        <w:rPr>
          <w:rFonts w:ascii="EB Garamond" w:hAnsi="EB Garamond"/>
          <w:szCs w:val="16"/>
        </w:rPr>
        <w:t xml:space="preserve"> (June 13, 2023), https://www.bloomberg.com/news/articles/2023-06-14/biggest-losers-of-ai-boom-are-knowledge-workers-mckinsey-says.</w:t>
      </w:r>
    </w:p>
  </w:footnote>
  <w:footnote w:id="91">
    <w:p w14:paraId="67F73134" w14:textId="1958A210"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Acemoglu &amp; Restrepo,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_Ref142059927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w:t>
      </w:r>
      <w:r w:rsidRPr="003B542F">
        <w:rPr>
          <w:rFonts w:ascii="EB Garamond" w:hAnsi="EB Garamond"/>
          <w:szCs w:val="16"/>
        </w:rPr>
        <w:fldChar w:fldCharType="end"/>
      </w:r>
      <w:r w:rsidRPr="003B542F">
        <w:rPr>
          <w:rFonts w:ascii="EB Garamond" w:hAnsi="EB Garamond"/>
          <w:szCs w:val="16"/>
        </w:rPr>
        <w:t>, at 202.</w:t>
      </w:r>
    </w:p>
  </w:footnote>
  <w:footnote w:id="92">
    <w:p w14:paraId="11278691" w14:textId="63D9B444" w:rsidR="00B669A4" w:rsidRPr="003B542F" w:rsidRDefault="00B669A4"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w:t>
      </w:r>
      <w:r w:rsidRPr="003B542F">
        <w:rPr>
          <w:rFonts w:ascii="EB Garamond" w:eastAsia="Adobe Garamond Pro" w:hAnsi="EB Garamond"/>
          <w:i/>
          <w:iCs/>
          <w:szCs w:val="16"/>
        </w:rPr>
        <w:t>See, e.g.</w:t>
      </w:r>
      <w:r w:rsidRPr="003B542F">
        <w:rPr>
          <w:rFonts w:ascii="EB Garamond" w:eastAsia="Adobe Garamond Pro" w:hAnsi="EB Garamond"/>
          <w:szCs w:val="16"/>
        </w:rPr>
        <w:t xml:space="preserve">, </w:t>
      </w:r>
      <w:r w:rsidRPr="003B542F">
        <w:rPr>
          <w:rFonts w:ascii="EB Garamond" w:hAnsi="EB Garamond"/>
          <w:smallCaps/>
          <w:szCs w:val="16"/>
        </w:rPr>
        <w:t>Brynjolfsson &amp; McAfee</w:t>
      </w:r>
      <w:r w:rsidRPr="003B542F">
        <w:rPr>
          <w:rFonts w:ascii="EB Garamond" w:hAnsi="EB Garamond"/>
          <w:szCs w:val="16"/>
        </w:rPr>
        <w:t xml:space="preser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_Ref142059927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w:t>
      </w:r>
      <w:r w:rsidRPr="003B542F">
        <w:rPr>
          <w:rFonts w:ascii="EB Garamond" w:hAnsi="EB Garamond"/>
          <w:szCs w:val="16"/>
        </w:rPr>
        <w:fldChar w:fldCharType="end"/>
      </w:r>
      <w:r w:rsidRPr="003B542F">
        <w:rPr>
          <w:rFonts w:ascii="EB Garamond" w:hAnsi="EB Garamond"/>
          <w:szCs w:val="16"/>
        </w:rPr>
        <w:t xml:space="preserve">, at </w:t>
      </w:r>
      <w:r w:rsidRPr="003B542F">
        <w:rPr>
          <w:rFonts w:ascii="EB Garamond" w:eastAsia="Adobe Garamond Pro" w:hAnsi="EB Garamond"/>
          <w:szCs w:val="16"/>
        </w:rPr>
        <w:t xml:space="preserve"> 231–32.</w:t>
      </w:r>
    </w:p>
  </w:footnote>
  <w:footnote w:id="93">
    <w:p w14:paraId="346217A8"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id.</w:t>
      </w:r>
    </w:p>
  </w:footnote>
  <w:footnote w:id="94">
    <w:p w14:paraId="32325D9A" w14:textId="4BABC6B3"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Acemoglu &amp; Restrepo,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_Ref142059927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w:t>
      </w:r>
      <w:r w:rsidRPr="003B542F">
        <w:rPr>
          <w:rFonts w:ascii="EB Garamond" w:hAnsi="EB Garamond"/>
          <w:szCs w:val="16"/>
        </w:rPr>
        <w:fldChar w:fldCharType="end"/>
      </w:r>
      <w:r w:rsidRPr="003B542F">
        <w:rPr>
          <w:rFonts w:ascii="EB Garamond" w:hAnsi="EB Garamond"/>
          <w:szCs w:val="16"/>
        </w:rPr>
        <w:t>, at 202.</w:t>
      </w:r>
    </w:p>
  </w:footnote>
  <w:footnote w:id="95">
    <w:p w14:paraId="513DA10E"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w:t>
      </w:r>
    </w:p>
  </w:footnote>
  <w:footnote w:id="96">
    <w:p w14:paraId="44587432"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p>
  </w:footnote>
  <w:footnote w:id="97">
    <w:p w14:paraId="106E8167"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 199.</w:t>
      </w:r>
    </w:p>
  </w:footnote>
  <w:footnote w:id="98">
    <w:p w14:paraId="7A66FAB8" w14:textId="5211FDF9"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mallCaps/>
          <w:szCs w:val="16"/>
        </w:rPr>
        <w:t>Brynjolfsson &amp; McAfee</w:t>
      </w:r>
      <w:r w:rsidRPr="003B542F">
        <w:rPr>
          <w:rFonts w:ascii="EB Garamond" w:hAnsi="EB Garamond"/>
          <w:szCs w:val="16"/>
        </w:rPr>
        <w:t xml:space="preser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_Ref142059927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w:t>
      </w:r>
      <w:r w:rsidRPr="003B542F">
        <w:rPr>
          <w:rFonts w:ascii="EB Garamond" w:hAnsi="EB Garamond"/>
          <w:szCs w:val="16"/>
        </w:rPr>
        <w:fldChar w:fldCharType="end"/>
      </w:r>
      <w:r w:rsidRPr="003B542F">
        <w:rPr>
          <w:rFonts w:ascii="EB Garamond" w:hAnsi="EB Garamond"/>
          <w:szCs w:val="16"/>
        </w:rPr>
        <w:t>, at 232.</w:t>
      </w:r>
    </w:p>
  </w:footnote>
  <w:footnote w:id="99">
    <w:p w14:paraId="5BAD6EC9" w14:textId="7389451E"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Such a slowdown would help explain why productivity growth and labor market conditions have been poor for most of the past several decades. Acemoglu &amp; Restrepo,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_Ref142059927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w:t>
      </w:r>
      <w:r w:rsidRPr="003B542F">
        <w:rPr>
          <w:rFonts w:ascii="EB Garamond" w:hAnsi="EB Garamond"/>
          <w:szCs w:val="16"/>
        </w:rPr>
        <w:fldChar w:fldCharType="end"/>
      </w:r>
      <w:r w:rsidRPr="003B542F">
        <w:rPr>
          <w:rFonts w:ascii="EB Garamond" w:hAnsi="EB Garamond"/>
          <w:szCs w:val="16"/>
        </w:rPr>
        <w:t xml:space="preserve">, at 211; Briggs &amp; Kodnani,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_Ref142060013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30</w:t>
      </w:r>
      <w:r w:rsidRPr="003B542F">
        <w:rPr>
          <w:rFonts w:ascii="EB Garamond" w:hAnsi="EB Garamond"/>
          <w:szCs w:val="16"/>
        </w:rPr>
        <w:fldChar w:fldCharType="end"/>
      </w:r>
      <w:r w:rsidRPr="003B542F">
        <w:rPr>
          <w:rFonts w:ascii="EB Garamond" w:hAnsi="EB Garamond"/>
          <w:szCs w:val="16"/>
        </w:rPr>
        <w:t>, at 12.</w:t>
      </w:r>
    </w:p>
  </w:footnote>
  <w:footnote w:id="100">
    <w:p w14:paraId="277FFE4C" w14:textId="0ED0B74E"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Briggs &amp; Kodnani,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_Ref142060013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30</w:t>
      </w:r>
      <w:r w:rsidRPr="003B542F">
        <w:rPr>
          <w:rFonts w:ascii="EB Garamond" w:hAnsi="EB Garamond"/>
          <w:szCs w:val="16"/>
        </w:rPr>
        <w:fldChar w:fldCharType="end"/>
      </w:r>
      <w:r w:rsidRPr="003B542F">
        <w:rPr>
          <w:rFonts w:ascii="EB Garamond" w:hAnsi="EB Garamond"/>
          <w:szCs w:val="16"/>
        </w:rPr>
        <w:t>, at 12–13.</w:t>
      </w:r>
    </w:p>
  </w:footnote>
  <w:footnote w:id="101">
    <w:p w14:paraId="744B64F3" w14:textId="54781A70"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w:t>
      </w:r>
      <w:r w:rsidRPr="003B542F">
        <w:rPr>
          <w:rFonts w:ascii="EB Garamond" w:hAnsi="EB Garamond"/>
          <w:smallCaps/>
          <w:szCs w:val="16"/>
        </w:rPr>
        <w:t xml:space="preserve"> Brynjolfsson &amp; McAfee</w:t>
      </w:r>
      <w:r w:rsidRPr="003B542F">
        <w:rPr>
          <w:rFonts w:ascii="EB Garamond" w:hAnsi="EB Garamond"/>
          <w:szCs w:val="16"/>
        </w:rPr>
        <w:t xml:space="preser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_Ref142059927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w:t>
      </w:r>
      <w:r w:rsidRPr="003B542F">
        <w:rPr>
          <w:rFonts w:ascii="EB Garamond" w:hAnsi="EB Garamond"/>
          <w:szCs w:val="16"/>
        </w:rPr>
        <w:fldChar w:fldCharType="end"/>
      </w:r>
      <w:r w:rsidRPr="003B542F">
        <w:rPr>
          <w:rFonts w:ascii="EB Garamond" w:hAnsi="EB Garamond"/>
          <w:szCs w:val="16"/>
        </w:rPr>
        <w:t>, at 232.</w:t>
      </w:r>
    </w:p>
  </w:footnote>
  <w:footnote w:id="102">
    <w:p w14:paraId="0B6CB917" w14:textId="42632331"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Acemoglu &amp; Restrepo,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_Ref142059927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w:t>
      </w:r>
      <w:r w:rsidRPr="003B542F">
        <w:rPr>
          <w:rFonts w:ascii="EB Garamond" w:hAnsi="EB Garamond"/>
          <w:szCs w:val="16"/>
        </w:rPr>
        <w:fldChar w:fldCharType="end"/>
      </w:r>
      <w:r w:rsidRPr="003B542F">
        <w:rPr>
          <w:rFonts w:ascii="EB Garamond" w:hAnsi="EB Garamond"/>
          <w:szCs w:val="16"/>
        </w:rPr>
        <w:t>, at 209.</w:t>
      </w:r>
    </w:p>
  </w:footnote>
  <w:footnote w:id="103">
    <w:p w14:paraId="65054FBD" w14:textId="5D5F190D"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Briggs &amp; Kodnani,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_Ref142060013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30</w:t>
      </w:r>
      <w:r w:rsidRPr="003B542F">
        <w:rPr>
          <w:rFonts w:ascii="EB Garamond" w:hAnsi="EB Garamond"/>
          <w:szCs w:val="16"/>
        </w:rPr>
        <w:fldChar w:fldCharType="end"/>
      </w:r>
      <w:r w:rsidRPr="003B542F">
        <w:rPr>
          <w:rFonts w:ascii="EB Garamond" w:hAnsi="EB Garamond"/>
          <w:szCs w:val="16"/>
        </w:rPr>
        <w:t xml:space="preserve">, at 6–7; Verma &amp; De Vynck,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_Ref141798926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w:t>
      </w:r>
      <w:r w:rsidRPr="003B542F">
        <w:rPr>
          <w:rFonts w:ascii="EB Garamond" w:hAnsi="EB Garamond"/>
          <w:szCs w:val="16"/>
        </w:rPr>
        <w:fldChar w:fldCharType="end"/>
      </w:r>
      <w:r w:rsidRPr="003B542F">
        <w:rPr>
          <w:rFonts w:ascii="EB Garamond" w:hAnsi="EB Garamond"/>
          <w:szCs w:val="16"/>
        </w:rPr>
        <w:t>.</w:t>
      </w:r>
    </w:p>
  </w:footnote>
  <w:footnote w:id="104">
    <w:p w14:paraId="17D10232" w14:textId="7CB8E149"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E879AE" w:rsidRPr="003B542F">
        <w:rPr>
          <w:rFonts w:ascii="EB Garamond" w:hAnsi="EB Garamond"/>
          <w:i/>
          <w:iCs/>
          <w:szCs w:val="16"/>
        </w:rPr>
        <w:t xml:space="preserve">See e.g., </w:t>
      </w:r>
      <w:r w:rsidRPr="003B542F">
        <w:rPr>
          <w:rFonts w:ascii="EB Garamond" w:hAnsi="EB Garamond"/>
          <w:szCs w:val="16"/>
        </w:rPr>
        <w:t xml:space="preserve">Tyna Eloundou, et al., GPTs Are GPTs: An Early Look at the Labor Market Impact Potential of Large Language Models 14 (Mar. 17, 2023) (manuscript), </w:t>
      </w:r>
    </w:p>
    <w:p w14:paraId="484DE74B" w14:textId="77777777" w:rsidR="00B669A4" w:rsidRPr="003B542F" w:rsidRDefault="00B669A4" w:rsidP="0016785A">
      <w:pPr>
        <w:pStyle w:val="FootnoteText"/>
        <w:rPr>
          <w:rFonts w:ascii="EB Garamond" w:hAnsi="EB Garamond"/>
          <w:szCs w:val="16"/>
        </w:rPr>
      </w:pPr>
      <w:r w:rsidRPr="003B542F">
        <w:rPr>
          <w:rFonts w:ascii="EB Garamond" w:hAnsi="EB Garamond"/>
          <w:szCs w:val="16"/>
        </w:rPr>
        <w:t>https://doi.org/10.48550/arXiv.2303.10130;</w:t>
      </w:r>
      <w:r w:rsidRPr="003B542F">
        <w:rPr>
          <w:rStyle w:val="Hyperlink"/>
          <w:rFonts w:ascii="EB Garamond" w:hAnsi="EB Garamond"/>
          <w:szCs w:val="16"/>
          <w:u w:val="none"/>
        </w:rPr>
        <w:t xml:space="preserve"> </w:t>
      </w:r>
      <w:r w:rsidRPr="003B542F">
        <w:rPr>
          <w:rStyle w:val="Hyperlink"/>
          <w:rFonts w:ascii="EB Garamond" w:hAnsi="EB Garamond"/>
          <w:color w:val="auto"/>
          <w:szCs w:val="16"/>
          <w:u w:val="none"/>
        </w:rPr>
        <w:t>Ed Felten, Manav Raj &amp; Robert Seamans, How Will Language Modelers Like ChatGPT Affect Occupations and Industries? 3 (Mar. 18, 2023) (manuscript), https://arxiv.org/ftp/arxiv/papers/2303/2303.01157.pdf.</w:t>
      </w:r>
    </w:p>
  </w:footnote>
  <w:footnote w:id="105">
    <w:p w14:paraId="6FAF0BC0" w14:textId="584DA9F0"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Briggs &amp; Kodnani,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_Ref142060013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30</w:t>
      </w:r>
      <w:r w:rsidRPr="003B542F">
        <w:rPr>
          <w:rFonts w:ascii="EB Garamond" w:hAnsi="EB Garamond"/>
          <w:szCs w:val="16"/>
        </w:rPr>
        <w:fldChar w:fldCharType="end"/>
      </w:r>
      <w:r w:rsidRPr="003B542F">
        <w:rPr>
          <w:rFonts w:ascii="EB Garamond" w:hAnsi="EB Garamond"/>
          <w:szCs w:val="16"/>
        </w:rPr>
        <w:t xml:space="preserve">, at 7–10; Felten, Raj, &amp; Seamans,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_Ref141866589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100</w:t>
      </w:r>
      <w:r w:rsidRPr="003B542F">
        <w:rPr>
          <w:rFonts w:ascii="EB Garamond" w:hAnsi="EB Garamond"/>
          <w:szCs w:val="16"/>
        </w:rPr>
        <w:fldChar w:fldCharType="end"/>
      </w:r>
      <w:r w:rsidRPr="003B542F">
        <w:rPr>
          <w:rFonts w:ascii="EB Garamond" w:hAnsi="EB Garamond"/>
          <w:szCs w:val="16"/>
        </w:rPr>
        <w:t xml:space="preserve">, at 35–36.  </w:t>
      </w:r>
    </w:p>
  </w:footnote>
  <w:footnote w:id="106">
    <w:p w14:paraId="2962A6FC"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E.g.</w:t>
      </w:r>
      <w:r w:rsidRPr="003B542F">
        <w:rPr>
          <w:rFonts w:ascii="EB Garamond" w:hAnsi="EB Garamond"/>
          <w:szCs w:val="16"/>
        </w:rPr>
        <w:t xml:space="preserve">, Hilary G. Escajeda, </w:t>
      </w:r>
      <w:r w:rsidRPr="003B542F">
        <w:rPr>
          <w:rFonts w:ascii="EB Garamond" w:hAnsi="EB Garamond"/>
          <w:i/>
          <w:iCs/>
          <w:szCs w:val="16"/>
        </w:rPr>
        <w:t>Zero Economic Value Humans?</w:t>
      </w:r>
      <w:r w:rsidRPr="003B542F">
        <w:rPr>
          <w:rFonts w:ascii="EB Garamond" w:hAnsi="EB Garamond"/>
          <w:szCs w:val="16"/>
        </w:rPr>
        <w:t xml:space="preserve">, </w:t>
      </w:r>
      <w:r w:rsidRPr="003B542F">
        <w:rPr>
          <w:rFonts w:ascii="EB Garamond" w:hAnsi="EB Garamond"/>
          <w:smallCaps/>
          <w:szCs w:val="16"/>
        </w:rPr>
        <w:t>10 Wake Forest J.L. &amp; Pol'y</w:t>
      </w:r>
      <w:r w:rsidRPr="003B542F">
        <w:rPr>
          <w:rFonts w:ascii="EB Garamond" w:hAnsi="EB Garamond"/>
          <w:szCs w:val="16"/>
        </w:rPr>
        <w:t xml:space="preserve"> 129, 146–47 (2020); Sage Isabella Cammers-Goodwin, </w:t>
      </w:r>
      <w:r w:rsidRPr="003B542F">
        <w:rPr>
          <w:rFonts w:ascii="EB Garamond" w:hAnsi="EB Garamond"/>
          <w:i/>
          <w:iCs/>
          <w:szCs w:val="16"/>
        </w:rPr>
        <w:t>“Tech:” the Curse and the Cure: Why and How Silicon Valley Should Support Economic Security</w:t>
      </w:r>
      <w:r w:rsidRPr="003B542F">
        <w:rPr>
          <w:rFonts w:ascii="EB Garamond" w:hAnsi="EB Garamond"/>
          <w:szCs w:val="16"/>
        </w:rPr>
        <w:t xml:space="preserve">, 9 </w:t>
      </w:r>
      <w:r w:rsidRPr="003B542F">
        <w:rPr>
          <w:rFonts w:ascii="EB Garamond" w:hAnsi="EB Garamond"/>
          <w:smallCaps/>
          <w:szCs w:val="16"/>
        </w:rPr>
        <w:t>U.C. Irvine L. Rev.</w:t>
      </w:r>
      <w:r w:rsidRPr="003B542F">
        <w:rPr>
          <w:rFonts w:ascii="EB Garamond" w:hAnsi="EB Garamond"/>
          <w:szCs w:val="16"/>
        </w:rPr>
        <w:t xml:space="preserve"> 1063, 1074–75 (2019). </w:t>
      </w:r>
    </w:p>
  </w:footnote>
  <w:footnote w:id="107">
    <w:p w14:paraId="48ACCA1E" w14:textId="7DA8468A"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w:t>
      </w:r>
      <w:r w:rsidRPr="003B542F">
        <w:rPr>
          <w:rFonts w:ascii="EB Garamond" w:hAnsi="EB Garamond"/>
          <w:szCs w:val="16"/>
        </w:rPr>
        <w:t xml:space="preserve"> Verma &amp; De Vynck</w:t>
      </w:r>
      <w:r w:rsidRPr="003B542F">
        <w:rPr>
          <w:rFonts w:ascii="EB Garamond" w:hAnsi="EB Garamond"/>
          <w:i/>
          <w:iCs/>
          <w:szCs w:val="16"/>
        </w:rPr>
        <w:t xml:space="preserv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_Ref141798926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w:t>
      </w:r>
      <w:r w:rsidRPr="003B542F">
        <w:rPr>
          <w:rFonts w:ascii="EB Garamond" w:hAnsi="EB Garamond"/>
          <w:szCs w:val="16"/>
        </w:rPr>
        <w:fldChar w:fldCharType="end"/>
      </w:r>
      <w:r w:rsidRPr="003B542F">
        <w:rPr>
          <w:rFonts w:ascii="EB Garamond" w:hAnsi="EB Garamond"/>
          <w:szCs w:val="16"/>
        </w:rPr>
        <w:t>.</w:t>
      </w:r>
    </w:p>
  </w:footnote>
  <w:footnote w:id="108">
    <w:p w14:paraId="27D2C00F" w14:textId="16417232"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Escajeda,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_Ref142060354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102</w:t>
      </w:r>
      <w:r w:rsidRPr="003B542F">
        <w:rPr>
          <w:rFonts w:ascii="EB Garamond" w:hAnsi="EB Garamond"/>
          <w:szCs w:val="16"/>
        </w:rPr>
        <w:fldChar w:fldCharType="end"/>
      </w:r>
      <w:r w:rsidRPr="003B542F">
        <w:rPr>
          <w:rFonts w:ascii="EB Garamond" w:hAnsi="EB Garamond"/>
          <w:szCs w:val="16"/>
        </w:rPr>
        <w:t>, at 147.</w:t>
      </w:r>
    </w:p>
  </w:footnote>
  <w:footnote w:id="109">
    <w:p w14:paraId="5B1ECD26"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p>
  </w:footnote>
  <w:footnote w:id="110">
    <w:p w14:paraId="47B11281" w14:textId="494AD461"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w:t>
      </w:r>
      <w:r w:rsidRPr="003B542F">
        <w:rPr>
          <w:rFonts w:ascii="EB Garamond" w:hAnsi="EB Garamond"/>
          <w:szCs w:val="16"/>
        </w:rPr>
        <w:t xml:space="preserve"> Verma &amp; De Vynck</w:t>
      </w:r>
      <w:r w:rsidRPr="003B542F">
        <w:rPr>
          <w:rFonts w:ascii="EB Garamond" w:hAnsi="EB Garamond"/>
          <w:i/>
          <w:iCs/>
          <w:szCs w:val="16"/>
        </w:rPr>
        <w:t xml:space="preserv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_Ref141798926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w:t>
      </w:r>
      <w:r w:rsidRPr="003B542F">
        <w:rPr>
          <w:rFonts w:ascii="EB Garamond" w:hAnsi="EB Garamond"/>
          <w:szCs w:val="16"/>
        </w:rPr>
        <w:fldChar w:fldCharType="end"/>
      </w:r>
      <w:r w:rsidRPr="003B542F">
        <w:rPr>
          <w:rFonts w:ascii="EB Garamond" w:hAnsi="EB Garamond"/>
          <w:szCs w:val="16"/>
        </w:rPr>
        <w:t>.</w:t>
      </w:r>
    </w:p>
  </w:footnote>
  <w:footnote w:id="111">
    <w:p w14:paraId="6F1FC7AF" w14:textId="7B861599"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mallCaps/>
          <w:szCs w:val="16"/>
        </w:rPr>
        <w:t>Brynjolfsson &amp; McAfee</w:t>
      </w:r>
      <w:r w:rsidRPr="003B542F">
        <w:rPr>
          <w:rFonts w:ascii="EB Garamond" w:hAnsi="EB Garamond"/>
          <w:szCs w:val="16"/>
        </w:rPr>
        <w:t xml:space="preser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_Ref142059927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w:t>
      </w:r>
      <w:r w:rsidRPr="003B542F">
        <w:rPr>
          <w:rFonts w:ascii="EB Garamond" w:hAnsi="EB Garamond"/>
          <w:szCs w:val="16"/>
        </w:rPr>
        <w:fldChar w:fldCharType="end"/>
      </w:r>
      <w:r w:rsidRPr="003B542F">
        <w:rPr>
          <w:rFonts w:ascii="EB Garamond" w:hAnsi="EB Garamond"/>
          <w:szCs w:val="16"/>
        </w:rPr>
        <w:t>, at 231–32.</w:t>
      </w:r>
    </w:p>
  </w:footnote>
  <w:footnote w:id="112">
    <w:p w14:paraId="313C8933"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id.</w:t>
      </w:r>
    </w:p>
  </w:footnote>
  <w:footnote w:id="113">
    <w:p w14:paraId="7A68307B" w14:textId="6F983913"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Escajeda,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_Ref142060354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102</w:t>
      </w:r>
      <w:r w:rsidRPr="003B542F">
        <w:rPr>
          <w:rFonts w:ascii="EB Garamond" w:hAnsi="EB Garamond"/>
          <w:szCs w:val="16"/>
        </w:rPr>
        <w:fldChar w:fldCharType="end"/>
      </w:r>
      <w:r w:rsidRPr="003B542F">
        <w:rPr>
          <w:rFonts w:ascii="EB Garamond" w:hAnsi="EB Garamond"/>
          <w:szCs w:val="16"/>
        </w:rPr>
        <w:t>, at 182–83.</w:t>
      </w:r>
    </w:p>
  </w:footnote>
  <w:footnote w:id="114">
    <w:p w14:paraId="773F9B61" w14:textId="4EBFB4DE"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C7793D" w:rsidRPr="003B542F">
        <w:rPr>
          <w:rFonts w:ascii="EB Garamond" w:hAnsi="EB Garamond"/>
          <w:smallCaps/>
          <w:szCs w:val="16"/>
        </w:rPr>
        <w:t>Brynjolfsson &amp; McAfee</w:t>
      </w:r>
      <w:r w:rsidR="00C7793D" w:rsidRPr="003B542F">
        <w:rPr>
          <w:rFonts w:ascii="EB Garamond" w:hAnsi="EB Garamond"/>
          <w:szCs w:val="16"/>
        </w:rPr>
        <w:t xml:space="preserve">, </w:t>
      </w:r>
      <w:r w:rsidR="00C7793D" w:rsidRPr="003B542F">
        <w:rPr>
          <w:rFonts w:ascii="EB Garamond" w:hAnsi="EB Garamond"/>
          <w:i/>
          <w:iCs/>
          <w:szCs w:val="16"/>
        </w:rPr>
        <w:t xml:space="preserve">supra </w:t>
      </w:r>
      <w:r w:rsidR="00C7793D" w:rsidRPr="003B542F">
        <w:rPr>
          <w:rFonts w:ascii="EB Garamond" w:hAnsi="EB Garamond"/>
          <w:szCs w:val="16"/>
        </w:rPr>
        <w:t xml:space="preserve">note </w:t>
      </w:r>
      <w:r w:rsidR="00C7793D" w:rsidRPr="003B542F">
        <w:rPr>
          <w:rFonts w:ascii="EB Garamond" w:hAnsi="EB Garamond"/>
          <w:szCs w:val="16"/>
        </w:rPr>
        <w:fldChar w:fldCharType="begin"/>
      </w:r>
      <w:r w:rsidR="00C7793D" w:rsidRPr="003B542F">
        <w:rPr>
          <w:rFonts w:ascii="EB Garamond" w:hAnsi="EB Garamond"/>
          <w:szCs w:val="16"/>
        </w:rPr>
        <w:instrText xml:space="preserve"> NOTEREF _Ref142059927 \h  \* MERGEFORMAT </w:instrText>
      </w:r>
      <w:r w:rsidR="00C7793D" w:rsidRPr="003B542F">
        <w:rPr>
          <w:rFonts w:ascii="EB Garamond" w:hAnsi="EB Garamond"/>
          <w:szCs w:val="16"/>
        </w:rPr>
      </w:r>
      <w:r w:rsidR="00C7793D" w:rsidRPr="003B542F">
        <w:rPr>
          <w:rFonts w:ascii="EB Garamond" w:hAnsi="EB Garamond"/>
          <w:szCs w:val="16"/>
        </w:rPr>
        <w:fldChar w:fldCharType="separate"/>
      </w:r>
      <w:r w:rsidR="002D1CEF">
        <w:rPr>
          <w:rFonts w:ascii="EB Garamond" w:hAnsi="EB Garamond"/>
          <w:szCs w:val="16"/>
        </w:rPr>
        <w:t>31</w:t>
      </w:r>
      <w:r w:rsidR="00C7793D" w:rsidRPr="003B542F">
        <w:rPr>
          <w:rFonts w:ascii="EB Garamond" w:hAnsi="EB Garamond"/>
          <w:szCs w:val="16"/>
        </w:rPr>
        <w:fldChar w:fldCharType="end"/>
      </w:r>
      <w:r w:rsidR="00C7793D" w:rsidRPr="003B542F">
        <w:rPr>
          <w:rFonts w:ascii="EB Garamond" w:hAnsi="EB Garamond"/>
          <w:szCs w:val="16"/>
        </w:rPr>
        <w:t>, at 234.</w:t>
      </w:r>
    </w:p>
  </w:footnote>
  <w:footnote w:id="115">
    <w:p w14:paraId="5E38C914"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 235.</w:t>
      </w:r>
    </w:p>
  </w:footnote>
  <w:footnote w:id="116">
    <w:p w14:paraId="4386F362"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Shigehiro Oishi and Erin C. Westgate, </w:t>
      </w:r>
      <w:r w:rsidRPr="003B542F">
        <w:rPr>
          <w:rFonts w:ascii="EB Garamond" w:hAnsi="EB Garamond"/>
          <w:i/>
          <w:iCs/>
          <w:szCs w:val="16"/>
        </w:rPr>
        <w:t>A Psychologically Rich Life: Beyond Happiness and Meaning</w:t>
      </w:r>
      <w:r w:rsidRPr="003B542F">
        <w:rPr>
          <w:rFonts w:ascii="EB Garamond" w:hAnsi="EB Garamond"/>
          <w:szCs w:val="16"/>
        </w:rPr>
        <w:t xml:space="preserve">, </w:t>
      </w:r>
      <w:r w:rsidRPr="003B542F">
        <w:rPr>
          <w:rFonts w:ascii="EB Garamond" w:hAnsi="EB Garamond"/>
          <w:smallCaps/>
          <w:szCs w:val="16"/>
        </w:rPr>
        <w:t>129 Psych. Rev. 790</w:t>
      </w:r>
      <w:r w:rsidRPr="003B542F">
        <w:rPr>
          <w:rFonts w:ascii="EB Garamond" w:hAnsi="EB Garamond"/>
          <w:szCs w:val="16"/>
        </w:rPr>
        <w:t>, 803 (2022).</w:t>
      </w:r>
    </w:p>
  </w:footnote>
  <w:footnote w:id="117">
    <w:p w14:paraId="2B33DEC1" w14:textId="7B8069CB"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Escajeda,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_Ref142060354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102</w:t>
      </w:r>
      <w:r w:rsidRPr="003B542F">
        <w:rPr>
          <w:rFonts w:ascii="EB Garamond" w:hAnsi="EB Garamond"/>
          <w:szCs w:val="16"/>
        </w:rPr>
        <w:fldChar w:fldCharType="end"/>
      </w:r>
      <w:r w:rsidRPr="003B542F">
        <w:rPr>
          <w:rFonts w:ascii="EB Garamond" w:hAnsi="EB Garamond"/>
          <w:szCs w:val="16"/>
        </w:rPr>
        <w:t xml:space="preserve">, at 163–64; Sarah J. Ward &amp; Laura A. King, </w:t>
      </w:r>
      <w:r w:rsidRPr="003B542F">
        <w:rPr>
          <w:rFonts w:ascii="EB Garamond" w:hAnsi="EB Garamond"/>
          <w:i/>
          <w:iCs/>
          <w:szCs w:val="16"/>
        </w:rPr>
        <w:t>Work and the Good Life: How Work Contributes to Meaning in Life</w:t>
      </w:r>
      <w:r w:rsidRPr="003B542F">
        <w:rPr>
          <w:rFonts w:ascii="EB Garamond" w:hAnsi="EB Garamond"/>
          <w:szCs w:val="16"/>
        </w:rPr>
        <w:t xml:space="preserve">, 37 </w:t>
      </w:r>
      <w:r w:rsidRPr="003B542F">
        <w:rPr>
          <w:rFonts w:ascii="EB Garamond" w:hAnsi="EB Garamond"/>
          <w:smallCaps/>
          <w:szCs w:val="16"/>
        </w:rPr>
        <w:t>Res. Org. Behav.</w:t>
      </w:r>
      <w:r w:rsidRPr="003B542F">
        <w:rPr>
          <w:rFonts w:ascii="EB Garamond" w:hAnsi="EB Garamond"/>
          <w:szCs w:val="16"/>
        </w:rPr>
        <w:t xml:space="preserve"> 59, 64–65 (2017).</w:t>
      </w:r>
    </w:p>
  </w:footnote>
  <w:footnote w:id="118">
    <w:p w14:paraId="7FF55805"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e.g., Vlad Costin &amp; Vivian L. Vignoles, </w:t>
      </w:r>
      <w:r w:rsidRPr="003B542F">
        <w:rPr>
          <w:rFonts w:ascii="EB Garamond" w:hAnsi="EB Garamond"/>
          <w:i/>
          <w:iCs/>
          <w:szCs w:val="16"/>
        </w:rPr>
        <w:t>Meaning Is About Mattering: Evaluating Coherence, Purpose, and Existential Mattering as Precursors of Meaning in Life Judgments</w:t>
      </w:r>
      <w:r w:rsidRPr="003B542F">
        <w:rPr>
          <w:rFonts w:ascii="EB Garamond" w:hAnsi="EB Garamond"/>
          <w:szCs w:val="16"/>
        </w:rPr>
        <w:t xml:space="preserve">, 118 </w:t>
      </w:r>
      <w:r w:rsidRPr="003B542F">
        <w:rPr>
          <w:rFonts w:ascii="EB Garamond" w:hAnsi="EB Garamond"/>
          <w:smallCaps/>
          <w:szCs w:val="16"/>
        </w:rPr>
        <w:t>J. Personality &amp; Soc. Psych.: Personality Processes &amp; Individual Differences</w:t>
      </w:r>
      <w:r w:rsidRPr="003B542F">
        <w:rPr>
          <w:rFonts w:ascii="EB Garamond" w:hAnsi="EB Garamond"/>
          <w:szCs w:val="16"/>
        </w:rPr>
        <w:t xml:space="preserve"> 864, 865, 872 (2020).</w:t>
      </w:r>
    </w:p>
  </w:footnote>
  <w:footnote w:id="119">
    <w:p w14:paraId="023EA3B8" w14:textId="0997DBC9"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E.g.</w:t>
      </w:r>
      <w:r w:rsidRPr="003B542F">
        <w:rPr>
          <w:rFonts w:ascii="EB Garamond" w:hAnsi="EB Garamond"/>
          <w:szCs w:val="16"/>
        </w:rPr>
        <w:t xml:space="preserve">, Charles P. Trumbull IV, </w:t>
      </w:r>
      <w:r w:rsidRPr="003B542F">
        <w:rPr>
          <w:rFonts w:ascii="EB Garamond" w:hAnsi="EB Garamond"/>
          <w:i/>
          <w:iCs/>
          <w:szCs w:val="16"/>
        </w:rPr>
        <w:t>Autonomous Weapons, How Existing Law Can Regulate Future Weapons</w:t>
      </w:r>
      <w:r w:rsidRPr="003B542F">
        <w:rPr>
          <w:rFonts w:ascii="EB Garamond" w:hAnsi="EB Garamond"/>
          <w:szCs w:val="16"/>
        </w:rPr>
        <w:t xml:space="preserve">, </w:t>
      </w:r>
      <w:r w:rsidRPr="003B542F">
        <w:rPr>
          <w:rFonts w:ascii="EB Garamond" w:hAnsi="EB Garamond"/>
          <w:smallCaps/>
          <w:szCs w:val="16"/>
        </w:rPr>
        <w:t>34 Emory Int’l L. Rev. 53</w:t>
      </w:r>
      <w:r w:rsidRPr="003B542F">
        <w:rPr>
          <w:rFonts w:ascii="EB Garamond" w:hAnsi="EB Garamond"/>
          <w:szCs w:val="16"/>
        </w:rPr>
        <w:t xml:space="preserve">3, 535–36 (2020); Crootof,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_Ref141799390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32</w:t>
      </w:r>
      <w:r w:rsidRPr="003B542F">
        <w:rPr>
          <w:rFonts w:ascii="EB Garamond" w:hAnsi="EB Garamond"/>
          <w:szCs w:val="16"/>
        </w:rPr>
        <w:fldChar w:fldCharType="end"/>
      </w:r>
      <w:r w:rsidRPr="003B542F">
        <w:rPr>
          <w:rFonts w:ascii="EB Garamond" w:hAnsi="EB Garamond"/>
          <w:szCs w:val="16"/>
        </w:rPr>
        <w:t>, at 1840.</w:t>
      </w:r>
    </w:p>
  </w:footnote>
  <w:footnote w:id="120">
    <w:p w14:paraId="381B6C89"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E.g.</w:t>
      </w:r>
      <w:r w:rsidRPr="003B542F">
        <w:rPr>
          <w:rFonts w:ascii="EB Garamond" w:hAnsi="EB Garamond"/>
          <w:szCs w:val="16"/>
        </w:rPr>
        <w:t xml:space="preserve">, Kenneth Payne, </w:t>
      </w:r>
      <w:r w:rsidRPr="003B542F">
        <w:rPr>
          <w:rFonts w:ascii="EB Garamond" w:hAnsi="EB Garamond"/>
          <w:i/>
          <w:iCs/>
          <w:szCs w:val="16"/>
        </w:rPr>
        <w:t>Artificial Intelligence: A Revolution in Strategic Affairs</w:t>
      </w:r>
      <w:r w:rsidRPr="003B542F">
        <w:rPr>
          <w:rFonts w:ascii="EB Garamond" w:hAnsi="EB Garamond"/>
          <w:szCs w:val="16"/>
        </w:rPr>
        <w:t xml:space="preserve">, 60 </w:t>
      </w:r>
      <w:r w:rsidRPr="003B542F">
        <w:rPr>
          <w:rFonts w:ascii="EB Garamond" w:hAnsi="EB Garamond"/>
          <w:smallCaps/>
          <w:szCs w:val="16"/>
        </w:rPr>
        <w:t>Survival: Glob. Pol. &amp; Strategy</w:t>
      </w:r>
      <w:r w:rsidRPr="003B542F">
        <w:rPr>
          <w:rFonts w:ascii="EB Garamond" w:hAnsi="EB Garamond"/>
          <w:szCs w:val="16"/>
        </w:rPr>
        <w:t xml:space="preserve"> 7, 24–25 (2018). </w:t>
      </w:r>
    </w:p>
  </w:footnote>
  <w:footnote w:id="121">
    <w:p w14:paraId="0F1FA170" w14:textId="61FD11B1"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Crootof,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_Ref141799390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32</w:t>
      </w:r>
      <w:r w:rsidRPr="003B542F">
        <w:rPr>
          <w:rFonts w:ascii="EB Garamond" w:hAnsi="EB Garamond"/>
          <w:szCs w:val="16"/>
        </w:rPr>
        <w:fldChar w:fldCharType="end"/>
      </w:r>
      <w:r w:rsidRPr="003B542F">
        <w:rPr>
          <w:rFonts w:ascii="EB Garamond" w:hAnsi="EB Garamond"/>
          <w:szCs w:val="16"/>
        </w:rPr>
        <w:t>, at 1866.</w:t>
      </w:r>
    </w:p>
  </w:footnote>
  <w:footnote w:id="122">
    <w:p w14:paraId="4B80EBC0"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Id.</w:t>
      </w:r>
    </w:p>
  </w:footnote>
  <w:footnote w:id="123">
    <w:p w14:paraId="2BE10915" w14:textId="45C84546"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Trumbull,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_Ref142060417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115</w:t>
      </w:r>
      <w:r w:rsidRPr="003B542F">
        <w:rPr>
          <w:rFonts w:ascii="EB Garamond" w:hAnsi="EB Garamond"/>
          <w:szCs w:val="16"/>
        </w:rPr>
        <w:fldChar w:fldCharType="end"/>
      </w:r>
      <w:r w:rsidRPr="003B542F">
        <w:rPr>
          <w:rFonts w:ascii="EB Garamond" w:hAnsi="EB Garamond"/>
          <w:szCs w:val="16"/>
        </w:rPr>
        <w:t>, at 545.</w:t>
      </w:r>
    </w:p>
  </w:footnote>
  <w:footnote w:id="124">
    <w:p w14:paraId="7326266B" w14:textId="0B517DBB"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Crootof,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_Ref141799390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32</w:t>
      </w:r>
      <w:r w:rsidRPr="003B542F">
        <w:rPr>
          <w:rFonts w:ascii="EB Garamond" w:hAnsi="EB Garamond"/>
          <w:szCs w:val="16"/>
        </w:rPr>
        <w:fldChar w:fldCharType="end"/>
      </w:r>
      <w:r w:rsidRPr="003B542F">
        <w:rPr>
          <w:rFonts w:ascii="EB Garamond" w:hAnsi="EB Garamond"/>
          <w:szCs w:val="16"/>
        </w:rPr>
        <w:t>, at 1867.</w:t>
      </w:r>
    </w:p>
  </w:footnote>
  <w:footnote w:id="125">
    <w:p w14:paraId="199CD521" w14:textId="54C43AC1"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Trumbull,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_Ref142060417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115</w:t>
      </w:r>
      <w:r w:rsidRPr="003B542F">
        <w:rPr>
          <w:rFonts w:ascii="EB Garamond" w:hAnsi="EB Garamond"/>
          <w:szCs w:val="16"/>
        </w:rPr>
        <w:fldChar w:fldCharType="end"/>
      </w:r>
      <w:r w:rsidRPr="003B542F">
        <w:rPr>
          <w:rFonts w:ascii="EB Garamond" w:hAnsi="EB Garamond"/>
          <w:szCs w:val="16"/>
        </w:rPr>
        <w:t>, at 545–46.</w:t>
      </w:r>
    </w:p>
  </w:footnote>
  <w:footnote w:id="126">
    <w:p w14:paraId="30A90903" w14:textId="604B9421"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Allen &amp; Chan,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_Ref141798926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w:t>
      </w:r>
      <w:r w:rsidRPr="003B542F">
        <w:rPr>
          <w:rFonts w:ascii="EB Garamond" w:hAnsi="EB Garamond"/>
          <w:szCs w:val="16"/>
        </w:rPr>
        <w:fldChar w:fldCharType="end"/>
      </w:r>
      <w:r w:rsidRPr="003B542F">
        <w:rPr>
          <w:rFonts w:ascii="EB Garamond" w:hAnsi="EB Garamond"/>
          <w:szCs w:val="16"/>
        </w:rPr>
        <w:t>, at 21–23.</w:t>
      </w:r>
      <w:r w:rsidRPr="003B542F">
        <w:rPr>
          <w:rFonts w:ascii="EB Garamond" w:hAnsi="EB Garamond"/>
          <w:i/>
          <w:iCs/>
          <w:szCs w:val="16"/>
        </w:rPr>
        <w:t xml:space="preserve"> </w:t>
      </w:r>
    </w:p>
  </w:footnote>
  <w:footnote w:id="127">
    <w:p w14:paraId="5FCB9081"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id. </w:t>
      </w:r>
    </w:p>
  </w:footnote>
  <w:footnote w:id="128">
    <w:p w14:paraId="1F738B98"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For a report on AI accidents in the military context, see Zachary Arnold &amp; Helen Toner, </w:t>
      </w:r>
      <w:r w:rsidRPr="003B542F">
        <w:rPr>
          <w:rFonts w:ascii="EB Garamond" w:hAnsi="EB Garamond"/>
          <w:i/>
          <w:iCs/>
          <w:szCs w:val="16"/>
        </w:rPr>
        <w:t>AI Accidents: An Emerging Threat</w:t>
      </w:r>
      <w:r w:rsidRPr="003B542F">
        <w:rPr>
          <w:rFonts w:ascii="EB Garamond" w:hAnsi="EB Garamond"/>
          <w:szCs w:val="16"/>
        </w:rPr>
        <w:t xml:space="preserve">, </w:t>
      </w:r>
      <w:r w:rsidRPr="003B542F">
        <w:rPr>
          <w:rFonts w:ascii="EB Garamond" w:hAnsi="EB Garamond"/>
          <w:smallCaps/>
          <w:szCs w:val="16"/>
        </w:rPr>
        <w:t>Ctr. for Sec. &amp; Emerging Tech.</w:t>
      </w:r>
      <w:r w:rsidRPr="003B542F">
        <w:rPr>
          <w:rFonts w:ascii="EB Garamond" w:hAnsi="EB Garamond"/>
          <w:szCs w:val="16"/>
        </w:rPr>
        <w:t xml:space="preserve"> (July 2021), https://cset.georgetown.edu/wp-content/uploads/CSET-AI-Accidents-An-Emerging-Threat.pdf.</w:t>
      </w:r>
    </w:p>
  </w:footnote>
  <w:footnote w:id="129">
    <w:p w14:paraId="2EBEFAD2" w14:textId="6A7451C3"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Scharre</w:t>
      </w:r>
      <w:r w:rsidRPr="003B542F">
        <w:rPr>
          <w:rFonts w:ascii="EB Garamond" w:hAnsi="EB Garamond"/>
          <w:szCs w:val="16"/>
        </w:rPr>
        <w:t xml:space="preser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_Ref141799390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32</w:t>
      </w:r>
      <w:r w:rsidRPr="003B542F">
        <w:rPr>
          <w:rFonts w:ascii="EB Garamond" w:hAnsi="EB Garamond"/>
          <w:szCs w:val="16"/>
        </w:rPr>
        <w:fldChar w:fldCharType="end"/>
      </w:r>
      <w:r w:rsidRPr="003B542F">
        <w:rPr>
          <w:rFonts w:ascii="EB Garamond" w:hAnsi="EB Garamond"/>
          <w:szCs w:val="16"/>
        </w:rPr>
        <w:t>, at 139–43.</w:t>
      </w:r>
    </w:p>
  </w:footnote>
  <w:footnote w:id="130">
    <w:p w14:paraId="6FA91165"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153–55. </w:t>
      </w:r>
    </w:p>
  </w:footnote>
  <w:footnote w:id="131">
    <w:p w14:paraId="440D37FE"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 151.</w:t>
      </w:r>
    </w:p>
  </w:footnote>
  <w:footnote w:id="132">
    <w:p w14:paraId="4A29DF1E"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 149.</w:t>
      </w:r>
    </w:p>
  </w:footnote>
  <w:footnote w:id="133">
    <w:p w14:paraId="4361658E"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 149–50.</w:t>
      </w:r>
    </w:p>
  </w:footnote>
  <w:footnote w:id="134">
    <w:p w14:paraId="0A81C265" w14:textId="1CE5A041"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Allen &amp; Chan,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_Ref141798926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w:t>
      </w:r>
      <w:r w:rsidRPr="003B542F">
        <w:rPr>
          <w:rFonts w:ascii="EB Garamond" w:hAnsi="EB Garamond"/>
          <w:szCs w:val="16"/>
        </w:rPr>
        <w:fldChar w:fldCharType="end"/>
      </w:r>
      <w:r w:rsidRPr="003B542F">
        <w:rPr>
          <w:rFonts w:ascii="EB Garamond" w:hAnsi="EB Garamond"/>
          <w:szCs w:val="16"/>
        </w:rPr>
        <w:t>, at 24.</w:t>
      </w:r>
    </w:p>
  </w:footnote>
  <w:footnote w:id="135">
    <w:p w14:paraId="2F0B4CF2" w14:textId="622525F6"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Arnold &amp; Toner,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_Ref142060506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124</w:t>
      </w:r>
      <w:r w:rsidRPr="003B542F">
        <w:rPr>
          <w:rFonts w:ascii="EB Garamond" w:hAnsi="EB Garamond"/>
          <w:szCs w:val="16"/>
        </w:rPr>
        <w:fldChar w:fldCharType="end"/>
      </w:r>
      <w:r w:rsidRPr="003B542F">
        <w:rPr>
          <w:rFonts w:ascii="EB Garamond" w:hAnsi="EB Garamond"/>
          <w:szCs w:val="16"/>
        </w:rPr>
        <w:t xml:space="preserve">, at 13. </w:t>
      </w:r>
    </w:p>
  </w:footnote>
  <w:footnote w:id="136">
    <w:p w14:paraId="5F93B8DA" w14:textId="75085C91"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Allen &amp; Chan,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_Ref141798926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w:t>
      </w:r>
      <w:r w:rsidRPr="003B542F">
        <w:rPr>
          <w:rFonts w:ascii="EB Garamond" w:hAnsi="EB Garamond"/>
          <w:szCs w:val="16"/>
        </w:rPr>
        <w:fldChar w:fldCharType="end"/>
      </w:r>
      <w:r w:rsidRPr="003B542F">
        <w:rPr>
          <w:rFonts w:ascii="EB Garamond" w:hAnsi="EB Garamond"/>
          <w:szCs w:val="16"/>
        </w:rPr>
        <w:t xml:space="preserve">, at 26. </w:t>
      </w:r>
    </w:p>
  </w:footnote>
  <w:footnote w:id="137">
    <w:p w14:paraId="41277456" w14:textId="52433324"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Scharre</w:t>
      </w:r>
      <w:r w:rsidRPr="003B542F">
        <w:rPr>
          <w:rFonts w:ascii="EB Garamond" w:hAnsi="EB Garamond"/>
          <w:szCs w:val="16"/>
        </w:rPr>
        <w:t xml:space="preser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_Ref141799390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32</w:t>
      </w:r>
      <w:r w:rsidRPr="003B542F">
        <w:rPr>
          <w:rFonts w:ascii="EB Garamond" w:hAnsi="EB Garamond"/>
          <w:szCs w:val="16"/>
        </w:rPr>
        <w:fldChar w:fldCharType="end"/>
      </w:r>
      <w:r w:rsidRPr="003B542F">
        <w:rPr>
          <w:rFonts w:ascii="EB Garamond" w:hAnsi="EB Garamond"/>
          <w:szCs w:val="16"/>
        </w:rPr>
        <w:t>, at 193.</w:t>
      </w:r>
    </w:p>
  </w:footnote>
  <w:footnote w:id="138">
    <w:p w14:paraId="21A6EBB9" w14:textId="68FB1CAF"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Allen &amp; Chan,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_Ref141798926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w:t>
      </w:r>
      <w:r w:rsidRPr="003B542F">
        <w:rPr>
          <w:rFonts w:ascii="EB Garamond" w:hAnsi="EB Garamond"/>
          <w:szCs w:val="16"/>
        </w:rPr>
        <w:fldChar w:fldCharType="end"/>
      </w:r>
      <w:r w:rsidRPr="003B542F">
        <w:rPr>
          <w:rFonts w:ascii="EB Garamond" w:hAnsi="EB Garamond"/>
          <w:szCs w:val="16"/>
        </w:rPr>
        <w:t>, at 22.</w:t>
      </w:r>
    </w:p>
  </w:footnote>
  <w:footnote w:id="139">
    <w:p w14:paraId="1BADE1F0"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 25–26.</w:t>
      </w:r>
    </w:p>
  </w:footnote>
  <w:footnote w:id="140">
    <w:p w14:paraId="78C183D5" w14:textId="7D70AF16"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Friederich,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_Ref142129562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26</w:t>
      </w:r>
      <w:r w:rsidRPr="003B542F">
        <w:rPr>
          <w:rFonts w:ascii="EB Garamond" w:hAnsi="EB Garamond"/>
          <w:szCs w:val="16"/>
        </w:rPr>
        <w:fldChar w:fldCharType="end"/>
      </w:r>
      <w:r w:rsidRPr="003B542F">
        <w:rPr>
          <w:rFonts w:ascii="EB Garamond" w:hAnsi="EB Garamond"/>
          <w:szCs w:val="16"/>
        </w:rPr>
        <w:t>, at 3.</w:t>
      </w:r>
    </w:p>
  </w:footnote>
  <w:footnote w:id="141">
    <w:p w14:paraId="3BA05674" w14:textId="77777777" w:rsidR="00891004" w:rsidRPr="003B542F" w:rsidRDefault="0089100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id.</w:t>
      </w:r>
    </w:p>
  </w:footnote>
  <w:footnote w:id="142">
    <w:p w14:paraId="1078FA65" w14:textId="1928679B"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E.g.</w:t>
      </w:r>
      <w:r w:rsidRPr="003B542F">
        <w:rPr>
          <w:rFonts w:ascii="EB Garamond" w:hAnsi="EB Garamond"/>
          <w:szCs w:val="16"/>
        </w:rPr>
        <w:t xml:space="preserve">, Payne,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_Ref142060551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116</w:t>
      </w:r>
      <w:r w:rsidRPr="003B542F">
        <w:rPr>
          <w:rFonts w:ascii="EB Garamond" w:hAnsi="EB Garamond"/>
          <w:szCs w:val="16"/>
        </w:rPr>
        <w:fldChar w:fldCharType="end"/>
      </w:r>
      <w:r w:rsidRPr="003B542F">
        <w:rPr>
          <w:rFonts w:ascii="EB Garamond" w:hAnsi="EB Garamond"/>
          <w:szCs w:val="16"/>
        </w:rPr>
        <w:t>, at 25.</w:t>
      </w:r>
    </w:p>
  </w:footnote>
  <w:footnote w:id="143">
    <w:p w14:paraId="59F87D02" w14:textId="3C37F106"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w:t>
      </w:r>
      <w:r w:rsidRPr="003B542F">
        <w:rPr>
          <w:rFonts w:ascii="EB Garamond" w:hAnsi="EB Garamond"/>
          <w:szCs w:val="16"/>
        </w:rPr>
        <w:t xml:space="preserve"> Turchin &amp; Denkenberger,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_Ref142129562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26</w:t>
      </w:r>
      <w:r w:rsidRPr="003B542F">
        <w:rPr>
          <w:rFonts w:ascii="EB Garamond" w:hAnsi="EB Garamond"/>
          <w:szCs w:val="16"/>
        </w:rPr>
        <w:fldChar w:fldCharType="end"/>
      </w:r>
      <w:r w:rsidRPr="003B542F">
        <w:rPr>
          <w:rFonts w:ascii="EB Garamond" w:hAnsi="EB Garamond"/>
          <w:szCs w:val="16"/>
        </w:rPr>
        <w:t>, at 152, 154.</w:t>
      </w:r>
    </w:p>
  </w:footnote>
  <w:footnote w:id="144">
    <w:p w14:paraId="2CE0AA9E" w14:textId="77777777" w:rsidR="00B669A4" w:rsidRPr="003B542F" w:rsidRDefault="00B669A4"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w:t>
      </w:r>
      <w:r w:rsidRPr="003B542F">
        <w:rPr>
          <w:rFonts w:ascii="EB Garamond" w:eastAsia="Adobe Garamond Pro" w:hAnsi="EB Garamond"/>
          <w:i/>
          <w:iCs/>
          <w:szCs w:val="16"/>
        </w:rPr>
        <w:t>See, e.g.</w:t>
      </w:r>
      <w:r w:rsidRPr="003B542F">
        <w:rPr>
          <w:rFonts w:ascii="EB Garamond" w:eastAsia="Adobe Garamond Pro" w:hAnsi="EB Garamond"/>
          <w:szCs w:val="16"/>
        </w:rPr>
        <w:t>, Kris Manjapra, Colonialism in Global Perspective (2020); Robert Harms, Land of Tears: The Exploration and Exploitation of Equatorial Africa (1999).</w:t>
      </w:r>
    </w:p>
  </w:footnote>
  <w:footnote w:id="145">
    <w:p w14:paraId="4F9DA540"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Id.</w:t>
      </w:r>
    </w:p>
  </w:footnote>
  <w:footnote w:id="146">
    <w:p w14:paraId="6DD96AA1" w14:textId="5F4B54A1"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E.g.</w:t>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Selinger &amp; Hartzog</w:t>
      </w:r>
      <w:r w:rsidRPr="003B542F">
        <w:rPr>
          <w:rFonts w:ascii="EB Garamond" w:hAnsi="EB Garamond"/>
          <w:i/>
          <w:iCs/>
          <w:szCs w:val="16"/>
        </w:rPr>
        <w:t xml:space="preserv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_Ref141960684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82</w:t>
      </w:r>
      <w:r w:rsidRPr="003B542F">
        <w:rPr>
          <w:rFonts w:ascii="EB Garamond" w:hAnsi="EB Garamond"/>
          <w:szCs w:val="16"/>
        </w:rPr>
        <w:fldChar w:fldCharType="end"/>
      </w:r>
      <w:r w:rsidRPr="003B542F">
        <w:rPr>
          <w:rFonts w:ascii="EB Garamond" w:hAnsi="EB Garamond"/>
          <w:szCs w:val="16"/>
        </w:rPr>
        <w:t>, at 111.</w:t>
      </w:r>
    </w:p>
  </w:footnote>
  <w:footnote w:id="147">
    <w:p w14:paraId="48DC8F49" w14:textId="149896F8"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Matt Boyd &amp; Nick Wilson, </w:t>
      </w:r>
      <w:r w:rsidRPr="003B542F">
        <w:rPr>
          <w:rFonts w:ascii="EB Garamond" w:hAnsi="EB Garamond"/>
          <w:i/>
          <w:iCs/>
          <w:szCs w:val="16"/>
        </w:rPr>
        <w:t>Catastrophic Risk from Rapid Developments in Artificial Intelligence</w:t>
      </w:r>
      <w:r w:rsidRPr="003B542F">
        <w:rPr>
          <w:rFonts w:ascii="EB Garamond" w:hAnsi="EB Garamond"/>
          <w:szCs w:val="16"/>
        </w:rPr>
        <w:t xml:space="preserve">, 16 </w:t>
      </w:r>
      <w:r w:rsidRPr="003B542F">
        <w:rPr>
          <w:rFonts w:ascii="EB Garamond" w:hAnsi="EB Garamond"/>
          <w:smallCaps/>
          <w:szCs w:val="16"/>
        </w:rPr>
        <w:t>Pol’y Q.</w:t>
      </w:r>
      <w:r w:rsidRPr="003B542F">
        <w:rPr>
          <w:rFonts w:ascii="EB Garamond" w:hAnsi="EB Garamond"/>
          <w:szCs w:val="16"/>
        </w:rPr>
        <w:t xml:space="preserve"> 53, 56 (2020) (noting that, with sufficiently advanced AI systems, “transgressions can be instantly logged and punished”); Turchin &amp; Denkenberger,</w:t>
      </w:r>
      <w:r w:rsidRPr="003B542F">
        <w:rPr>
          <w:rFonts w:ascii="EB Garamond" w:hAnsi="EB Garamond"/>
          <w:i/>
          <w:iCs/>
          <w:szCs w:val="16"/>
        </w:rPr>
        <w:t xml:space="preserv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_Ref142129562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26</w:t>
      </w:r>
      <w:r w:rsidRPr="003B542F">
        <w:rPr>
          <w:rFonts w:ascii="EB Garamond" w:hAnsi="EB Garamond"/>
          <w:szCs w:val="16"/>
        </w:rPr>
        <w:fldChar w:fldCharType="end"/>
      </w:r>
      <w:r w:rsidRPr="003B542F">
        <w:rPr>
          <w:rFonts w:ascii="EB Garamond" w:hAnsi="EB Garamond"/>
          <w:szCs w:val="16"/>
        </w:rPr>
        <w:t>, at 152.</w:t>
      </w:r>
    </w:p>
  </w:footnote>
  <w:footnote w:id="148">
    <w:p w14:paraId="5071B378" w14:textId="204919D3" w:rsidR="00B669A4" w:rsidRPr="003B542F" w:rsidRDefault="00B669A4" w:rsidP="0016785A">
      <w:pPr>
        <w:pStyle w:val="FootnoteText"/>
        <w:rPr>
          <w:rFonts w:ascii="EB Garamond" w:hAnsi="EB Garamond"/>
          <w:szCs w:val="16"/>
        </w:rPr>
      </w:pPr>
      <w:r w:rsidRPr="003B542F">
        <w:rPr>
          <w:rStyle w:val="FootnoteReference"/>
          <w:rFonts w:ascii="EB Garamond" w:eastAsia="Garamond Premr Pro" w:hAnsi="EB Garamond"/>
          <w:szCs w:val="16"/>
        </w:rPr>
        <w:footnoteRef/>
      </w:r>
      <w:r w:rsidRPr="003B542F">
        <w:rPr>
          <w:rFonts w:ascii="EB Garamond" w:eastAsia="Garamond Premr Pro" w:hAnsi="EB Garamond"/>
          <w:szCs w:val="16"/>
        </w:rPr>
        <w:t xml:space="preserve"> Allen &amp; Chan, </w:t>
      </w:r>
      <w:r w:rsidRPr="003B542F">
        <w:rPr>
          <w:rFonts w:ascii="EB Garamond" w:eastAsia="Garamond Premr Pro" w:hAnsi="EB Garamond"/>
          <w:i/>
          <w:iCs/>
          <w:szCs w:val="16"/>
        </w:rPr>
        <w:t xml:space="preserve">supra </w:t>
      </w:r>
      <w:r w:rsidRPr="003B542F">
        <w:rPr>
          <w:rFonts w:ascii="EB Garamond" w:eastAsia="Garamond Premr Pro"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_Ref141798926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w:t>
      </w:r>
      <w:r w:rsidRPr="003B542F">
        <w:rPr>
          <w:rFonts w:ascii="EB Garamond" w:hAnsi="EB Garamond"/>
          <w:szCs w:val="16"/>
        </w:rPr>
        <w:fldChar w:fldCharType="end"/>
      </w:r>
      <w:r w:rsidRPr="003B542F">
        <w:rPr>
          <w:rFonts w:ascii="EB Garamond" w:eastAsia="Garamond Premr Pro" w:hAnsi="EB Garamond"/>
          <w:szCs w:val="16"/>
        </w:rPr>
        <w:t>, at 22</w:t>
      </w:r>
    </w:p>
  </w:footnote>
  <w:footnote w:id="149">
    <w:p w14:paraId="34FED52A" w14:textId="08B231D3"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Allen &amp; Chan,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_Ref141798926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w:t>
      </w:r>
      <w:r w:rsidRPr="003B542F">
        <w:rPr>
          <w:rFonts w:ascii="EB Garamond" w:hAnsi="EB Garamond"/>
          <w:szCs w:val="16"/>
        </w:rPr>
        <w:fldChar w:fldCharType="end"/>
      </w:r>
      <w:r w:rsidRPr="003B542F">
        <w:rPr>
          <w:rFonts w:ascii="EB Garamond" w:hAnsi="EB Garamond"/>
          <w:szCs w:val="16"/>
        </w:rPr>
        <w:t>, at 22.</w:t>
      </w:r>
    </w:p>
  </w:footnote>
  <w:footnote w:id="150">
    <w:p w14:paraId="2F448C8B"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Id.</w:t>
      </w:r>
    </w:p>
  </w:footnote>
  <w:footnote w:id="151">
    <w:p w14:paraId="2AE511B7" w14:textId="77777777" w:rsidR="00B669A4" w:rsidRPr="003B542F" w:rsidRDefault="00B669A4" w:rsidP="0016785A">
      <w:pPr>
        <w:pStyle w:val="FootnoteText"/>
        <w:rPr>
          <w:rFonts w:ascii="EB Garamond" w:hAnsi="EB Garamond"/>
          <w:i/>
          <w:iCs/>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w:t>
      </w:r>
      <w:r w:rsidRPr="003B542F">
        <w:rPr>
          <w:rFonts w:ascii="EB Garamond" w:hAnsi="EB Garamond"/>
          <w:szCs w:val="16"/>
        </w:rPr>
        <w:t xml:space="preserve"> Beatrice Nolan, </w:t>
      </w:r>
      <w:r w:rsidRPr="003B542F">
        <w:rPr>
          <w:rFonts w:ascii="EB Garamond" w:hAnsi="EB Garamond"/>
          <w:i/>
          <w:iCs/>
          <w:szCs w:val="16"/>
        </w:rPr>
        <w:t>People Are More Likely to believe AI-Generated Tweets than Ones Written by Humans, Study Finds</w:t>
      </w:r>
      <w:r w:rsidRPr="003B542F">
        <w:rPr>
          <w:rFonts w:ascii="EB Garamond" w:hAnsi="EB Garamond"/>
          <w:szCs w:val="16"/>
        </w:rPr>
        <w:t xml:space="preserve">, </w:t>
      </w:r>
      <w:r w:rsidRPr="003B542F">
        <w:rPr>
          <w:rFonts w:ascii="EB Garamond" w:hAnsi="EB Garamond"/>
          <w:smallCaps/>
          <w:szCs w:val="16"/>
        </w:rPr>
        <w:t>Business Insider</w:t>
      </w:r>
      <w:r w:rsidRPr="003B542F">
        <w:rPr>
          <w:rFonts w:ascii="EB Garamond" w:hAnsi="EB Garamond"/>
          <w:szCs w:val="16"/>
        </w:rPr>
        <w:t xml:space="preserve"> (June 29, 2023), https://www.businessinsider.com/ai-generated-tweets-study-openai-gpt3-misinformation-2023-6.</w:t>
      </w:r>
    </w:p>
  </w:footnote>
  <w:footnote w:id="152">
    <w:p w14:paraId="30E559FF"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e.g., </w:t>
      </w:r>
      <w:r w:rsidRPr="003B542F">
        <w:rPr>
          <w:rFonts w:ascii="EB Garamond" w:hAnsi="EB Garamond"/>
          <w:szCs w:val="16"/>
        </w:rPr>
        <w:t xml:space="preserve">Cade Metz, </w:t>
      </w:r>
      <w:r w:rsidRPr="003B542F">
        <w:rPr>
          <w:rFonts w:ascii="EB Garamond" w:hAnsi="EB Garamond"/>
          <w:i/>
          <w:iCs/>
          <w:szCs w:val="16"/>
        </w:rPr>
        <w:t>What Exactly Are the Dangers Posed by A.I.?</w:t>
      </w:r>
      <w:r w:rsidRPr="003B542F">
        <w:rPr>
          <w:rFonts w:ascii="EB Garamond" w:hAnsi="EB Garamond"/>
          <w:szCs w:val="16"/>
        </w:rPr>
        <w:t xml:space="preserve">, </w:t>
      </w:r>
      <w:r w:rsidRPr="003B542F">
        <w:rPr>
          <w:rFonts w:ascii="EB Garamond" w:hAnsi="EB Garamond"/>
          <w:smallCaps/>
          <w:szCs w:val="16"/>
        </w:rPr>
        <w:t>N.Y. Times</w:t>
      </w:r>
      <w:r w:rsidRPr="003B542F">
        <w:rPr>
          <w:rFonts w:ascii="EB Garamond" w:hAnsi="EB Garamond"/>
          <w:szCs w:val="16"/>
        </w:rPr>
        <w:t xml:space="preserve"> (May 7, 2023), https://www.nytimes.com/2023/05/01/technology/ai-problems-danger-chatgpt.html.</w:t>
      </w:r>
    </w:p>
  </w:footnote>
  <w:footnote w:id="153">
    <w:p w14:paraId="69BA4E2C" w14:textId="77777777" w:rsidR="00B669A4" w:rsidRPr="003B542F" w:rsidRDefault="00B669A4" w:rsidP="0016785A">
      <w:pPr>
        <w:pStyle w:val="FootnoteText"/>
        <w:rPr>
          <w:rFonts w:ascii="EB Garamond" w:hAnsi="EB Garamond"/>
          <w:szCs w:val="16"/>
          <w:rtl/>
        </w:rPr>
      </w:pPr>
      <w:r w:rsidRPr="003B542F">
        <w:rPr>
          <w:rStyle w:val="FootnoteReference"/>
          <w:rFonts w:ascii="EB Garamond" w:hAnsi="EB Garamond"/>
          <w:szCs w:val="16"/>
        </w:rPr>
        <w:footnoteRef/>
      </w:r>
      <w:r w:rsidRPr="003B542F">
        <w:rPr>
          <w:rFonts w:ascii="EB Garamond" w:hAnsi="EB Garamond"/>
          <w:szCs w:val="16"/>
        </w:rPr>
        <w:t xml:space="preserve"> Yikang Pan</w:t>
      </w:r>
      <w:r w:rsidRPr="003B542F">
        <w:rPr>
          <w:rFonts w:ascii="EB Garamond" w:hAnsi="EB Garamond" w:cs="Times New Roman"/>
          <w:szCs w:val="16"/>
          <w:rtl/>
        </w:rPr>
        <w:t xml:space="preserve"> </w:t>
      </w:r>
      <w:r w:rsidRPr="003B542F">
        <w:rPr>
          <w:rFonts w:ascii="EB Garamond" w:hAnsi="EB Garamond"/>
          <w:szCs w:val="16"/>
        </w:rPr>
        <w:t xml:space="preserve">et al., On the Risk of Misinformation Pollution with Large Language Models, </w:t>
      </w:r>
      <w:r w:rsidRPr="003B542F">
        <w:rPr>
          <w:rFonts w:ascii="EB Garamond" w:hAnsi="EB Garamond"/>
          <w:smallCaps/>
          <w:szCs w:val="16"/>
        </w:rPr>
        <w:t>arXiv</w:t>
      </w:r>
      <w:r w:rsidRPr="003B542F">
        <w:rPr>
          <w:rFonts w:ascii="EB Garamond" w:hAnsi="EB Garamond"/>
          <w:szCs w:val="16"/>
        </w:rPr>
        <w:t xml:space="preserve"> 2305.13661 (manuscript) (2023)</w:t>
      </w:r>
    </w:p>
  </w:footnote>
  <w:footnote w:id="154">
    <w:p w14:paraId="2B55D337"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Fatemehsadat Mireshghallah, et al., Smaller Language Models are Better Black-box Machine-Generated Text Detectors 1 (May 17, 2023) (manuscript), https://arxiv.org/pdf/2305.09859.pdf.</w:t>
      </w:r>
    </w:p>
  </w:footnote>
  <w:footnote w:id="155">
    <w:p w14:paraId="1694A7AB" w14:textId="77777777" w:rsidR="00B669A4" w:rsidRPr="003B542F" w:rsidRDefault="00B669A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Nicoleta Corbu, et al., ‘</w:t>
      </w:r>
      <w:r w:rsidRPr="003B542F">
        <w:rPr>
          <w:rFonts w:ascii="EB Garamond" w:hAnsi="EB Garamond"/>
          <w:i/>
          <w:iCs/>
          <w:szCs w:val="16"/>
        </w:rPr>
        <w:t>They Can’t Fool Me, but They Can Fool the Others!’ Third Person Effect and Fake News Detection</w:t>
      </w:r>
      <w:r w:rsidRPr="003B542F">
        <w:rPr>
          <w:rFonts w:ascii="EB Garamond" w:hAnsi="EB Garamond"/>
          <w:szCs w:val="16"/>
        </w:rPr>
        <w:t xml:space="preserve">, 35 </w:t>
      </w:r>
      <w:r w:rsidRPr="003B542F">
        <w:rPr>
          <w:rFonts w:ascii="EB Garamond" w:hAnsi="EB Garamond"/>
          <w:smallCaps/>
          <w:szCs w:val="16"/>
        </w:rPr>
        <w:t>Eur. J. Commc’n</w:t>
      </w:r>
      <w:r w:rsidRPr="003B542F">
        <w:rPr>
          <w:rFonts w:ascii="EB Garamond" w:hAnsi="EB Garamond"/>
          <w:szCs w:val="16"/>
        </w:rPr>
        <w:t xml:space="preserve"> 165, 165 (2020). </w:t>
      </w:r>
    </w:p>
  </w:footnote>
  <w:footnote w:id="156">
    <w:p w14:paraId="25932DE1" w14:textId="7F9DE475" w:rsidR="00090C2D" w:rsidRPr="003B542F" w:rsidRDefault="00090C2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814EC0" w:rsidRPr="003B542F">
        <w:rPr>
          <w:rFonts w:ascii="EB Garamond" w:hAnsi="EB Garamond"/>
          <w:szCs w:val="16"/>
        </w:rPr>
        <w:t xml:space="preserve">Richard Ngo, Lawrence Chan &amp; Sören Mindermann, The Alignment Problem from a Deep Learning Perspective (2023) (unpublished manuscript), </w:t>
      </w:r>
      <w:hyperlink r:id="rId7" w:history="1">
        <w:r w:rsidR="00814EC0" w:rsidRPr="003B542F">
          <w:rPr>
            <w:rStyle w:val="Hyperlink"/>
            <w:rFonts w:ascii="EB Garamond" w:hAnsi="EB Garamond"/>
            <w:szCs w:val="16"/>
          </w:rPr>
          <w:t>https://arxiv.org/pdf/2209.00626.pdf</w:t>
        </w:r>
      </w:hyperlink>
      <w:r w:rsidR="00814EC0" w:rsidRPr="003B542F">
        <w:rPr>
          <w:rFonts w:ascii="EB Garamond" w:hAnsi="EB Garamond"/>
          <w:szCs w:val="16"/>
        </w:rPr>
        <w:t>. at</w:t>
      </w:r>
      <w:r w:rsidRPr="003B542F">
        <w:rPr>
          <w:rFonts w:ascii="EB Garamond" w:hAnsi="EB Garamond"/>
          <w:szCs w:val="16"/>
        </w:rPr>
        <w:t xml:space="preserve"> p.1</w:t>
      </w:r>
    </w:p>
  </w:footnote>
  <w:footnote w:id="157">
    <w:p w14:paraId="485380F8" w14:textId="5EA9F2D7" w:rsidR="00F156AF" w:rsidRPr="003B542F" w:rsidRDefault="00F156AF"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There is a deep ethical question in defining the extent of this group, </w:t>
      </w:r>
      <w:r w:rsidR="00511922" w:rsidRPr="003B542F">
        <w:rPr>
          <w:rFonts w:ascii="EB Garamond" w:hAnsi="EB Garamond"/>
          <w:szCs w:val="16"/>
        </w:rPr>
        <w:t xml:space="preserve">namely, </w:t>
      </w:r>
      <w:r w:rsidRPr="003B542F">
        <w:rPr>
          <w:rFonts w:ascii="EB Garamond" w:hAnsi="EB Garamond"/>
          <w:szCs w:val="16"/>
        </w:rPr>
        <w:t xml:space="preserve">whose values should </w:t>
      </w:r>
      <w:r w:rsidR="00511922" w:rsidRPr="003B542F">
        <w:rPr>
          <w:rFonts w:ascii="EB Garamond" w:hAnsi="EB Garamond"/>
          <w:szCs w:val="16"/>
        </w:rPr>
        <w:t xml:space="preserve">AI systems be designed to </w:t>
      </w:r>
      <w:r w:rsidRPr="003B542F">
        <w:rPr>
          <w:rFonts w:ascii="EB Garamond" w:hAnsi="EB Garamond"/>
          <w:szCs w:val="16"/>
        </w:rPr>
        <w:t xml:space="preserve">care about? Shareholders, workers, the community, the nation, those presently living, animals, and so on, all present contesting </w:t>
      </w:r>
      <w:r w:rsidR="00511922" w:rsidRPr="003B542F">
        <w:rPr>
          <w:rFonts w:ascii="EB Garamond" w:hAnsi="EB Garamond"/>
          <w:szCs w:val="16"/>
        </w:rPr>
        <w:t xml:space="preserve">claims. </w:t>
      </w:r>
      <w:r w:rsidR="008A1BE3" w:rsidRPr="003B542F">
        <w:rPr>
          <w:rFonts w:ascii="EB Garamond" w:hAnsi="EB Garamond"/>
          <w:szCs w:val="16"/>
        </w:rPr>
        <w:t xml:space="preserve">On this problem of </w:t>
      </w:r>
      <w:r w:rsidR="008A1BE3" w:rsidRPr="003B542F">
        <w:rPr>
          <w:rFonts w:ascii="EB Garamond" w:hAnsi="EB Garamond"/>
          <w:i/>
          <w:iCs/>
          <w:szCs w:val="16"/>
        </w:rPr>
        <w:t>social alignment</w:t>
      </w:r>
      <w:r w:rsidR="008A1BE3" w:rsidRPr="003B542F">
        <w:rPr>
          <w:rFonts w:ascii="EB Garamond" w:hAnsi="EB Garamond"/>
          <w:szCs w:val="16"/>
        </w:rPr>
        <w:t xml:space="preserve"> see </w:t>
      </w:r>
      <w:hyperlink r:id="rId8" w:history="1">
        <w:r w:rsidR="008A1BE3" w:rsidRPr="003B542F">
          <w:rPr>
            <w:rStyle w:val="Hyperlink"/>
            <w:rFonts w:ascii="EB Garamond" w:hAnsi="EB Garamond"/>
            <w:szCs w:val="16"/>
          </w:rPr>
          <w:t>https://www.nber.org/system/files/working_papers/w30017/w30017.pdf</w:t>
        </w:r>
      </w:hyperlink>
      <w:r w:rsidR="008A1BE3" w:rsidRPr="003B542F">
        <w:rPr>
          <w:rFonts w:ascii="EB Garamond" w:hAnsi="EB Garamond"/>
          <w:szCs w:val="16"/>
        </w:rPr>
        <w:t xml:space="preserve"> pp. 12-16</w:t>
      </w:r>
    </w:p>
  </w:footnote>
  <w:footnote w:id="158">
    <w:p w14:paraId="5D07827F" w14:textId="7F20148A" w:rsidR="0030455F" w:rsidRPr="003B542F" w:rsidRDefault="0030455F"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585D1C" w:rsidRPr="003B542F">
        <w:rPr>
          <w:rFonts w:ascii="EB Garamond" w:hAnsi="EB Garamond"/>
          <w:szCs w:val="16"/>
        </w:rPr>
        <w:t xml:space="preserve">    Dario Amodei et al., Concrete Problems in AI Safety, arXiv preprint arXiv:1606.06565 (2016), available at </w:t>
      </w:r>
      <w:hyperlink r:id="rId9" w:history="1">
        <w:r w:rsidR="00585D1C" w:rsidRPr="003B542F">
          <w:rPr>
            <w:rStyle w:val="Hyperlink"/>
            <w:rFonts w:ascii="EB Garamond" w:hAnsi="EB Garamond"/>
            <w:szCs w:val="16"/>
          </w:rPr>
          <w:t>https://arxiv.org/abs/1606.06565</w:t>
        </w:r>
      </w:hyperlink>
      <w:r w:rsidR="00585D1C" w:rsidRPr="003B542F">
        <w:rPr>
          <w:rFonts w:ascii="EB Garamond" w:hAnsi="EB Garamond"/>
          <w:szCs w:val="16"/>
        </w:rPr>
        <w:t xml:space="preserve">.     Nick Bostrom, Superintelligence: Paths, Dangers, Strategies (Oxford University Press 2014).     Joe Carlsmith, Is Power-Seeking AI an Existential Risk?, arXiv preprint arXiv:2206.13353 (2022), available at </w:t>
      </w:r>
      <w:hyperlink r:id="rId10" w:history="1">
        <w:r w:rsidR="00585D1C" w:rsidRPr="003B542F">
          <w:rPr>
            <w:rStyle w:val="Hyperlink"/>
            <w:rFonts w:ascii="EB Garamond" w:hAnsi="EB Garamond"/>
            <w:szCs w:val="16"/>
          </w:rPr>
          <w:t>https://arxiv.org/abs/2206.13353</w:t>
        </w:r>
      </w:hyperlink>
      <w:r w:rsidR="00585D1C" w:rsidRPr="003B542F">
        <w:rPr>
          <w:rFonts w:ascii="EB Garamond" w:hAnsi="EB Garamond"/>
          <w:szCs w:val="16"/>
        </w:rPr>
        <w:t>.     Michael K. Cohen, Marcus Hutter, &amp; Martin A. Osborne, Advanced Artificial Agents Intervene in the Provision of Reward, 43 AI Mag. 282 (2022</w:t>
      </w:r>
      <w:r w:rsidR="00585D1C" w:rsidRPr="003B542F">
        <w:rPr>
          <w:rFonts w:ascii="EB Garamond" w:hAnsi="EB Garamond"/>
          <w:smallCaps/>
          <w:szCs w:val="16"/>
        </w:rPr>
        <w:t>).     Stuart Russell, Human Compatible: Artificial Intelligence and the Problem of Control</w:t>
      </w:r>
      <w:r w:rsidR="00585D1C" w:rsidRPr="003B542F">
        <w:rPr>
          <w:rFonts w:ascii="EB Garamond" w:hAnsi="EB Garamond"/>
          <w:szCs w:val="16"/>
        </w:rPr>
        <w:t xml:space="preserve"> (2019).</w:t>
      </w:r>
    </w:p>
  </w:footnote>
  <w:footnote w:id="159">
    <w:p w14:paraId="6C036F66" w14:textId="620C3454" w:rsidR="007F1A6C" w:rsidRPr="003B542F" w:rsidRDefault="007F1A6C"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hyperlink r:id="rId11" w:history="1">
        <w:r w:rsidRPr="003B542F">
          <w:rPr>
            <w:rStyle w:val="Hyperlink"/>
            <w:rFonts w:ascii="EB Garamond" w:hAnsi="EB Garamond"/>
            <w:szCs w:val="16"/>
          </w:rPr>
          <w:t>https://dl.acm.org/doi/pdf/10.1145/3306618.3314250</w:t>
        </w:r>
      </w:hyperlink>
      <w:r w:rsidRPr="003B542F">
        <w:rPr>
          <w:rFonts w:ascii="EB Garamond" w:hAnsi="EB Garamond"/>
          <w:szCs w:val="16"/>
        </w:rPr>
        <w:t xml:space="preserve"> (“AI alignment has a clear analogue in the human principal-agent problem long studied by economists and legal scholars.)</w:t>
      </w:r>
    </w:p>
  </w:footnote>
  <w:footnote w:id="160">
    <w:p w14:paraId="6C404C84" w14:textId="787F75F4" w:rsidR="008372D5" w:rsidRPr="003B542F" w:rsidRDefault="008372D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945BFC" w:rsidRPr="003B542F">
        <w:rPr>
          <w:rFonts w:ascii="EB Garamond" w:hAnsi="EB Garamond"/>
          <w:szCs w:val="16"/>
        </w:rPr>
        <w:t xml:space="preserve">Lucian A. Bebchuk, Kobi Kastiel &amp; Roberto Tallarita, </w:t>
      </w:r>
      <w:r w:rsidR="00945BFC" w:rsidRPr="003B542F">
        <w:rPr>
          <w:rFonts w:ascii="EB Garamond" w:hAnsi="EB Garamond"/>
          <w:i/>
          <w:iCs/>
          <w:szCs w:val="16"/>
        </w:rPr>
        <w:t>Does Enlightened Shareholder Value Add Value?</w:t>
      </w:r>
      <w:r w:rsidR="00945BFC" w:rsidRPr="003B542F">
        <w:rPr>
          <w:rFonts w:ascii="EB Garamond" w:hAnsi="EB Garamond"/>
          <w:szCs w:val="16"/>
        </w:rPr>
        <w:t xml:space="preserve">, 77 </w:t>
      </w:r>
      <w:r w:rsidR="00945BFC" w:rsidRPr="003B542F">
        <w:rPr>
          <w:rFonts w:ascii="EB Garamond" w:hAnsi="EB Garamond"/>
          <w:smallCaps/>
          <w:szCs w:val="16"/>
        </w:rPr>
        <w:t>Bus. Law</w:t>
      </w:r>
      <w:r w:rsidR="00945BFC" w:rsidRPr="003B542F">
        <w:rPr>
          <w:rFonts w:ascii="EB Garamond" w:hAnsi="EB Garamond"/>
          <w:szCs w:val="16"/>
        </w:rPr>
        <w:t>. 731 (2022)</w:t>
      </w:r>
    </w:p>
  </w:footnote>
  <w:footnote w:id="161">
    <w:p w14:paraId="79C46760" w14:textId="77777777" w:rsidR="008372D5" w:rsidRPr="003B542F" w:rsidRDefault="008372D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generally Lawrence C. Smith, et al., </w:t>
      </w:r>
      <w:r w:rsidRPr="003B542F">
        <w:rPr>
          <w:rStyle w:val="Emphasis"/>
          <w:rFonts w:ascii="EB Garamond" w:hAnsi="EB Garamond"/>
          <w:szCs w:val="16"/>
        </w:rPr>
        <w:t>Analysis of Environmental and Economic Damages from British Petroleum’s Deepwater Horizon Oil Spill</w:t>
      </w:r>
      <w:r w:rsidRPr="003B542F">
        <w:rPr>
          <w:rFonts w:ascii="EB Garamond" w:hAnsi="EB Garamond"/>
          <w:szCs w:val="16"/>
        </w:rPr>
        <w:t>, 74 A</w:t>
      </w:r>
      <w:r w:rsidRPr="003B542F">
        <w:rPr>
          <w:rFonts w:ascii="EB Garamond" w:eastAsia="Adobe Garamond Pro" w:hAnsi="EB Garamond"/>
          <w:smallCaps/>
          <w:szCs w:val="16"/>
        </w:rPr>
        <w:t>lbany L. Rev</w:t>
      </w:r>
      <w:r w:rsidRPr="003B542F">
        <w:rPr>
          <w:rFonts w:ascii="EB Garamond" w:hAnsi="EB Garamond"/>
          <w:szCs w:val="16"/>
        </w:rPr>
        <w:t>. 563 (2011).</w:t>
      </w:r>
    </w:p>
  </w:footnote>
  <w:footnote w:id="162">
    <w:p w14:paraId="6F230BF3" w14:textId="73E28D59" w:rsidR="007400EB" w:rsidRPr="003B542F" w:rsidRDefault="007400EB"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715A07" w:rsidRPr="003B542F">
        <w:rPr>
          <w:rFonts w:ascii="EB Garamond" w:hAnsi="EB Garamond"/>
          <w:szCs w:val="16"/>
        </w:rPr>
        <w:t xml:space="preserve">Anton Korinek Avital Balwit, Aligned with Whom? Direct and Social Goals for AI Systems, NBER Working Paper Series 30017 (2022), </w:t>
      </w:r>
      <w:r w:rsidR="00F8588D" w:rsidRPr="003B542F">
        <w:rPr>
          <w:rFonts w:ascii="EB Garamond" w:hAnsi="EB Garamond"/>
          <w:szCs w:val="16"/>
        </w:rPr>
        <w:t xml:space="preserve"> pp. 4-5</w:t>
      </w:r>
    </w:p>
  </w:footnote>
  <w:footnote w:id="163">
    <w:p w14:paraId="76AA4164" w14:textId="5DBA1E96" w:rsidR="008372D5" w:rsidRPr="003B542F" w:rsidRDefault="008372D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w:t>
      </w:r>
      <w:r w:rsidR="00EF4B5D" w:rsidRPr="003B542F">
        <w:rPr>
          <w:rFonts w:ascii="EB Garamond" w:hAnsi="EB Garamond"/>
          <w:szCs w:val="16"/>
        </w:rPr>
        <w:t>Yen-Jen Wang, Bike Zhang, Jianyu Chen &amp; Koushil Sreenath, Prompt a Robot to Walk with Large Language Models (2023) (unpublished manuscript), https://arxiv.org/abs/2309.09969.</w:t>
      </w:r>
    </w:p>
  </w:footnote>
  <w:footnote w:id="164">
    <w:p w14:paraId="0B7F9439" w14:textId="0683E1C0" w:rsidR="00BC6E6B" w:rsidRPr="003B542F" w:rsidRDefault="00BC6E6B"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E87E74" w:rsidRPr="003B542F">
        <w:rPr>
          <w:rFonts w:ascii="EB Garamond" w:hAnsi="EB Garamond"/>
          <w:szCs w:val="16"/>
        </w:rPr>
        <w:t xml:space="preserve">Kevin Roose, </w:t>
      </w:r>
      <w:r w:rsidR="00E87E74" w:rsidRPr="003B542F">
        <w:rPr>
          <w:rFonts w:ascii="EB Garamond" w:hAnsi="EB Garamond"/>
          <w:i/>
          <w:iCs/>
          <w:szCs w:val="16"/>
        </w:rPr>
        <w:t>Personalized A.I. Agents Are Here. Is the World Ready for Them</w:t>
      </w:r>
      <w:r w:rsidR="00E87E74" w:rsidRPr="003B542F">
        <w:rPr>
          <w:rFonts w:ascii="EB Garamond" w:hAnsi="EB Garamond"/>
          <w:szCs w:val="16"/>
        </w:rPr>
        <w:t xml:space="preserve">? </w:t>
      </w:r>
      <w:r w:rsidR="00E87E74" w:rsidRPr="003B542F">
        <w:rPr>
          <w:rFonts w:ascii="EB Garamond" w:hAnsi="EB Garamond"/>
          <w:smallCaps/>
          <w:szCs w:val="16"/>
        </w:rPr>
        <w:t>NYTimes</w:t>
      </w:r>
      <w:r w:rsidR="00E87E74" w:rsidRPr="003B542F">
        <w:rPr>
          <w:rFonts w:ascii="EB Garamond" w:hAnsi="EB Garamond"/>
          <w:szCs w:val="16"/>
        </w:rPr>
        <w:t xml:space="preserve"> (Nov. 10, 2023)</w:t>
      </w:r>
    </w:p>
  </w:footnote>
  <w:footnote w:id="165">
    <w:p w14:paraId="0052EB08" w14:textId="5DD934F0" w:rsidR="00227AEA" w:rsidRPr="003B542F" w:rsidRDefault="00227AEA"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As these systems improve, they also improve their ability to build better models</w:t>
      </w:r>
      <w:r w:rsidR="00DF2866" w:rsidRPr="003B542F">
        <w:rPr>
          <w:rFonts w:ascii="EB Garamond" w:hAnsi="EB Garamond"/>
          <w:szCs w:val="16"/>
        </w:rPr>
        <w:t xml:space="preserve">. </w:t>
      </w:r>
      <w:r w:rsidRPr="003B542F">
        <w:rPr>
          <w:rFonts w:ascii="EB Garamond" w:hAnsi="EB Garamond"/>
          <w:szCs w:val="16"/>
        </w:rPr>
        <w:t xml:space="preserve"> </w:t>
      </w:r>
      <w:r w:rsidR="00DF2866" w:rsidRPr="003B542F">
        <w:rPr>
          <w:rFonts w:ascii="EB Garamond" w:hAnsi="EB Garamond"/>
          <w:szCs w:val="16"/>
        </w:rPr>
        <w:t>T</w:t>
      </w:r>
      <w:r w:rsidRPr="003B542F">
        <w:rPr>
          <w:rFonts w:ascii="EB Garamond" w:hAnsi="EB Garamond"/>
          <w:szCs w:val="16"/>
        </w:rPr>
        <w:t>his could be done in a variety of ways, like better architectures, hyperparameters, or synthetic data</w:t>
      </w:r>
      <w:r w:rsidR="00DF2866" w:rsidRPr="003B542F">
        <w:rPr>
          <w:rFonts w:ascii="EB Garamond" w:hAnsi="EB Garamond"/>
          <w:szCs w:val="16"/>
        </w:rPr>
        <w:t xml:space="preserve">, and it bears recognition that </w:t>
      </w:r>
      <w:r w:rsidRPr="003B542F">
        <w:rPr>
          <w:rFonts w:ascii="EB Garamond" w:hAnsi="EB Garamond"/>
          <w:szCs w:val="16"/>
        </w:rPr>
        <w:t xml:space="preserve">an AI system discovered a more efficient way to perform matrix multiplication, the mathematical formula at the heart of the model itself. </w:t>
      </w:r>
      <w:hyperlink r:id="rId12" w:history="1">
        <w:r w:rsidR="002D1CEF" w:rsidRPr="002D1CEF">
          <w:rPr>
            <w:rStyle w:val="Hyperlink"/>
            <w:rFonts w:ascii="EB Garamond 08" w:hAnsi="EB Garamond 08"/>
            <w:sz w:val="23"/>
          </w:rPr>
          <w:t>https://www.nature.com/articles/s41586-022-05172-4</w:t>
        </w:r>
      </w:hyperlink>
      <w:r w:rsidR="00E33725" w:rsidRPr="003B542F">
        <w:rPr>
          <w:rFonts w:ascii="EB Garamond" w:hAnsi="EB Garamond"/>
          <w:szCs w:val="16"/>
        </w:rPr>
        <w:t xml:space="preserve"> Alhussein Fawzi, </w:t>
      </w:r>
      <w:r w:rsidR="00E33725" w:rsidRPr="003B542F">
        <w:rPr>
          <w:rFonts w:ascii="EB Garamond" w:hAnsi="EB Garamond"/>
          <w:i/>
          <w:iCs/>
          <w:szCs w:val="16"/>
        </w:rPr>
        <w:t>Discovering faster matrix multiplication algorithms with reinforcement learning</w:t>
      </w:r>
      <w:r w:rsidR="00E33725" w:rsidRPr="003B542F">
        <w:rPr>
          <w:rFonts w:ascii="EB Garamond" w:hAnsi="EB Garamond"/>
          <w:szCs w:val="16"/>
        </w:rPr>
        <w:t xml:space="preserve">, 610 </w:t>
      </w:r>
      <w:r w:rsidR="00E33725" w:rsidRPr="003B542F">
        <w:rPr>
          <w:rFonts w:ascii="EB Garamond" w:hAnsi="EB Garamond"/>
          <w:smallCaps/>
          <w:szCs w:val="16"/>
        </w:rPr>
        <w:t>Nature</w:t>
      </w:r>
      <w:r w:rsidR="00E33725" w:rsidRPr="003B542F">
        <w:rPr>
          <w:rFonts w:ascii="EB Garamond" w:hAnsi="EB Garamond"/>
          <w:szCs w:val="16"/>
        </w:rPr>
        <w:t xml:space="preserve"> 47 (2022)</w:t>
      </w:r>
    </w:p>
    <w:p w14:paraId="67BDA6DB" w14:textId="1CB09172" w:rsidR="009A29E4" w:rsidRPr="003B542F" w:rsidRDefault="009A29E4" w:rsidP="00D172C8">
      <w:pPr>
        <w:pStyle w:val="FootnoteText"/>
        <w:rPr>
          <w:rFonts w:ascii="EB Garamond" w:hAnsi="EB Garamond"/>
          <w:szCs w:val="16"/>
        </w:rPr>
      </w:pPr>
      <w:r w:rsidRPr="003B542F">
        <w:rPr>
          <w:rFonts w:ascii="EB Garamond" w:hAnsi="EB Garamond"/>
          <w:szCs w:val="16"/>
        </w:rPr>
        <w:t xml:space="preserve">See also </w:t>
      </w:r>
      <w:r w:rsidR="009F3486" w:rsidRPr="003B542F">
        <w:rPr>
          <w:rFonts w:ascii="EB Garamond" w:hAnsi="EB Garamond"/>
          <w:szCs w:val="16"/>
        </w:rPr>
        <w:t>Bernardino Romera Paredes</w:t>
      </w:r>
      <w:r w:rsidR="00D172C8" w:rsidRPr="003B542F">
        <w:rPr>
          <w:rFonts w:ascii="EB Garamond" w:hAnsi="EB Garamond"/>
          <w:szCs w:val="16"/>
        </w:rPr>
        <w:t xml:space="preserve"> et al.</w:t>
      </w:r>
      <w:r w:rsidR="009F3486" w:rsidRPr="003B542F">
        <w:rPr>
          <w:rFonts w:ascii="EB Garamond" w:hAnsi="EB Garamond"/>
          <w:szCs w:val="16"/>
        </w:rPr>
        <w:t xml:space="preserve">,  Mathematical discoveries from program search with large language models, Nature (2023) (reporting </w:t>
      </w:r>
      <w:r w:rsidR="00D172C8" w:rsidRPr="003B542F">
        <w:rPr>
          <w:rFonts w:ascii="EB Garamond" w:hAnsi="EB Garamond"/>
          <w:szCs w:val="16"/>
        </w:rPr>
        <w:t>discoveries of efficient algorithms by using LLMs).</w:t>
      </w:r>
    </w:p>
  </w:footnote>
  <w:footnote w:id="166">
    <w:p w14:paraId="7C9B9CD3" w14:textId="77777777" w:rsidR="008372D5" w:rsidRPr="003B542F" w:rsidRDefault="008372D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w:t>
      </w:r>
      <w:r w:rsidRPr="003B542F">
        <w:rPr>
          <w:rFonts w:ascii="EB Garamond" w:hAnsi="EB Garamond"/>
          <w:szCs w:val="16"/>
        </w:rPr>
        <w:t xml:space="preserve"> Daniel Martin Katz et al., GPT-4 Passes the Bar Exam (Mar. 15, 2023) (unpublished manuscript), https://papers.ssrn.com/sol3/papers.cfm?abstract_id=4389233.</w:t>
      </w:r>
    </w:p>
  </w:footnote>
  <w:footnote w:id="167">
    <w:p w14:paraId="78DC4276" w14:textId="77777777" w:rsidR="008372D5" w:rsidRPr="003B542F" w:rsidRDefault="008372D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Id.</w:t>
      </w:r>
    </w:p>
  </w:footnote>
  <w:footnote w:id="168">
    <w:p w14:paraId="34EE93CA" w14:textId="77777777" w:rsidR="008372D5" w:rsidRPr="003B542F" w:rsidRDefault="008372D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Id.</w:t>
      </w:r>
    </w:p>
  </w:footnote>
  <w:footnote w:id="169">
    <w:p w14:paraId="3FA88E04" w14:textId="77777777" w:rsidR="008372D5" w:rsidRPr="003B542F" w:rsidRDefault="008372D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Reproduction of figure 1, page 5 in Daniel M.Martin Katz, et. al., GPT-4 Passes the Bar Exam, (2023)  (Mar. 15, 2023) (unpublished manuscript),  https://papers.ssrn.com/sol3/papers.cfm?abstract_id=4389233.</w:t>
      </w:r>
    </w:p>
  </w:footnote>
  <w:footnote w:id="170">
    <w:p w14:paraId="405CFCEE" w14:textId="77777777" w:rsidR="008372D5" w:rsidRPr="003B542F" w:rsidRDefault="008372D5"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OpenAI, </w:t>
      </w:r>
      <w:r w:rsidRPr="003B542F">
        <w:rPr>
          <w:rStyle w:val="Emphasis"/>
          <w:rFonts w:ascii="EB Garamond" w:hAnsi="EB Garamond"/>
          <w:i w:val="0"/>
          <w:iCs w:val="0"/>
          <w:szCs w:val="16"/>
        </w:rPr>
        <w:t>GPT-4 Technical Report</w:t>
      </w:r>
      <w:r w:rsidRPr="003B542F">
        <w:rPr>
          <w:rFonts w:ascii="EB Garamond" w:hAnsi="EB Garamond"/>
          <w:szCs w:val="16"/>
        </w:rPr>
        <w:t xml:space="preserve"> 9-14 (Mar. 27, 2023),  https://arxiv.org/abs/2303.08774.</w:t>
      </w:r>
    </w:p>
  </w:footnote>
  <w:footnote w:id="171">
    <w:p w14:paraId="6CFDEF9A" w14:textId="4834457F" w:rsidR="00DB6E3D" w:rsidRPr="003B542F" w:rsidRDefault="00DB6E3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 leading work is </w:t>
      </w:r>
      <w:r w:rsidR="00A45CC3" w:rsidRPr="003B542F">
        <w:rPr>
          <w:rFonts w:ascii="EB Garamond" w:hAnsi="EB Garamond"/>
          <w:szCs w:val="16"/>
        </w:rPr>
        <w:t>Dylan Hadfield-Menell &amp; Gillian Hadfield, Incomplete Contracting and AI Alignment (2018) (unpublished manuscript), https://arxiv.org/abs/1804.04268.</w:t>
      </w:r>
      <w:r w:rsidRPr="003B542F">
        <w:rPr>
          <w:rFonts w:ascii="EB Garamond" w:hAnsi="EB Garamond"/>
          <w:szCs w:val="16"/>
        </w:rPr>
        <w:t xml:space="preserve"> which is one of the best </w:t>
      </w:r>
      <w:r w:rsidR="005077E8" w:rsidRPr="003B542F">
        <w:rPr>
          <w:rFonts w:ascii="EB Garamond" w:hAnsi="EB Garamond"/>
          <w:szCs w:val="16"/>
        </w:rPr>
        <w:t>expositions of the alignment problem in the context of the principal-agent problem.</w:t>
      </w:r>
    </w:p>
  </w:footnote>
  <w:footnote w:id="172">
    <w:p w14:paraId="060165E2" w14:textId="77777777" w:rsidR="00CB0E54" w:rsidRPr="003B542F" w:rsidRDefault="00CB0E5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Specification Gaming: The Flip Side of AI Ingenuity</w:t>
      </w:r>
      <w:r w:rsidRPr="003B542F">
        <w:rPr>
          <w:rFonts w:ascii="EB Garamond" w:hAnsi="EB Garamond"/>
          <w:szCs w:val="16"/>
        </w:rPr>
        <w:t>, G</w:t>
      </w:r>
      <w:r w:rsidRPr="003B542F">
        <w:rPr>
          <w:rFonts w:ascii="EB Garamond" w:eastAsia="Adobe Garamond Pro" w:hAnsi="EB Garamond"/>
          <w:smallCaps/>
          <w:szCs w:val="16"/>
        </w:rPr>
        <w:t>oogle Deep Mind Blog,</w:t>
      </w:r>
      <w:r w:rsidRPr="003B542F">
        <w:rPr>
          <w:rFonts w:ascii="EB Garamond" w:hAnsi="EB Garamond"/>
          <w:szCs w:val="16"/>
        </w:rPr>
        <w:t xml:space="preserve"> https://www.deepmind.com/blog/specification-gaming-the-flip-side-of-ai-ingenuity#:~:text=Specification%20gaming%20is%20a%20behaviour,without%20achieving%20the%20intended%20outcome.</w:t>
      </w:r>
    </w:p>
  </w:footnote>
  <w:footnote w:id="173">
    <w:p w14:paraId="7EAE3E87" w14:textId="77777777" w:rsidR="00CB0E54" w:rsidRPr="003B542F" w:rsidRDefault="00CB0E5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Karen L. Jones, et al., </w:t>
      </w:r>
      <w:r w:rsidRPr="003B542F">
        <w:rPr>
          <w:rStyle w:val="Emphasis"/>
          <w:rFonts w:ascii="EB Garamond" w:hAnsi="EB Garamond"/>
          <w:szCs w:val="16"/>
        </w:rPr>
        <w:t>The Unintended Consequences of School Inspection: The Prevalence of Inspection Side-effects in Austria, the Czech Republic, England, Ireland, the Netherlands, Sweden, and Switzerland</w:t>
      </w:r>
      <w:r w:rsidRPr="003B542F">
        <w:rPr>
          <w:rFonts w:ascii="EB Garamond" w:hAnsi="EB Garamond"/>
          <w:szCs w:val="16"/>
        </w:rPr>
        <w:t>, 43 O</w:t>
      </w:r>
      <w:r w:rsidRPr="003B542F">
        <w:rPr>
          <w:rFonts w:ascii="EB Garamond" w:eastAsia="Adobe Garamond Pro" w:hAnsi="EB Garamond"/>
          <w:smallCaps/>
          <w:szCs w:val="16"/>
        </w:rPr>
        <w:t>xf. Rev. Educ.</w:t>
      </w:r>
      <w:r w:rsidRPr="003B542F">
        <w:rPr>
          <w:rFonts w:ascii="EB Garamond" w:hAnsi="EB Garamond"/>
          <w:szCs w:val="16"/>
        </w:rPr>
        <w:t xml:space="preserve"> 805, 807 (2017).</w:t>
      </w:r>
    </w:p>
  </w:footnote>
  <w:footnote w:id="174">
    <w:p w14:paraId="7DA1C06B" w14:textId="77777777" w:rsidR="00CB0E54" w:rsidRPr="003B542F" w:rsidRDefault="00CB0E5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Press Release, Dept. of Just. Off. Pub. Affs.,Wells Fargo Agrees to Pay $3 Billion to Resolve Criminal and Civil Investigations into Sales Practices Involving the Opening of Millions of Accounts without Customer Authorization (Feb. 21, 2020), https://www.justice.gov/d9/press-releases/attachments/2020/02/21/wells_fargo_-_exhibit_a_-_statement_of_facts_0.pdf https://www.justice.gov/opa/pr/wells-fargo-agrees-pay-3-billion-resolve-criminal-and-civil-investigations-sales-practices.</w:t>
      </w:r>
    </w:p>
  </w:footnote>
  <w:footnote w:id="175">
    <w:p w14:paraId="44E20D14" w14:textId="16C56548" w:rsidR="007C409E" w:rsidRPr="003B542F" w:rsidRDefault="007C409E"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GenProg is a genetic debugging algorithm. The details are drawn from Westley Weimer’s presentation, listed here, </w:t>
      </w:r>
      <w:r w:rsidRPr="003B542F">
        <w:rPr>
          <w:rFonts w:ascii="EB Garamond" w:hAnsi="EB Garamond"/>
          <w:i/>
          <w:iCs/>
          <w:szCs w:val="16"/>
        </w:rPr>
        <w:t>A Systematic Study of Automated Program Repair, Fixing 55 out of 105 Bugs for $8 Each</w:t>
      </w:r>
      <w:r w:rsidRPr="003B542F">
        <w:rPr>
          <w:rFonts w:ascii="EB Garamond" w:hAnsi="EB Garamond"/>
          <w:szCs w:val="16"/>
        </w:rPr>
        <w:t xml:space="preserve">, </w:t>
      </w:r>
      <w:hyperlink r:id="rId13" w:history="1">
        <w:r w:rsidR="00007969" w:rsidRPr="003B542F">
          <w:rPr>
            <w:rStyle w:val="Hyperlink"/>
            <w:rFonts w:ascii="EB Garamond" w:hAnsi="EB Garamond"/>
            <w:szCs w:val="16"/>
          </w:rPr>
          <w:t>https://web.eecs.umich.edu/~weimerw/2014-6610/lectures/weimer-gradpl-genprog2.pdf</w:t>
        </w:r>
      </w:hyperlink>
      <w:r w:rsidRPr="003B542F">
        <w:rPr>
          <w:rFonts w:ascii="EB Garamond" w:hAnsi="EB Garamond"/>
          <w:szCs w:val="16"/>
        </w:rPr>
        <w:t>.</w:t>
      </w:r>
    </w:p>
  </w:footnote>
  <w:footnote w:id="176">
    <w:p w14:paraId="2F1C8DE9" w14:textId="3944C1C7" w:rsidR="007C409E" w:rsidRPr="003B542F" w:rsidRDefault="007C409E"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also</w:t>
      </w:r>
      <w:r w:rsidRPr="003B542F">
        <w:rPr>
          <w:rFonts w:ascii="EB Garamond" w:hAnsi="EB Garamond"/>
          <w:szCs w:val="16"/>
        </w:rPr>
        <w:t xml:space="preserve"> Eric Schulte, Stephanie Forrest &amp; Westley Weimer, </w:t>
      </w:r>
      <w:r w:rsidRPr="003B542F">
        <w:rPr>
          <w:rFonts w:ascii="EB Garamond" w:hAnsi="EB Garamond"/>
          <w:i/>
          <w:iCs/>
          <w:szCs w:val="16"/>
        </w:rPr>
        <w:t>Automated Program Repair Through the Evolution</w:t>
      </w:r>
      <w:r w:rsidR="00FD4054" w:rsidRPr="003B542F">
        <w:rPr>
          <w:rFonts w:ascii="EB Garamond" w:hAnsi="EB Garamond"/>
          <w:i/>
          <w:iCs/>
          <w:szCs w:val="16"/>
        </w:rPr>
        <w:t xml:space="preserve"> </w:t>
      </w:r>
      <w:r w:rsidRPr="003B542F">
        <w:rPr>
          <w:rFonts w:ascii="EB Garamond" w:hAnsi="EB Garamond"/>
          <w:i/>
          <w:iCs/>
          <w:szCs w:val="16"/>
        </w:rPr>
        <w:t>of</w:t>
      </w:r>
      <w:r w:rsidRPr="003B542F">
        <w:rPr>
          <w:rFonts w:ascii="EB Garamond" w:hAnsi="EB Garamond"/>
          <w:szCs w:val="16"/>
        </w:rPr>
        <w:br/>
      </w:r>
      <w:r w:rsidRPr="003B542F">
        <w:rPr>
          <w:rFonts w:ascii="EB Garamond" w:hAnsi="EB Garamond"/>
          <w:i/>
          <w:iCs/>
          <w:szCs w:val="16"/>
        </w:rPr>
        <w:t>Assembly Code</w:t>
      </w:r>
      <w:r w:rsidRPr="003B542F">
        <w:rPr>
          <w:rFonts w:ascii="EB Garamond" w:hAnsi="EB Garamond"/>
          <w:szCs w:val="16"/>
        </w:rPr>
        <w:t xml:space="preserve">, </w:t>
      </w:r>
      <w:r w:rsidRPr="003B542F">
        <w:rPr>
          <w:rFonts w:ascii="EB Garamond" w:hAnsi="EB Garamond"/>
          <w:i/>
          <w:iCs/>
          <w:szCs w:val="16"/>
        </w:rPr>
        <w:t>In</w:t>
      </w:r>
      <w:r w:rsidRPr="003B542F">
        <w:rPr>
          <w:rFonts w:ascii="EB Garamond" w:hAnsi="EB Garamond"/>
          <w:szCs w:val="16"/>
        </w:rPr>
        <w:t xml:space="preserve"> P</w:t>
      </w:r>
      <w:r w:rsidRPr="003B542F">
        <w:rPr>
          <w:rFonts w:ascii="EB Garamond" w:eastAsia="Century Schoolbook" w:hAnsi="EB Garamond"/>
          <w:smallCaps/>
          <w:szCs w:val="16"/>
        </w:rPr>
        <w:t>roceedings of the IEEE/ACM Int’l Conference on Automated Software Engineering</w:t>
      </w:r>
      <w:r w:rsidRPr="003B542F">
        <w:rPr>
          <w:rFonts w:ascii="EB Garamond" w:hAnsi="EB Garamond"/>
          <w:szCs w:val="16"/>
        </w:rPr>
        <w:t xml:space="preserve">  313, 313–16(2010) (reporting that software that was trained to repair itself would often stop responding to termination request and engage in risky memory and other “ill-behavior”)</w:t>
      </w:r>
    </w:p>
  </w:footnote>
  <w:footnote w:id="177">
    <w:p w14:paraId="4381E3BC" w14:textId="77777777" w:rsidR="00503B6D" w:rsidRPr="003B542F" w:rsidRDefault="00503B6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Joel Lehman, et al., The Surprising Creativity of Digital Evolution: A Collection of Anecdotes from the Evolutionary Computation and Artificial Life Research Communities 10-11 (Nov. 21, 2019) (manuscript),  https://arxiv.org/abs/1803.03453</w:t>
      </w:r>
    </w:p>
  </w:footnote>
  <w:footnote w:id="178">
    <w:p w14:paraId="517284C4" w14:textId="77777777" w:rsidR="00503B6D" w:rsidRPr="003B542F" w:rsidRDefault="00503B6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Patryk Chrabaszcz, et al., </w:t>
      </w:r>
      <w:r w:rsidRPr="003B542F">
        <w:rPr>
          <w:rStyle w:val="Emphasis"/>
          <w:rFonts w:ascii="EB Garamond" w:hAnsi="EB Garamond"/>
          <w:i w:val="0"/>
          <w:iCs w:val="0"/>
          <w:szCs w:val="16"/>
        </w:rPr>
        <w:t>Back to Basics: Benchmarking Canonical Evolution Strategies for Playing Atari</w:t>
      </w:r>
      <w:r w:rsidRPr="003B542F">
        <w:rPr>
          <w:rFonts w:ascii="EB Garamond" w:hAnsi="EB Garamond"/>
          <w:szCs w:val="16"/>
        </w:rPr>
        <w:t xml:space="preserve"> (Feb. 24, 2018) (manuscript),  https://arxiv.org/abs/1802.08842.</w:t>
      </w:r>
    </w:p>
  </w:footnote>
  <w:footnote w:id="179">
    <w:p w14:paraId="3AC27371" w14:textId="66055751" w:rsidR="00503B6D" w:rsidRPr="003B542F" w:rsidRDefault="00503B6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eastAsia="Adobe Garamond Pro" w:hAnsi="EB Garamond"/>
          <w:szCs w:val="16"/>
        </w:rPr>
        <w:t xml:space="preserve">Lehman, et al., </w:t>
      </w:r>
      <w:r w:rsidRPr="003B542F">
        <w:rPr>
          <w:rStyle w:val="Emphasis"/>
          <w:rFonts w:ascii="EB Garamond" w:eastAsia="Adobe Garamond Pro" w:hAnsi="EB Garamond"/>
          <w:szCs w:val="16"/>
        </w:rPr>
        <w:t xml:space="preserve">supra </w:t>
      </w:r>
      <w:r w:rsidRPr="003B542F">
        <w:rPr>
          <w:rStyle w:val="Emphasis"/>
          <w:rFonts w:ascii="EB Garamond" w:eastAsia="Adobe Garamond Pro" w:hAnsi="EB Garamond"/>
          <w:i w:val="0"/>
          <w:iCs w:val="0"/>
          <w:szCs w:val="16"/>
        </w:rPr>
        <w:t xml:space="preserve">note </w:t>
      </w:r>
      <w:r w:rsidR="00C70E96" w:rsidRPr="003B542F">
        <w:rPr>
          <w:rStyle w:val="Emphasis"/>
          <w:rFonts w:ascii="EB Garamond" w:eastAsia="Adobe Garamond Pro" w:hAnsi="EB Garamond"/>
          <w:i w:val="0"/>
          <w:iCs w:val="0"/>
          <w:szCs w:val="16"/>
        </w:rPr>
        <w:fldChar w:fldCharType="begin"/>
      </w:r>
      <w:r w:rsidR="00C70E96" w:rsidRPr="003B542F">
        <w:rPr>
          <w:rStyle w:val="Emphasis"/>
          <w:rFonts w:ascii="EB Garamond" w:eastAsia="Adobe Garamond Pro" w:hAnsi="EB Garamond"/>
          <w:i w:val="0"/>
          <w:iCs w:val="0"/>
          <w:szCs w:val="16"/>
        </w:rPr>
        <w:instrText xml:space="preserve"> NOTEREF _Ref153220577 \h </w:instrText>
      </w:r>
      <w:r w:rsidR="0009377C" w:rsidRPr="003B542F">
        <w:rPr>
          <w:rStyle w:val="Emphasis"/>
          <w:rFonts w:ascii="EB Garamond" w:eastAsia="Adobe Garamond Pro" w:hAnsi="EB Garamond"/>
          <w:i w:val="0"/>
          <w:iCs w:val="0"/>
          <w:szCs w:val="16"/>
        </w:rPr>
        <w:instrText xml:space="preserve"> \* MERGEFORMAT </w:instrText>
      </w:r>
      <w:r w:rsidR="00C70E96" w:rsidRPr="003B542F">
        <w:rPr>
          <w:rStyle w:val="Emphasis"/>
          <w:rFonts w:ascii="EB Garamond" w:eastAsia="Adobe Garamond Pro" w:hAnsi="EB Garamond"/>
          <w:i w:val="0"/>
          <w:iCs w:val="0"/>
          <w:szCs w:val="16"/>
        </w:rPr>
      </w:r>
      <w:r w:rsidR="00C70E96" w:rsidRPr="003B542F">
        <w:rPr>
          <w:rStyle w:val="Emphasis"/>
          <w:rFonts w:ascii="EB Garamond" w:eastAsia="Adobe Garamond Pro" w:hAnsi="EB Garamond"/>
          <w:i w:val="0"/>
          <w:iCs w:val="0"/>
          <w:szCs w:val="16"/>
        </w:rPr>
        <w:fldChar w:fldCharType="separate"/>
      </w:r>
      <w:r w:rsidR="002D1CEF">
        <w:rPr>
          <w:rStyle w:val="Emphasis"/>
          <w:rFonts w:ascii="EB Garamond" w:eastAsia="Adobe Garamond Pro" w:hAnsi="EB Garamond"/>
          <w:i w:val="0"/>
          <w:iCs w:val="0"/>
          <w:szCs w:val="16"/>
        </w:rPr>
        <w:t>173</w:t>
      </w:r>
      <w:r w:rsidR="00C70E96" w:rsidRPr="003B542F">
        <w:rPr>
          <w:rStyle w:val="Emphasis"/>
          <w:rFonts w:ascii="EB Garamond" w:eastAsia="Adobe Garamond Pro" w:hAnsi="EB Garamond"/>
          <w:i w:val="0"/>
          <w:iCs w:val="0"/>
          <w:szCs w:val="16"/>
        </w:rPr>
        <w:fldChar w:fldCharType="end"/>
      </w:r>
      <w:r w:rsidRPr="003B542F">
        <w:rPr>
          <w:rStyle w:val="Emphasis"/>
          <w:rFonts w:ascii="EB Garamond" w:eastAsia="Adobe Garamond Pro" w:hAnsi="EB Garamond"/>
          <w:i w:val="0"/>
          <w:iCs w:val="0"/>
          <w:szCs w:val="16"/>
        </w:rPr>
        <w:t xml:space="preserve">, </w:t>
      </w:r>
      <w:r w:rsidRPr="003B542F">
        <w:rPr>
          <w:rFonts w:ascii="EB Garamond" w:hAnsi="EB Garamond"/>
          <w:szCs w:val="16"/>
        </w:rPr>
        <w:t>at 278.</w:t>
      </w:r>
    </w:p>
  </w:footnote>
  <w:footnote w:id="180">
    <w:p w14:paraId="17F0F663" w14:textId="11A75359" w:rsidR="0086240A" w:rsidRPr="003B542F" w:rsidRDefault="0086240A"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Comment on Will Oremus, </w:t>
      </w:r>
      <w:r w:rsidRPr="003B542F">
        <w:rPr>
          <w:rFonts w:ascii="EB Garamond" w:eastAsia="Adobe Garamond Pro" w:hAnsi="EB Garamond"/>
          <w:i/>
          <w:iCs/>
          <w:szCs w:val="16"/>
        </w:rPr>
        <w:t>The Poisonous Employee-Ranking System that Helps Explain Microsoft’s Decline</w:t>
      </w:r>
      <w:r w:rsidRPr="003B542F">
        <w:rPr>
          <w:rFonts w:ascii="EB Garamond" w:eastAsia="Adobe Garamond Pro" w:hAnsi="EB Garamond"/>
          <w:szCs w:val="16"/>
        </w:rPr>
        <w:t>, S</w:t>
      </w:r>
      <w:r w:rsidRPr="003B542F">
        <w:rPr>
          <w:rFonts w:ascii="EB Garamond" w:eastAsia="Adobe Garamond Pro" w:hAnsi="EB Garamond"/>
          <w:smallCaps/>
          <w:szCs w:val="16"/>
        </w:rPr>
        <w:t>late (A</w:t>
      </w:r>
      <w:r w:rsidRPr="003B542F">
        <w:rPr>
          <w:rFonts w:ascii="EB Garamond" w:eastAsia="Adobe Garamond Pro" w:hAnsi="EB Garamond"/>
          <w:szCs w:val="16"/>
        </w:rPr>
        <w:t>ug</w:t>
      </w:r>
      <w:r w:rsidRPr="003B542F">
        <w:rPr>
          <w:rFonts w:ascii="EB Garamond" w:eastAsia="Adobe Garamond Pro" w:hAnsi="EB Garamond"/>
          <w:smallCaps/>
          <w:szCs w:val="16"/>
        </w:rPr>
        <w:t xml:space="preserve">. 23, 2013), </w:t>
      </w:r>
      <w:r w:rsidRPr="003B542F">
        <w:rPr>
          <w:rFonts w:ascii="EB Garamond" w:eastAsia="Adobe Garamond Pro" w:hAnsi="EB Garamond"/>
          <w:szCs w:val="16"/>
        </w:rPr>
        <w:t>H</w:t>
      </w:r>
      <w:r w:rsidRPr="003B542F">
        <w:rPr>
          <w:rFonts w:ascii="EB Garamond" w:eastAsia="Adobe Garamond Pro" w:hAnsi="EB Garamond"/>
          <w:smallCaps/>
          <w:szCs w:val="16"/>
        </w:rPr>
        <w:t>acker News</w:t>
      </w:r>
      <w:r w:rsidRPr="003B542F">
        <w:rPr>
          <w:rFonts w:ascii="EB Garamond" w:eastAsia="Adobe Garamond Pro" w:hAnsi="EB Garamond"/>
          <w:szCs w:val="16"/>
        </w:rPr>
        <w:t xml:space="preserve"> (Aug. 24, 2013), </w:t>
      </w:r>
      <w:hyperlink r:id="rId14" w:history="1">
        <w:r w:rsidRPr="003B542F">
          <w:rPr>
            <w:rFonts w:ascii="EB Garamond" w:hAnsi="EB Garamond"/>
            <w:szCs w:val="16"/>
          </w:rPr>
          <w:t>https://news.ycombinator.com/item?id=6269114</w:t>
        </w:r>
      </w:hyperlink>
      <w:r w:rsidRPr="003B542F">
        <w:rPr>
          <w:rFonts w:ascii="EB Garamond" w:eastAsia="Adobe Garamond Pro" w:hAnsi="EB Garamond"/>
          <w:szCs w:val="16"/>
        </w:rPr>
        <w:t xml:space="preserve">. Many failed attempts naturally do not get published, both because they fail and because they paint their creators in an embarrassing light. For a collection of such failures, </w:t>
      </w:r>
      <w:r w:rsidRPr="003B542F">
        <w:rPr>
          <w:rFonts w:ascii="EB Garamond" w:eastAsia="Adobe Garamond Pro" w:hAnsi="EB Garamond"/>
          <w:i/>
          <w:iCs/>
          <w:szCs w:val="16"/>
        </w:rPr>
        <w:t xml:space="preserve"> </w:t>
      </w:r>
      <w:r w:rsidRPr="003B542F">
        <w:rPr>
          <w:rFonts w:ascii="EB Garamond" w:eastAsia="Adobe Garamond Pro" w:hAnsi="EB Garamond"/>
          <w:szCs w:val="16"/>
        </w:rPr>
        <w:t xml:space="preserve"> Lehman, et al., </w:t>
      </w:r>
      <w:r w:rsidRPr="003B542F">
        <w:rPr>
          <w:rStyle w:val="Emphasis"/>
          <w:rFonts w:ascii="EB Garamond" w:eastAsia="Adobe Garamond Pro" w:hAnsi="EB Garamond"/>
          <w:szCs w:val="16"/>
        </w:rPr>
        <w:t xml:space="preserve">supra </w:t>
      </w:r>
      <w:r w:rsidRPr="003B542F">
        <w:rPr>
          <w:rStyle w:val="Emphasis"/>
          <w:rFonts w:ascii="EB Garamond" w:eastAsia="Adobe Garamond Pro" w:hAnsi="EB Garamond"/>
          <w:i w:val="0"/>
          <w:iCs w:val="0"/>
          <w:szCs w:val="16"/>
        </w:rPr>
        <w:t>note</w:t>
      </w:r>
      <w:r w:rsidR="00C70E96" w:rsidRPr="003B542F">
        <w:rPr>
          <w:rStyle w:val="Emphasis"/>
          <w:rFonts w:ascii="EB Garamond" w:eastAsia="Adobe Garamond Pro" w:hAnsi="EB Garamond"/>
          <w:i w:val="0"/>
          <w:iCs w:val="0"/>
          <w:szCs w:val="16"/>
        </w:rPr>
        <w:t xml:space="preserve"> </w:t>
      </w:r>
      <w:r w:rsidR="00C70E96" w:rsidRPr="003B542F">
        <w:rPr>
          <w:rStyle w:val="Emphasis"/>
          <w:rFonts w:ascii="EB Garamond" w:eastAsia="Adobe Garamond Pro" w:hAnsi="EB Garamond"/>
          <w:i w:val="0"/>
          <w:iCs w:val="0"/>
          <w:szCs w:val="16"/>
        </w:rPr>
        <w:fldChar w:fldCharType="begin"/>
      </w:r>
      <w:r w:rsidR="00C70E96" w:rsidRPr="003B542F">
        <w:rPr>
          <w:rStyle w:val="Emphasis"/>
          <w:rFonts w:ascii="EB Garamond" w:eastAsia="Adobe Garamond Pro" w:hAnsi="EB Garamond"/>
          <w:i w:val="0"/>
          <w:iCs w:val="0"/>
          <w:szCs w:val="16"/>
        </w:rPr>
        <w:instrText xml:space="preserve"> NOTEREF _Ref153220577 \h </w:instrText>
      </w:r>
      <w:r w:rsidR="0009377C" w:rsidRPr="003B542F">
        <w:rPr>
          <w:rStyle w:val="Emphasis"/>
          <w:rFonts w:ascii="EB Garamond" w:eastAsia="Adobe Garamond Pro" w:hAnsi="EB Garamond"/>
          <w:i w:val="0"/>
          <w:iCs w:val="0"/>
          <w:szCs w:val="16"/>
        </w:rPr>
        <w:instrText xml:space="preserve"> \* MERGEFORMAT </w:instrText>
      </w:r>
      <w:r w:rsidR="00C70E96" w:rsidRPr="003B542F">
        <w:rPr>
          <w:rStyle w:val="Emphasis"/>
          <w:rFonts w:ascii="EB Garamond" w:eastAsia="Adobe Garamond Pro" w:hAnsi="EB Garamond"/>
          <w:i w:val="0"/>
          <w:iCs w:val="0"/>
          <w:szCs w:val="16"/>
        </w:rPr>
      </w:r>
      <w:r w:rsidR="00C70E96" w:rsidRPr="003B542F">
        <w:rPr>
          <w:rStyle w:val="Emphasis"/>
          <w:rFonts w:ascii="EB Garamond" w:eastAsia="Adobe Garamond Pro" w:hAnsi="EB Garamond"/>
          <w:i w:val="0"/>
          <w:iCs w:val="0"/>
          <w:szCs w:val="16"/>
        </w:rPr>
        <w:fldChar w:fldCharType="separate"/>
      </w:r>
      <w:r w:rsidR="002D1CEF">
        <w:rPr>
          <w:rStyle w:val="Emphasis"/>
          <w:rFonts w:ascii="EB Garamond" w:eastAsia="Adobe Garamond Pro" w:hAnsi="EB Garamond"/>
          <w:i w:val="0"/>
          <w:iCs w:val="0"/>
          <w:szCs w:val="16"/>
        </w:rPr>
        <w:t>173</w:t>
      </w:r>
      <w:r w:rsidR="00C70E96" w:rsidRPr="003B542F">
        <w:rPr>
          <w:rStyle w:val="Emphasis"/>
          <w:rFonts w:ascii="EB Garamond" w:eastAsia="Adobe Garamond Pro" w:hAnsi="EB Garamond"/>
          <w:i w:val="0"/>
          <w:iCs w:val="0"/>
          <w:szCs w:val="16"/>
        </w:rPr>
        <w:fldChar w:fldCharType="end"/>
      </w:r>
      <w:r w:rsidRPr="003B542F">
        <w:rPr>
          <w:rStyle w:val="Emphasis"/>
          <w:rFonts w:ascii="EB Garamond" w:eastAsia="Adobe Garamond Pro" w:hAnsi="EB Garamond"/>
          <w:i w:val="0"/>
          <w:iCs w:val="0"/>
          <w:szCs w:val="16"/>
        </w:rPr>
        <w:t>,</w:t>
      </w:r>
      <w:r w:rsidRPr="003B542F">
        <w:rPr>
          <w:rFonts w:ascii="EB Garamond" w:eastAsia="Adobe Garamond Pro" w:hAnsi="EB Garamond"/>
          <w:szCs w:val="16"/>
        </w:rPr>
        <w:t xml:space="preserve"> </w:t>
      </w:r>
      <w:r w:rsidRPr="003B542F" w:rsidDel="005936AE">
        <w:rPr>
          <w:rFonts w:ascii="EB Garamond" w:eastAsia="Adobe Garamond Pro" w:hAnsi="EB Garamond"/>
          <w:szCs w:val="16"/>
        </w:rPr>
        <w:t xml:space="preserve"> </w:t>
      </w:r>
      <w:r w:rsidRPr="003B542F">
        <w:rPr>
          <w:rFonts w:ascii="EB Garamond" w:eastAsia="Adobe Garamond Pro" w:hAnsi="EB Garamond"/>
          <w:szCs w:val="16"/>
        </w:rPr>
        <w:t xml:space="preserve">at </w:t>
      </w:r>
      <w:r w:rsidRPr="003B542F" w:rsidDel="005936AE">
        <w:rPr>
          <w:rFonts w:ascii="EB Garamond" w:eastAsia="Adobe Garamond Pro" w:hAnsi="EB Garamond"/>
          <w:szCs w:val="16"/>
        </w:rPr>
        <w:t>274.</w:t>
      </w:r>
      <w:r w:rsidRPr="003B542F">
        <w:rPr>
          <w:rFonts w:ascii="EB Garamond" w:eastAsia="Adobe Garamond Pro" w:hAnsi="EB Garamond"/>
          <w:szCs w:val="16"/>
        </w:rPr>
        <w:t xml:space="preserve"> </w:t>
      </w:r>
    </w:p>
  </w:footnote>
  <w:footnote w:id="181">
    <w:p w14:paraId="30EE4D21" w14:textId="77777777" w:rsidR="00B319E2" w:rsidRPr="003B542F" w:rsidRDefault="00B319E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Tom Murphy, </w:t>
      </w:r>
      <w:r w:rsidRPr="003B542F">
        <w:rPr>
          <w:rStyle w:val="Emphasis"/>
          <w:rFonts w:ascii="EB Garamond" w:hAnsi="EB Garamond"/>
          <w:i w:val="0"/>
          <w:iCs w:val="0"/>
          <w:szCs w:val="16"/>
        </w:rPr>
        <w:t>The First Level of Super Mario Bros. is Easy with Lexicographic Orderings and Time Travel</w:t>
      </w:r>
      <w:r w:rsidRPr="003B542F">
        <w:rPr>
          <w:rFonts w:ascii="EB Garamond" w:hAnsi="EB Garamond"/>
          <w:szCs w:val="16"/>
        </w:rPr>
        <w:t xml:space="preserve"> 8 (Apr. 1, 2013) (manuscript), https://api.semanticscholar.org/CorpusID:14347703. For a video demonstration, </w:t>
      </w:r>
      <w:r w:rsidRPr="003B542F">
        <w:rPr>
          <w:rFonts w:ascii="EB Garamond" w:hAnsi="EB Garamond"/>
          <w:i/>
          <w:iCs/>
          <w:szCs w:val="16"/>
        </w:rPr>
        <w:t>see</w:t>
      </w:r>
      <w:r w:rsidRPr="003B542F">
        <w:rPr>
          <w:rFonts w:ascii="EB Garamond" w:hAnsi="EB Garamond"/>
          <w:szCs w:val="16"/>
        </w:rPr>
        <w:t xml:space="preserve"> Tom Murphy, The First Level of Super Mario Bros. is Easy with Lexicographic Orderings and Time Travel 8 (Apr. 1, 2013) (manuscript),  https://www.cs.cmu.edu/~tom7/mario/mario.pdf.</w:t>
      </w:r>
      <w:r w:rsidRPr="003B542F" w:rsidDel="00682332">
        <w:rPr>
          <w:rFonts w:ascii="EB Garamond" w:hAnsi="EB Garamond"/>
          <w:szCs w:val="16"/>
        </w:rPr>
        <w:t xml:space="preserve"> </w:t>
      </w:r>
    </w:p>
  </w:footnote>
  <w:footnote w:id="182">
    <w:p w14:paraId="4111C1C1" w14:textId="3642F7D0" w:rsidR="00B319E2" w:rsidRPr="003B542F" w:rsidRDefault="00B319E2"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w:t>
      </w:r>
      <w:r w:rsidR="00621B8A" w:rsidRPr="003B542F">
        <w:rPr>
          <w:rFonts w:ascii="EB Garamond" w:eastAsia="Century Schoolbook" w:hAnsi="EB Garamond" w:cs="Century Schoolbook"/>
          <w:smallCaps/>
          <w:szCs w:val="16"/>
        </w:rPr>
        <w:t>Michael Wooldridge, A Brief History of Artificial Intelligence: What It Is, Where We Are, and Where We Are Going</w:t>
      </w:r>
      <w:r w:rsidRPr="003B542F">
        <w:rPr>
          <w:rFonts w:ascii="EB Garamond" w:hAnsi="EB Garamond"/>
          <w:szCs w:val="16"/>
        </w:rPr>
        <w:t>, at</w:t>
      </w:r>
      <w:r w:rsidRPr="003B542F">
        <w:rPr>
          <w:rFonts w:ascii="EB Garamond" w:eastAsia="Adobe Garamond Pro" w:hAnsi="EB Garamond"/>
          <w:szCs w:val="16"/>
        </w:rPr>
        <w:t>159</w:t>
      </w:r>
      <w:r w:rsidR="00621B8A" w:rsidRPr="003B542F">
        <w:rPr>
          <w:rFonts w:ascii="EB Garamond" w:eastAsia="Adobe Garamond Pro" w:hAnsi="EB Garamond"/>
          <w:szCs w:val="16"/>
        </w:rPr>
        <w:t>–</w:t>
      </w:r>
      <w:r w:rsidRPr="003B542F">
        <w:rPr>
          <w:rFonts w:ascii="EB Garamond" w:eastAsia="Adobe Garamond Pro" w:hAnsi="EB Garamond"/>
          <w:szCs w:val="16"/>
        </w:rPr>
        <w:t>78.</w:t>
      </w:r>
      <w:r w:rsidRPr="003B542F">
        <w:rPr>
          <w:rFonts w:ascii="EB Garamond" w:hAnsi="EB Garamond"/>
          <w:szCs w:val="16"/>
        </w:rPr>
        <w:tab/>
      </w:r>
    </w:p>
  </w:footnote>
  <w:footnote w:id="183">
    <w:p w14:paraId="4BCF78DE" w14:textId="184D0E2B" w:rsidR="00C7491D" w:rsidRPr="003B542F" w:rsidRDefault="00C7491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Ok, we’ll tell you. The Tetris AI figured out that the best way to maximize its rewards was to pause the game indefinitely.  </w:t>
      </w:r>
      <w:r w:rsidR="00681CEF" w:rsidRPr="003B542F">
        <w:rPr>
          <w:rFonts w:ascii="EB Garamond" w:hAnsi="EB Garamond"/>
          <w:szCs w:val="16"/>
        </w:rPr>
        <w:t>The Oxford AI</w:t>
      </w:r>
      <w:r w:rsidRPr="003B542F">
        <w:rPr>
          <w:rFonts w:ascii="EB Garamond" w:hAnsi="EB Garamond"/>
          <w:szCs w:val="16"/>
        </w:rPr>
        <w:t xml:space="preserve"> system immobilized the trains, preventing them from ever moving.</w:t>
      </w:r>
    </w:p>
  </w:footnote>
  <w:footnote w:id="184">
    <w:p w14:paraId="4E7D1766" w14:textId="2C53448A" w:rsidR="002B686D" w:rsidRPr="003B542F" w:rsidRDefault="002B686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715805" w:rsidRPr="003B542F">
        <w:rPr>
          <w:rFonts w:ascii="EB Garamond" w:hAnsi="EB Garamond"/>
          <w:szCs w:val="16"/>
        </w:rPr>
        <w:t>Dylan Hadfield-Menel  and Gillian K. Hadfield, Incomplete Contracting and AI Alignment (“</w:t>
      </w:r>
      <w:r w:rsidR="005077E8" w:rsidRPr="003B542F">
        <w:rPr>
          <w:rFonts w:ascii="EB Garamond" w:hAnsi="EB Garamond"/>
          <w:szCs w:val="16"/>
        </w:rPr>
        <w:t>Reward misspecification is unavoidable</w:t>
      </w:r>
      <w:r w:rsidR="00715805" w:rsidRPr="003B542F">
        <w:rPr>
          <w:rFonts w:ascii="EB Garamond" w:hAnsi="EB Garamond"/>
          <w:szCs w:val="16"/>
        </w:rPr>
        <w:t>”)</w:t>
      </w:r>
    </w:p>
  </w:footnote>
  <w:footnote w:id="185">
    <w:p w14:paraId="6ABE7B59" w14:textId="77777777" w:rsidR="008351D0" w:rsidRPr="003B542F" w:rsidRDefault="008351D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Nick Bostrom, </w:t>
      </w:r>
      <w:r w:rsidRPr="003B542F">
        <w:rPr>
          <w:rFonts w:ascii="EB Garamond" w:hAnsi="EB Garamond"/>
          <w:i/>
          <w:iCs/>
          <w:szCs w:val="16"/>
        </w:rPr>
        <w:t>The Superintelligent Will: Motivation and Instrumental Rationality in Advanced Artificial Agents,</w:t>
      </w:r>
      <w:r w:rsidRPr="003B542F">
        <w:rPr>
          <w:rFonts w:ascii="EB Garamond" w:hAnsi="EB Garamond"/>
          <w:szCs w:val="16"/>
        </w:rPr>
        <w:t xml:space="preserve"> 22 </w:t>
      </w:r>
      <w:r w:rsidRPr="003B542F">
        <w:rPr>
          <w:rFonts w:ascii="EB Garamond" w:hAnsi="EB Garamond"/>
          <w:smallCaps/>
          <w:szCs w:val="16"/>
        </w:rPr>
        <w:t>Minds &amp; Machs.</w:t>
      </w:r>
      <w:r w:rsidRPr="003B542F">
        <w:rPr>
          <w:rFonts w:ascii="EB Garamond" w:hAnsi="EB Garamond"/>
          <w:szCs w:val="16"/>
        </w:rPr>
        <w:t xml:space="preserve"> 71 (2012), Stephen M. Omohundro, </w:t>
      </w:r>
      <w:r w:rsidRPr="003B542F">
        <w:rPr>
          <w:rFonts w:ascii="EB Garamond" w:hAnsi="EB Garamond"/>
          <w:i/>
          <w:iCs/>
          <w:szCs w:val="16"/>
        </w:rPr>
        <w:t>The Basic AI Drives</w:t>
      </w:r>
      <w:r w:rsidRPr="003B542F">
        <w:rPr>
          <w:rFonts w:ascii="EB Garamond" w:hAnsi="EB Garamond"/>
          <w:szCs w:val="16"/>
        </w:rPr>
        <w:t xml:space="preserve"> </w:t>
      </w:r>
      <w:r w:rsidRPr="003B542F">
        <w:rPr>
          <w:rFonts w:ascii="EB Garamond" w:hAnsi="EB Garamond"/>
          <w:i/>
          <w:iCs/>
          <w:szCs w:val="16"/>
        </w:rPr>
        <w:t>in</w:t>
      </w:r>
      <w:r w:rsidRPr="003B542F">
        <w:rPr>
          <w:rFonts w:ascii="EB Garamond" w:hAnsi="EB Garamond"/>
          <w:szCs w:val="16"/>
        </w:rPr>
        <w:t xml:space="preserve"> A</w:t>
      </w:r>
      <w:r w:rsidRPr="003B542F">
        <w:rPr>
          <w:rFonts w:ascii="EB Garamond" w:eastAsia="Century Schoolbook" w:hAnsi="EB Garamond"/>
          <w:smallCaps/>
          <w:szCs w:val="16"/>
        </w:rPr>
        <w:t>rtificial General Intelligence 2008: Proceedings of the First AGI Conference</w:t>
      </w:r>
      <w:r w:rsidRPr="003B542F">
        <w:rPr>
          <w:rFonts w:ascii="EB Garamond" w:hAnsi="EB Garamond"/>
          <w:szCs w:val="16"/>
        </w:rPr>
        <w:t xml:space="preserve">  (Pei Wang, Ben Goertzel &amp; Stan Franklin eds., 2008).</w:t>
      </w:r>
    </w:p>
  </w:footnote>
  <w:footnote w:id="186">
    <w:p w14:paraId="372047FB" w14:textId="1DF5FFDF" w:rsidR="00B34C5A" w:rsidRPr="003B542F" w:rsidRDefault="00B34C5A"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Stephen M. Omohundro. “The Basic AI Drives”. In: Artificial General Intelligence 2008. Proceedings of the First AGI Conference. Ed. by Pei Wang, Ben Go- ertzel, and Stan Franklin. Frontiers in Artificial Intel-ligence and Applications 171. Amsterdam: IOS, 2008, pp. 483–492. , https://intelligence.org/files/FormalizingConvergentGoals.pdf</w:t>
      </w:r>
    </w:p>
  </w:footnote>
  <w:footnote w:id="187">
    <w:p w14:paraId="798BFF63" w14:textId="4AD3421A" w:rsidR="005B1D92" w:rsidRPr="003B542F" w:rsidRDefault="005B1D9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B34C5A" w:rsidRPr="003B542F">
        <w:rPr>
          <w:rFonts w:ascii="EB Garamond" w:hAnsi="EB Garamond"/>
          <w:i/>
          <w:iCs/>
          <w:szCs w:val="16"/>
        </w:rPr>
        <w:t>Id</w:t>
      </w:r>
      <w:r w:rsidR="00B34C5A" w:rsidRPr="003B542F">
        <w:rPr>
          <w:rFonts w:ascii="EB Garamond" w:hAnsi="EB Garamond"/>
          <w:szCs w:val="16"/>
        </w:rPr>
        <w:t xml:space="preserve">. </w:t>
      </w:r>
    </w:p>
  </w:footnote>
  <w:footnote w:id="188">
    <w:p w14:paraId="76ABB3A8" w14:textId="4229C4F9" w:rsidR="00591480" w:rsidRPr="003B542F" w:rsidRDefault="00591480" w:rsidP="0016785A">
      <w:pPr>
        <w:pStyle w:val="FootnoteText"/>
        <w:rPr>
          <w:rFonts w:ascii="EB Garamond" w:hAnsi="EB Garamond"/>
          <w:szCs w:val="16"/>
        </w:rPr>
      </w:pPr>
      <w:r w:rsidRPr="003B542F">
        <w:rPr>
          <w:rStyle w:val="FootnoteReference"/>
          <w:rFonts w:ascii="EB Garamond" w:hAnsi="EB Garamond"/>
          <w:szCs w:val="16"/>
        </w:rPr>
        <w:footnoteRef/>
      </w:r>
      <w:r w:rsidR="00FC6019" w:rsidRPr="003B542F">
        <w:rPr>
          <w:rFonts w:ascii="EB Garamond" w:hAnsi="EB Garamond"/>
          <w:szCs w:val="16"/>
        </w:rPr>
        <w:t xml:space="preserve"> Rose Hadshar,  Review of the Evidence for Existential Risk from AIvia Misaligned Power-Seeking, p. 11 (2023)</w:t>
      </w:r>
      <w:r w:rsidRPr="003B542F">
        <w:rPr>
          <w:rFonts w:ascii="EB Garamond" w:hAnsi="EB Garamond"/>
          <w:szCs w:val="16"/>
        </w:rPr>
        <w:t xml:space="preserve"> https://arxiv.org/pdf/2310.18244.pdf</w:t>
      </w:r>
      <w:r w:rsidR="00E35112" w:rsidRPr="003B542F">
        <w:rPr>
          <w:rFonts w:ascii="EB Garamond" w:hAnsi="EB Garamond"/>
          <w:szCs w:val="16"/>
        </w:rPr>
        <w:t xml:space="preserve"> (noting that while “[t]he formal and theoretical case for power-seeking in sufficiently capable and goal-directed AI systems is . . . relatively strong,” the “empirical evidence of power-seeking in AI systems is currently weak.”</w:t>
      </w:r>
    </w:p>
  </w:footnote>
  <w:footnote w:id="189">
    <w:p w14:paraId="7D95DBD4" w14:textId="4378C47F" w:rsidR="001C7890" w:rsidRPr="003B542F" w:rsidRDefault="001C789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Omohundro</w:t>
      </w:r>
    </w:p>
  </w:footnote>
  <w:footnote w:id="190">
    <w:p w14:paraId="0585AA9E" w14:textId="03A0414F" w:rsidR="008D3B3E" w:rsidRPr="003B542F" w:rsidRDefault="008D3B3E"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https://arxiv.org/pdf/2308.14752.pdf</w:t>
      </w:r>
    </w:p>
  </w:footnote>
  <w:footnote w:id="191">
    <w:p w14:paraId="5F67AA97" w14:textId="27C1EAC2" w:rsidR="005B362A" w:rsidRPr="003B542F" w:rsidRDefault="005B362A"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https://www.semanticscholar.org/paper/Towards-Understanding-Sycophancy-in-Language-Models-Sharma-Tong/4bfe308bc3d171b31fd9159939e367f52c571e04</w:t>
      </w:r>
    </w:p>
  </w:footnote>
  <w:footnote w:id="192">
    <w:p w14:paraId="1BC8ABED" w14:textId="77777777" w:rsidR="00C00402" w:rsidRPr="003B542F" w:rsidRDefault="00C0040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at 8-9</w:t>
      </w:r>
    </w:p>
  </w:footnote>
  <w:footnote w:id="193">
    <w:p w14:paraId="41F541F2" w14:textId="088EFF86" w:rsidR="001C1449" w:rsidRPr="003B542F" w:rsidRDefault="001C1449" w:rsidP="0016785A">
      <w:pPr>
        <w:pStyle w:val="BodyStyle2"/>
        <w:ind w:firstLine="0"/>
        <w:rPr>
          <w:rFonts w:ascii="EB Garamond" w:hAnsi="EB Garamond"/>
          <w:sz w:val="16"/>
          <w:szCs w:val="16"/>
        </w:rPr>
      </w:pPr>
      <w:r w:rsidRPr="003B542F">
        <w:rPr>
          <w:rStyle w:val="FootnoteReference"/>
          <w:rFonts w:ascii="EB Garamond" w:hAnsi="EB Garamond"/>
          <w:szCs w:val="16"/>
        </w:rPr>
        <w:footnoteRef/>
      </w:r>
      <w:r w:rsidRPr="003B542F">
        <w:rPr>
          <w:rFonts w:ascii="EB Garamond" w:hAnsi="EB Garamond"/>
          <w:sz w:val="16"/>
          <w:szCs w:val="16"/>
        </w:rPr>
        <w:t xml:space="preserve"> </w:t>
      </w:r>
      <w:r w:rsidRPr="003B542F">
        <w:rPr>
          <w:rStyle w:val="pl-s"/>
          <w:rFonts w:ascii="EB Garamond" w:hAnsi="EB Garamond"/>
          <w:sz w:val="16"/>
          <w:szCs w:val="16"/>
        </w:rPr>
        <w:t>Mike Lewis, et al., Deal or No Deal? End-to-End Learning for Negotiation Dialogues (June 16, 2017) (manuscript),  https://arxiv.org/abs/1706.05125 (emphasis in the original).</w:t>
      </w:r>
    </w:p>
  </w:footnote>
  <w:footnote w:id="194">
    <w:p w14:paraId="20564833" w14:textId="24C282C4" w:rsidR="001E3C31" w:rsidRPr="003B542F" w:rsidRDefault="007F6C9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2E6CCD" w:rsidRPr="003B542F">
        <w:rPr>
          <w:rFonts w:ascii="EB Garamond" w:hAnsi="EB Garamond"/>
          <w:szCs w:val="16"/>
        </w:rPr>
        <w:t xml:space="preserve">OpenAI, GPT-4 System Card, (Mar. 23, 2023), </w:t>
      </w:r>
      <w:r w:rsidR="002E6CCD" w:rsidRPr="003B542F">
        <w:rPr>
          <w:rFonts w:ascii="EB Garamond" w:hAnsi="EB Garamond"/>
          <w:szCs w:val="16"/>
        </w:rPr>
        <w:fldChar w:fldCharType="begin"/>
      </w:r>
      <w:r w:rsidR="0032725A" w:rsidRPr="003B542F" w:rsidDel="0032725A">
        <w:rPr>
          <w:rFonts w:ascii="EB Garamond" w:hAnsi="EB Garamond"/>
          <w:szCs w:val="16"/>
        </w:rPr>
        <w:instrText xml:space="preserve"> </w:instrText>
      </w:r>
      <w:r w:rsidR="002E6CCD" w:rsidRPr="003B542F">
        <w:rPr>
          <w:rFonts w:ascii="EB Garamond" w:hAnsi="EB Garamond"/>
          <w:szCs w:val="16"/>
        </w:rPr>
        <w:instrText>https://cdn.openai.com/papers/gpt-4-system-card.pdf"</w:instrText>
      </w:r>
      <w:r w:rsidR="002E6CCD" w:rsidRPr="003B542F">
        <w:rPr>
          <w:rFonts w:ascii="EB Garamond" w:hAnsi="EB Garamond"/>
          <w:szCs w:val="16"/>
        </w:rPr>
        <w:fldChar w:fldCharType="separate"/>
      </w:r>
      <w:r w:rsidR="002E6CCD" w:rsidRPr="003B542F">
        <w:rPr>
          <w:rStyle w:val="Hyperlink"/>
          <w:rFonts w:ascii="EB Garamond" w:hAnsi="EB Garamond"/>
          <w:szCs w:val="16"/>
        </w:rPr>
        <w:t>https://cdn.openai.com/papers/gpt-4-system-card.pdf</w:t>
      </w:r>
      <w:r w:rsidR="002E6CCD" w:rsidRPr="003B542F">
        <w:rPr>
          <w:rFonts w:ascii="EB Garamond" w:hAnsi="EB Garamond"/>
          <w:szCs w:val="16"/>
        </w:rPr>
        <w:fldChar w:fldCharType="end"/>
      </w:r>
      <w:r w:rsidRPr="003B542F">
        <w:rPr>
          <w:rFonts w:ascii="EB Garamond" w:hAnsi="EB Garamond"/>
          <w:szCs w:val="16"/>
        </w:rPr>
        <w:t xml:space="preserve"> p. 15</w:t>
      </w:r>
      <w:r w:rsidR="00F150A8" w:rsidRPr="003B542F">
        <w:rPr>
          <w:rFonts w:ascii="EB Garamond" w:hAnsi="EB Garamond"/>
          <w:szCs w:val="16"/>
        </w:rPr>
        <w:t xml:space="preserve"> (the details are somewhat opaque, so this anecdote may be needed to taken with a grain of salt).</w:t>
      </w:r>
      <w:r w:rsidR="00884505" w:rsidRPr="003B542F">
        <w:rPr>
          <w:rFonts w:ascii="EB Garamond" w:hAnsi="EB Garamond"/>
          <w:szCs w:val="16"/>
        </w:rPr>
        <w:t xml:space="preserve"> </w:t>
      </w:r>
      <w:r w:rsidR="008D3B3E" w:rsidRPr="003B542F">
        <w:rPr>
          <w:rFonts w:ascii="EB Garamond" w:hAnsi="EB Garamond"/>
          <w:i/>
          <w:iCs/>
          <w:szCs w:val="16"/>
        </w:rPr>
        <w:t xml:space="preserve">See also </w:t>
      </w:r>
      <w:r w:rsidR="001E3C31" w:rsidRPr="003B542F">
        <w:rPr>
          <w:rFonts w:ascii="EB Garamond" w:hAnsi="EB Garamond"/>
          <w:szCs w:val="16"/>
        </w:rPr>
        <w:t xml:space="preserve">Meta Fundamental AI Research Diplomacy Team (FAIR) et al., </w:t>
      </w:r>
      <w:r w:rsidR="001E3C31" w:rsidRPr="003B542F">
        <w:rPr>
          <w:rFonts w:ascii="EB Garamond" w:hAnsi="EB Garamond"/>
          <w:i/>
          <w:szCs w:val="16"/>
        </w:rPr>
        <w:t xml:space="preserve">Human-level play in the game of Diplomacy by combining language models with strategic reasoning </w:t>
      </w:r>
      <w:r w:rsidR="00082FB6" w:rsidRPr="003B542F">
        <w:rPr>
          <w:rFonts w:ascii="EB Garamond" w:hAnsi="EB Garamond"/>
          <w:i/>
          <w:szCs w:val="16"/>
        </w:rPr>
        <w:t>,</w:t>
      </w:r>
      <w:r w:rsidR="00082FB6" w:rsidRPr="003B542F">
        <w:rPr>
          <w:rFonts w:ascii="EB Garamond" w:hAnsi="EB Garamond"/>
          <w:smallCaps/>
          <w:szCs w:val="16"/>
        </w:rPr>
        <w:t xml:space="preserve">378 </w:t>
      </w:r>
      <w:r w:rsidR="001E3C31" w:rsidRPr="003B542F">
        <w:rPr>
          <w:rFonts w:ascii="EB Garamond" w:hAnsi="EB Garamond"/>
          <w:szCs w:val="16"/>
        </w:rPr>
        <w:t>Science 1067 (2022).</w:t>
      </w:r>
    </w:p>
  </w:footnote>
  <w:footnote w:id="195">
    <w:p w14:paraId="1FB9D157" w14:textId="77777777" w:rsidR="001C1449" w:rsidRPr="003B542F" w:rsidRDefault="001C1449"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Id.</w:t>
      </w:r>
    </w:p>
  </w:footnote>
  <w:footnote w:id="196">
    <w:p w14:paraId="36A0B4DF" w14:textId="77777777" w:rsidR="001C1449" w:rsidRPr="003B542F" w:rsidRDefault="001C1449"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Update on ARC’s Recent Eval Efforts, </w:t>
      </w:r>
      <w:r w:rsidRPr="003B542F">
        <w:rPr>
          <w:rFonts w:ascii="EB Garamond" w:eastAsia="Adobe Garamond Pro" w:hAnsi="EB Garamond"/>
          <w:smallCaps/>
          <w:szCs w:val="16"/>
        </w:rPr>
        <w:t>Alignment Rsch. Ctr. (M</w:t>
      </w:r>
      <w:r w:rsidRPr="003B542F">
        <w:rPr>
          <w:rFonts w:ascii="EB Garamond" w:eastAsia="Adobe Garamond Pro" w:hAnsi="EB Garamond"/>
          <w:szCs w:val="16"/>
        </w:rPr>
        <w:t>ar. 17, 2023)</w:t>
      </w:r>
      <w:r w:rsidRPr="003B542F">
        <w:rPr>
          <w:rFonts w:ascii="EB Garamond" w:eastAsia="Adobe Garamond Pro" w:hAnsi="EB Garamond"/>
          <w:smallCaps/>
          <w:szCs w:val="16"/>
        </w:rPr>
        <w:t>,</w:t>
      </w:r>
      <w:r w:rsidRPr="003B542F">
        <w:rPr>
          <w:rFonts w:ascii="EB Garamond" w:eastAsia="Adobe Garamond Pro" w:hAnsi="EB Garamond"/>
          <w:szCs w:val="16"/>
        </w:rPr>
        <w:t xml:space="preserve"> https://evals.alignment.org/blog/2023-03-18-update-on-recent-evals/.</w:t>
      </w:r>
    </w:p>
  </w:footnote>
  <w:footnote w:id="197">
    <w:p w14:paraId="4E47A6AD" w14:textId="77777777" w:rsidR="001C1449" w:rsidRPr="003B542F" w:rsidRDefault="001C1449"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w:t>
      </w:r>
      <w:r w:rsidRPr="003B542F">
        <w:rPr>
          <w:rFonts w:ascii="EB Garamond" w:hAnsi="EB Garamond"/>
          <w:i/>
          <w:iCs/>
          <w:szCs w:val="16"/>
        </w:rPr>
        <w:t>See also</w:t>
      </w:r>
      <w:r w:rsidRPr="003B542F">
        <w:rPr>
          <w:rFonts w:ascii="EB Garamond" w:hAnsi="EB Garamond"/>
          <w:szCs w:val="16"/>
        </w:rPr>
        <w:t xml:space="preserve"> Kevin Hurler, </w:t>
      </w:r>
      <w:r w:rsidRPr="003B542F">
        <w:rPr>
          <w:rFonts w:ascii="EB Garamond" w:hAnsi="EB Garamond"/>
          <w:i/>
          <w:iCs/>
          <w:szCs w:val="16"/>
        </w:rPr>
        <w:t>Chat-GPT Pretended to Be Blind and Tricked a Human Into Solving a Captcha</w:t>
      </w:r>
      <w:r w:rsidRPr="003B542F">
        <w:rPr>
          <w:rFonts w:ascii="EB Garamond" w:hAnsi="EB Garamond"/>
          <w:szCs w:val="16"/>
        </w:rPr>
        <w:t>, G</w:t>
      </w:r>
      <w:r w:rsidRPr="003B542F">
        <w:rPr>
          <w:rFonts w:ascii="EB Garamond" w:eastAsia="Adobe Garamond Pro" w:hAnsi="EB Garamond"/>
          <w:smallCaps/>
          <w:szCs w:val="16"/>
        </w:rPr>
        <w:t>izmodo (</w:t>
      </w:r>
      <w:r w:rsidRPr="003B542F">
        <w:rPr>
          <w:rFonts w:ascii="EB Garamond" w:hAnsi="EB Garamond"/>
          <w:szCs w:val="16"/>
        </w:rPr>
        <w:t>Mar. 16, 2023), https://gizmodo.com/gpt4-open-ai-chatbot-task-rabbit-chatgpt-1850227471.</w:t>
      </w:r>
    </w:p>
  </w:footnote>
  <w:footnote w:id="198">
    <w:p w14:paraId="139C1851" w14:textId="21D50FED" w:rsidR="00936502" w:rsidRPr="003B542F" w:rsidRDefault="0093650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_Ref142129562 \h </w:instrText>
      </w:r>
      <w:r w:rsidR="001E3594" w:rsidRPr="003B542F">
        <w:rPr>
          <w:rFonts w:ascii="EB Garamond" w:hAnsi="EB Garamond"/>
          <w:szCs w:val="16"/>
        </w:rPr>
        <w:instrText xml:space="preserve">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26</w:t>
      </w:r>
      <w:r w:rsidRPr="003B542F">
        <w:rPr>
          <w:rFonts w:ascii="EB Garamond" w:hAnsi="EB Garamond"/>
          <w:szCs w:val="16"/>
        </w:rPr>
        <w:fldChar w:fldCharType="end"/>
      </w:r>
      <w:r w:rsidRPr="003B542F">
        <w:rPr>
          <w:rFonts w:ascii="EB Garamond" w:hAnsi="EB Garamond"/>
          <w:szCs w:val="16"/>
        </w:rPr>
        <w:t xml:space="preserve">. </w:t>
      </w:r>
    </w:p>
  </w:footnote>
  <w:footnote w:id="199">
    <w:p w14:paraId="720EB766" w14:textId="77777777" w:rsidR="004C0CF8" w:rsidRPr="003B542F" w:rsidRDefault="004C0C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supra </w:t>
      </w:r>
      <w:r w:rsidRPr="003B542F">
        <w:rPr>
          <w:rFonts w:ascii="EB Garamond" w:hAnsi="EB Garamond"/>
          <w:szCs w:val="16"/>
        </w:rPr>
        <w:t>Part I.B.</w:t>
      </w:r>
    </w:p>
  </w:footnote>
  <w:footnote w:id="200">
    <w:p w14:paraId="399EC3BC" w14:textId="77777777" w:rsidR="004C0CF8" w:rsidRPr="003B542F" w:rsidRDefault="004C0C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Data reported in Charlie Giattino, et al., </w:t>
      </w:r>
      <w:r w:rsidRPr="003B542F">
        <w:rPr>
          <w:rFonts w:ascii="EB Garamond" w:hAnsi="EB Garamond"/>
          <w:i/>
          <w:iCs/>
          <w:szCs w:val="16"/>
        </w:rPr>
        <w:t>Artificial Intelligence</w:t>
      </w:r>
      <w:r w:rsidRPr="003B542F">
        <w:rPr>
          <w:rFonts w:ascii="EB Garamond" w:hAnsi="EB Garamond"/>
          <w:szCs w:val="16"/>
        </w:rPr>
        <w:t xml:space="preserve">, </w:t>
      </w:r>
      <w:r w:rsidRPr="003B542F">
        <w:rPr>
          <w:rFonts w:ascii="EB Garamond" w:hAnsi="EB Garamond"/>
          <w:smallCaps/>
          <w:szCs w:val="16"/>
        </w:rPr>
        <w:t>Our World in Data</w:t>
      </w:r>
      <w:r w:rsidRPr="003B542F">
        <w:rPr>
          <w:rFonts w:ascii="EB Garamond" w:hAnsi="EB Garamond"/>
          <w:szCs w:val="16"/>
        </w:rPr>
        <w:t xml:space="preserve">, https://ourworldindata.org/artificial-intelligence#interactive-charts-on-artificial-intelligence. </w:t>
      </w:r>
    </w:p>
  </w:footnote>
  <w:footnote w:id="201">
    <w:p w14:paraId="2B09177A" w14:textId="536F4E6C" w:rsidR="0033606D" w:rsidRPr="003B542F" w:rsidRDefault="0033606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F326B2" w:rsidRPr="003B542F">
        <w:rPr>
          <w:rFonts w:ascii="EB Garamond" w:hAnsi="EB Garamond"/>
          <w:szCs w:val="16"/>
        </w:rPr>
        <w:t xml:space="preserve">Dan Hendrycks et al., An Overview of Catastrophic AI Risks, ArXiv:2306.12001v6 (9 Oct 2023). For a list of scenarios see also Eliezer Yudkowski, AGI Ruin: A List of Lethalities, </w:t>
      </w:r>
      <w:r w:rsidRPr="003B542F">
        <w:rPr>
          <w:rFonts w:ascii="EB Garamond" w:hAnsi="EB Garamond"/>
          <w:szCs w:val="16"/>
        </w:rPr>
        <w:t xml:space="preserve"> https://www.lesswrong.com/posts/uMQ3cqWDPHhjtiesc/agi-ruin-a-list-of-lethalities</w:t>
      </w:r>
    </w:p>
  </w:footnote>
  <w:footnote w:id="202">
    <w:p w14:paraId="44724E17" w14:textId="5002D6F7" w:rsidR="00D9279A" w:rsidRPr="003B542F" w:rsidDel="00C767B4" w:rsidRDefault="00D9279A" w:rsidP="0016785A">
      <w:pPr>
        <w:pStyle w:val="FootnoteText"/>
        <w:rPr>
          <w:del w:id="130" w:author="Matthew Tokson" w:date="2023-09-09T20:43:00Z"/>
          <w:rFonts w:ascii="EB Garamond" w:hAnsi="EB Garamond"/>
          <w:szCs w:val="16"/>
        </w:rPr>
      </w:pPr>
    </w:p>
  </w:footnote>
  <w:footnote w:id="203">
    <w:p w14:paraId="338326FC" w14:textId="3DB40CD6" w:rsidR="00847657" w:rsidRPr="003B542F" w:rsidRDefault="00847657"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E50292" w:rsidRPr="003B542F">
        <w:rPr>
          <w:rFonts w:ascii="EB Garamond" w:hAnsi="EB Garamond"/>
          <w:szCs w:val="16"/>
        </w:rPr>
        <w:t xml:space="preserve">Sam Altman, </w:t>
      </w:r>
      <w:r w:rsidR="00E50292" w:rsidRPr="003B542F">
        <w:rPr>
          <w:rFonts w:ascii="EB Garamond" w:hAnsi="EB Garamond"/>
          <w:i/>
          <w:szCs w:val="16"/>
        </w:rPr>
        <w:t>Machine Intelligence Part 1</w:t>
      </w:r>
      <w:r w:rsidR="00E50292" w:rsidRPr="003B542F">
        <w:rPr>
          <w:rFonts w:ascii="EB Garamond" w:hAnsi="EB Garamond"/>
          <w:szCs w:val="16"/>
        </w:rPr>
        <w:t xml:space="preserve">, </w:t>
      </w:r>
      <w:r w:rsidR="00E50292" w:rsidRPr="003B542F">
        <w:rPr>
          <w:rFonts w:ascii="EB Garamond" w:hAnsi="EB Garamond"/>
          <w:smallCaps/>
          <w:szCs w:val="16"/>
        </w:rPr>
        <w:t>Sam Altman’s Blog</w:t>
      </w:r>
      <w:r w:rsidR="00E50292" w:rsidRPr="003B542F">
        <w:rPr>
          <w:rFonts w:ascii="EB Garamond" w:hAnsi="EB Garamond"/>
          <w:szCs w:val="16"/>
        </w:rPr>
        <w:t>, available at https://blog.samaltman.com/machine-intelligence-part-1</w:t>
      </w:r>
    </w:p>
  </w:footnote>
  <w:footnote w:id="204">
    <w:p w14:paraId="2E02AFAA" w14:textId="77777777" w:rsidR="00130EDE" w:rsidRPr="003B542F" w:rsidRDefault="00933E7F" w:rsidP="0016785A">
      <w:pPr>
        <w:ind w:firstLine="0"/>
        <w:rPr>
          <w:rFonts w:ascii="EB Garamond" w:hAnsi="EB Garamond"/>
          <w:sz w:val="16"/>
          <w:szCs w:val="16"/>
        </w:rPr>
      </w:pPr>
      <w:r w:rsidRPr="003B542F">
        <w:rPr>
          <w:rStyle w:val="FootnoteReference"/>
          <w:rFonts w:ascii="EB Garamond" w:hAnsi="EB Garamond"/>
          <w:szCs w:val="16"/>
        </w:rPr>
        <w:footnoteRef/>
      </w:r>
      <w:r w:rsidRPr="003B542F">
        <w:rPr>
          <w:rFonts w:ascii="EB Garamond" w:hAnsi="EB Garamond"/>
          <w:sz w:val="16"/>
          <w:szCs w:val="16"/>
        </w:rPr>
        <w:t xml:space="preserve"> </w:t>
      </w:r>
      <w:r w:rsidR="00130EDE" w:rsidRPr="003B542F">
        <w:rPr>
          <w:rFonts w:ascii="EB Garamond" w:hAnsi="EB Garamond"/>
          <w:sz w:val="16"/>
          <w:szCs w:val="16"/>
        </w:rPr>
        <w:t xml:space="preserve"> Martin Coulter, </w:t>
      </w:r>
      <w:r w:rsidR="00130EDE" w:rsidRPr="003B542F">
        <w:rPr>
          <w:rFonts w:ascii="EB Garamond" w:hAnsi="EB Garamond"/>
          <w:i/>
          <w:sz w:val="16"/>
          <w:szCs w:val="16"/>
        </w:rPr>
        <w:t>AI Pioneer Says Its Threat to World May Be 'More Urgent' Than Climate Change</w:t>
      </w:r>
      <w:r w:rsidR="00130EDE" w:rsidRPr="003B542F">
        <w:rPr>
          <w:rFonts w:ascii="EB Garamond" w:hAnsi="EB Garamond"/>
          <w:sz w:val="16"/>
          <w:szCs w:val="16"/>
        </w:rPr>
        <w:t xml:space="preserve">, </w:t>
      </w:r>
      <w:r w:rsidR="00130EDE" w:rsidRPr="003B542F">
        <w:rPr>
          <w:rFonts w:ascii="EB Garamond" w:hAnsi="EB Garamond"/>
          <w:smallCaps/>
          <w:sz w:val="16"/>
          <w:szCs w:val="16"/>
        </w:rPr>
        <w:t>Reuters</w:t>
      </w:r>
      <w:r w:rsidR="00130EDE" w:rsidRPr="003B542F">
        <w:rPr>
          <w:rFonts w:ascii="EB Garamond" w:hAnsi="EB Garamond"/>
          <w:sz w:val="16"/>
          <w:szCs w:val="16"/>
        </w:rPr>
        <w:t xml:space="preserve"> (May 5, 2023)</w:t>
      </w:r>
    </w:p>
    <w:p w14:paraId="1EBD9A37" w14:textId="3819C5A1" w:rsidR="00933E7F" w:rsidRPr="003B542F" w:rsidRDefault="00933E7F" w:rsidP="0016785A">
      <w:pPr>
        <w:pStyle w:val="FootnoteText"/>
        <w:rPr>
          <w:rFonts w:ascii="EB Garamond" w:hAnsi="EB Garamond"/>
          <w:szCs w:val="16"/>
        </w:rPr>
      </w:pPr>
    </w:p>
  </w:footnote>
  <w:footnote w:id="205">
    <w:p w14:paraId="66FDCE4F" w14:textId="71711ECB" w:rsidR="00674669" w:rsidRPr="003B542F" w:rsidRDefault="00674669" w:rsidP="0016785A">
      <w:pPr>
        <w:ind w:firstLine="0"/>
        <w:rPr>
          <w:rFonts w:ascii="EB Garamond" w:hAnsi="EB Garamond"/>
          <w:sz w:val="16"/>
          <w:szCs w:val="16"/>
        </w:rPr>
      </w:pPr>
      <w:r w:rsidRPr="003B542F">
        <w:rPr>
          <w:rStyle w:val="FootnoteReference"/>
          <w:rFonts w:ascii="EB Garamond" w:hAnsi="EB Garamond"/>
          <w:szCs w:val="16"/>
        </w:rPr>
        <w:footnoteRef/>
      </w:r>
      <w:r w:rsidR="00FA08A2" w:rsidRPr="003B542F">
        <w:rPr>
          <w:rFonts w:ascii="EB Garamond" w:hAnsi="EB Garamond"/>
          <w:sz w:val="16"/>
          <w:szCs w:val="16"/>
        </w:rPr>
        <w:t xml:space="preserve"> Yoshua Bengio, </w:t>
      </w:r>
      <w:r w:rsidR="00FA08A2" w:rsidRPr="003B542F">
        <w:rPr>
          <w:rFonts w:ascii="EB Garamond" w:hAnsi="EB Garamond"/>
          <w:i/>
          <w:sz w:val="16"/>
          <w:szCs w:val="16"/>
        </w:rPr>
        <w:t>How Rogue AIs May Arise</w:t>
      </w:r>
      <w:r w:rsidR="00FA08A2" w:rsidRPr="003B542F">
        <w:rPr>
          <w:rFonts w:ascii="EB Garamond" w:hAnsi="EB Garamond"/>
          <w:sz w:val="16"/>
          <w:szCs w:val="16"/>
        </w:rPr>
        <w:t xml:space="preserve">, </w:t>
      </w:r>
      <w:r w:rsidR="00FA08A2" w:rsidRPr="003B542F">
        <w:rPr>
          <w:rFonts w:ascii="EB Garamond" w:hAnsi="EB Garamond"/>
          <w:smallCaps/>
          <w:sz w:val="16"/>
          <w:szCs w:val="16"/>
        </w:rPr>
        <w:t>Yoshua Bengio</w:t>
      </w:r>
      <w:r w:rsidR="00FA08A2" w:rsidRPr="003B542F">
        <w:rPr>
          <w:rFonts w:ascii="EB Garamond" w:hAnsi="EB Garamond"/>
          <w:sz w:val="16"/>
          <w:szCs w:val="16"/>
        </w:rPr>
        <w:t xml:space="preserve"> (22 May 2023), </w:t>
      </w:r>
      <w:r w:rsidRPr="003B542F">
        <w:rPr>
          <w:rFonts w:ascii="EB Garamond" w:hAnsi="EB Garamond"/>
          <w:sz w:val="16"/>
          <w:szCs w:val="16"/>
        </w:rPr>
        <w:t xml:space="preserve"> </w:t>
      </w:r>
      <w:r w:rsidR="0069080A" w:rsidRPr="003B542F">
        <w:rPr>
          <w:rFonts w:ascii="EB Garamond" w:hAnsi="EB Garamond"/>
          <w:sz w:val="16"/>
          <w:szCs w:val="16"/>
        </w:rPr>
        <w:t>https://yoshuabengio.org/2023/05/22/how-rogue-ais-may-arise/</w:t>
      </w:r>
    </w:p>
  </w:footnote>
  <w:footnote w:id="206">
    <w:p w14:paraId="497F1E1B" w14:textId="3F4379A5" w:rsidR="00AA5A87" w:rsidRPr="003B542F" w:rsidRDefault="00AA5A87"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042E5D" w:rsidRPr="003B542F">
        <w:rPr>
          <w:rFonts w:ascii="EB Garamond" w:hAnsi="EB Garamond"/>
          <w:szCs w:val="16"/>
        </w:rPr>
        <w:t>Yann LeCun, https://twitter.com/ylecun/status/1642524629137760259?</w:t>
      </w:r>
    </w:p>
  </w:footnote>
  <w:footnote w:id="207">
    <w:p w14:paraId="4CBDA255" w14:textId="47EF6FFB" w:rsidR="0076069D" w:rsidRPr="003B542F" w:rsidRDefault="0076069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FA08A2" w:rsidRPr="003B542F">
        <w:rPr>
          <w:rFonts w:ascii="EB Garamond" w:hAnsi="EB Garamond"/>
          <w:szCs w:val="16"/>
        </w:rPr>
        <w:t xml:space="preserve">Barr Yaron, State of AI Engineering 2023, (Oct. 9, 2023) </w:t>
      </w:r>
      <w:r w:rsidR="00C25EB5" w:rsidRPr="003B542F">
        <w:rPr>
          <w:rFonts w:ascii="EB Garamond" w:hAnsi="EB Garamond"/>
          <w:szCs w:val="16"/>
        </w:rPr>
        <w:t>https://elemental-croissant-32a.notion.site/State-of-AI-Engineering-2023-20c09dc1767f45988ee1f479b4a84135#694f89e86f9148cb855220ec05e9c631</w:t>
      </w:r>
    </w:p>
  </w:footnote>
  <w:footnote w:id="208">
    <w:p w14:paraId="172883A7" w14:textId="032DD31D" w:rsidR="00F20B3B" w:rsidRPr="003B542F" w:rsidRDefault="00F20B3B"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https://rethinkpriorities.org/publications/us-public-opinion-of-ai-policy-and-risk</w:t>
      </w:r>
    </w:p>
  </w:footnote>
  <w:footnote w:id="209">
    <w:p w14:paraId="7DDF3697" w14:textId="1AB9A3AB" w:rsidR="007E1F3F" w:rsidRPr="003B542F" w:rsidRDefault="007E1F3F" w:rsidP="0016785A">
      <w:pPr>
        <w:ind w:firstLine="0"/>
        <w:rPr>
          <w:rFonts w:ascii="EB Garamond" w:hAnsi="EB Garamond" w:cstheme="minorBidi"/>
          <w:sz w:val="16"/>
          <w:szCs w:val="16"/>
        </w:rPr>
      </w:pPr>
      <w:r w:rsidRPr="003B542F">
        <w:rPr>
          <w:rStyle w:val="FootnoteReference"/>
          <w:rFonts w:ascii="EB Garamond" w:hAnsi="EB Garamond"/>
          <w:szCs w:val="16"/>
        </w:rPr>
        <w:footnoteRef/>
      </w:r>
      <w:r w:rsidRPr="003B542F">
        <w:rPr>
          <w:rFonts w:ascii="EB Garamond" w:hAnsi="EB Garamond"/>
          <w:sz w:val="16"/>
          <w:szCs w:val="16"/>
        </w:rPr>
        <w:t xml:space="preserve"> </w:t>
      </w:r>
      <w:r w:rsidR="001B725E" w:rsidRPr="003B542F">
        <w:rPr>
          <w:rFonts w:ascii="EB Garamond" w:hAnsi="EB Garamond"/>
          <w:sz w:val="16"/>
          <w:szCs w:val="16"/>
        </w:rPr>
        <w:t xml:space="preserve">Taylor Orth &amp; Carl Bialik, </w:t>
      </w:r>
      <w:r w:rsidR="001B725E" w:rsidRPr="003B542F">
        <w:rPr>
          <w:rFonts w:ascii="EB Garamond" w:hAnsi="EB Garamond"/>
          <w:i/>
          <w:sz w:val="16"/>
          <w:szCs w:val="16"/>
        </w:rPr>
        <w:t>AI doomsday worries many Americans. So does apocalypse from climate change, nukes, war, and more</w:t>
      </w:r>
      <w:r w:rsidR="001B725E" w:rsidRPr="003B542F">
        <w:rPr>
          <w:rFonts w:ascii="EB Garamond" w:hAnsi="EB Garamond"/>
          <w:sz w:val="16"/>
          <w:szCs w:val="16"/>
        </w:rPr>
        <w:t xml:space="preserve">, </w:t>
      </w:r>
      <w:r w:rsidR="001B725E" w:rsidRPr="003B542F">
        <w:rPr>
          <w:rFonts w:ascii="EB Garamond" w:hAnsi="EB Garamond"/>
          <w:smallCaps/>
          <w:sz w:val="16"/>
          <w:szCs w:val="16"/>
        </w:rPr>
        <w:t>YouGov</w:t>
      </w:r>
      <w:r w:rsidR="001B725E" w:rsidRPr="003B542F">
        <w:rPr>
          <w:rFonts w:ascii="EB Garamond" w:hAnsi="EB Garamond"/>
          <w:sz w:val="16"/>
          <w:szCs w:val="16"/>
        </w:rPr>
        <w:t xml:space="preserve"> (14 Apr. 2023), https://today.yougov.com/technology/articles/45565-ai-nuclear-weapons-world-war-humanity-poll</w:t>
      </w:r>
    </w:p>
  </w:footnote>
  <w:footnote w:id="210">
    <w:p w14:paraId="05373425" w14:textId="6A51BC63" w:rsidR="00FA4045" w:rsidRPr="003B542F" w:rsidRDefault="00FA4045" w:rsidP="0016785A">
      <w:pPr>
        <w:ind w:firstLine="0"/>
        <w:rPr>
          <w:rFonts w:ascii="EB Garamond" w:hAnsi="EB Garamond" w:cstheme="minorBidi"/>
          <w:sz w:val="16"/>
          <w:szCs w:val="16"/>
        </w:rPr>
      </w:pPr>
      <w:r w:rsidRPr="003B542F">
        <w:rPr>
          <w:rStyle w:val="FootnoteReference"/>
          <w:rFonts w:ascii="EB Garamond" w:hAnsi="EB Garamond"/>
          <w:szCs w:val="16"/>
        </w:rPr>
        <w:footnoteRef/>
      </w:r>
      <w:r w:rsidRPr="003B542F">
        <w:rPr>
          <w:rFonts w:ascii="EB Garamond" w:hAnsi="EB Garamond"/>
          <w:sz w:val="16"/>
          <w:szCs w:val="16"/>
        </w:rPr>
        <w:t xml:space="preserve"> </w:t>
      </w:r>
      <w:r w:rsidR="00542E0C" w:rsidRPr="003B542F">
        <w:rPr>
          <w:rFonts w:ascii="EB Garamond" w:hAnsi="EB Garamond"/>
          <w:sz w:val="16"/>
          <w:szCs w:val="16"/>
        </w:rPr>
        <w:t xml:space="preserve">Katja Grace, Ben Weinstein-Raun &amp; Zach Stein-Perlman, </w:t>
      </w:r>
      <w:r w:rsidR="00542E0C" w:rsidRPr="003B542F">
        <w:rPr>
          <w:rFonts w:ascii="EB Garamond" w:hAnsi="EB Garamond"/>
          <w:i/>
          <w:sz w:val="16"/>
          <w:szCs w:val="16"/>
        </w:rPr>
        <w:t>2022 Expert Survey on Progress in AI</w:t>
      </w:r>
      <w:r w:rsidR="00542E0C" w:rsidRPr="003B542F">
        <w:rPr>
          <w:rFonts w:ascii="EB Garamond" w:hAnsi="EB Garamond"/>
          <w:sz w:val="16"/>
          <w:szCs w:val="16"/>
        </w:rPr>
        <w:t xml:space="preserve">, </w:t>
      </w:r>
      <w:r w:rsidR="00542E0C" w:rsidRPr="003B542F">
        <w:rPr>
          <w:rFonts w:ascii="EB Garamond" w:hAnsi="EB Garamond"/>
          <w:smallCaps/>
          <w:sz w:val="16"/>
          <w:szCs w:val="16"/>
        </w:rPr>
        <w:t>AI Impacts</w:t>
      </w:r>
      <w:r w:rsidR="00542E0C" w:rsidRPr="003B542F">
        <w:rPr>
          <w:rFonts w:ascii="EB Garamond" w:hAnsi="EB Garamond"/>
          <w:sz w:val="16"/>
          <w:szCs w:val="16"/>
        </w:rPr>
        <w:t xml:space="preserve"> (3 Aug. 2022), https://aiimpacts.org/2022-expert-survey-on-progress-in-ai</w:t>
      </w:r>
    </w:p>
  </w:footnote>
  <w:footnote w:id="211">
    <w:p w14:paraId="0D18195F" w14:textId="3417F973" w:rsidR="008B2804" w:rsidRPr="003B542F" w:rsidRDefault="008B2804"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_Ref142129562 \h </w:instrText>
      </w:r>
      <w:r w:rsidR="00FF5593" w:rsidRPr="003B542F">
        <w:rPr>
          <w:rFonts w:ascii="EB Garamond" w:hAnsi="EB Garamond"/>
          <w:szCs w:val="16"/>
        </w:rPr>
        <w:instrText xml:space="preserve">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26</w:t>
      </w:r>
      <w:r w:rsidRPr="003B542F">
        <w:rPr>
          <w:rFonts w:ascii="EB Garamond" w:hAnsi="EB Garamond"/>
          <w:szCs w:val="16"/>
        </w:rPr>
        <w:fldChar w:fldCharType="end"/>
      </w:r>
      <w:r w:rsidRPr="003B542F">
        <w:rPr>
          <w:rFonts w:ascii="EB Garamond" w:hAnsi="EB Garamond"/>
          <w:szCs w:val="16"/>
        </w:rPr>
        <w:t>.</w:t>
      </w:r>
    </w:p>
  </w:footnote>
  <w:footnote w:id="212">
    <w:p w14:paraId="518EBE6C" w14:textId="77777777" w:rsidR="001123AD" w:rsidRPr="003B542F" w:rsidRDefault="001123A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On the difficulties encountered by a well-funded organization, </w:t>
      </w:r>
      <w:r w:rsidRPr="003B542F">
        <w:rPr>
          <w:rFonts w:ascii="EB Garamond" w:hAnsi="EB Garamond"/>
          <w:i/>
          <w:iCs/>
          <w:szCs w:val="16"/>
        </w:rPr>
        <w:t>see</w:t>
      </w:r>
      <w:r w:rsidRPr="003B542F">
        <w:rPr>
          <w:rFonts w:ascii="EB Garamond" w:hAnsi="EB Garamond"/>
          <w:szCs w:val="16"/>
        </w:rPr>
        <w:t xml:space="preserve"> Eliezer Yudkowsky, </w:t>
      </w:r>
      <w:r w:rsidRPr="003B542F">
        <w:rPr>
          <w:rFonts w:ascii="EB Garamond" w:hAnsi="EB Garamond"/>
          <w:i/>
          <w:iCs/>
          <w:szCs w:val="16"/>
        </w:rPr>
        <w:t>MIRI Announces New "Death With Dignity" Strategy,</w:t>
      </w:r>
      <w:r w:rsidRPr="003B542F">
        <w:rPr>
          <w:rFonts w:ascii="EB Garamond" w:hAnsi="EB Garamond"/>
          <w:szCs w:val="16"/>
        </w:rPr>
        <w:t xml:space="preserve">  L</w:t>
      </w:r>
      <w:r w:rsidRPr="003B542F">
        <w:rPr>
          <w:rFonts w:ascii="EB Garamond" w:eastAsia="Adobe Garamond Pro" w:hAnsi="EB Garamond"/>
          <w:smallCaps/>
          <w:szCs w:val="16"/>
        </w:rPr>
        <w:t>essWrong</w:t>
      </w:r>
      <w:r w:rsidRPr="003B542F">
        <w:rPr>
          <w:rFonts w:ascii="EB Garamond" w:hAnsi="EB Garamond"/>
          <w:szCs w:val="16"/>
        </w:rPr>
        <w:t xml:space="preserve"> (Apr. 1, 2022), https://www.lesswrong.com/posts/j9Q8bRmwCgXRYAgcJ/miri-announces-new-death-with-dignity-strategy.</w:t>
      </w:r>
    </w:p>
  </w:footnote>
  <w:footnote w:id="213">
    <w:p w14:paraId="07E2A545" w14:textId="16E11171"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[discussion of EU’s low-risk approach]</w:t>
      </w:r>
    </w:p>
  </w:footnote>
  <w:footnote w:id="214">
    <w:p w14:paraId="1CEAF540" w14:textId="4D2DDD31"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Kolt, </w:t>
      </w:r>
      <w:r w:rsidRPr="003B542F">
        <w:rPr>
          <w:rFonts w:ascii="EB Garamond" w:hAnsi="EB Garamond"/>
          <w:i/>
          <w:iCs/>
          <w:szCs w:val="16"/>
        </w:rPr>
        <w:t xml:space="preserve">supra </w:t>
      </w:r>
      <w:r w:rsidRPr="003B542F">
        <w:rPr>
          <w:rFonts w:ascii="EB Garamond" w:hAnsi="EB Garamond"/>
          <w:szCs w:val="16"/>
        </w:rPr>
        <w:t>note</w:t>
      </w:r>
      <w:r w:rsidR="001B725E" w:rsidRPr="003B542F">
        <w:rPr>
          <w:rFonts w:ascii="EB Garamond" w:hAnsi="EB Garamond"/>
          <w:szCs w:val="16"/>
        </w:rPr>
        <w:t xml:space="preserve"> </w:t>
      </w:r>
      <w:r w:rsidR="00766A94" w:rsidRPr="003B542F">
        <w:rPr>
          <w:rFonts w:ascii="EB Garamond" w:hAnsi="EB Garamond"/>
          <w:szCs w:val="16"/>
        </w:rPr>
        <w:fldChar w:fldCharType="begin"/>
      </w:r>
      <w:r w:rsidR="00766A94" w:rsidRPr="003B542F">
        <w:rPr>
          <w:rFonts w:ascii="EB Garamond" w:hAnsi="EB Garamond"/>
          <w:szCs w:val="16"/>
        </w:rPr>
        <w:instrText xml:space="preserve"> NOTEREF _Ref153556623 \h </w:instrText>
      </w:r>
      <w:r w:rsidR="0016785A" w:rsidRPr="003B542F">
        <w:rPr>
          <w:rFonts w:ascii="EB Garamond" w:hAnsi="EB Garamond"/>
          <w:szCs w:val="16"/>
        </w:rPr>
        <w:instrText xml:space="preserve"> \* MERGEFORMAT </w:instrText>
      </w:r>
      <w:r w:rsidR="00766A94" w:rsidRPr="003B542F">
        <w:rPr>
          <w:rFonts w:ascii="EB Garamond" w:hAnsi="EB Garamond"/>
          <w:szCs w:val="16"/>
        </w:rPr>
      </w:r>
      <w:r w:rsidR="00766A94" w:rsidRPr="003B542F">
        <w:rPr>
          <w:rFonts w:ascii="EB Garamond" w:hAnsi="EB Garamond"/>
          <w:szCs w:val="16"/>
        </w:rPr>
        <w:fldChar w:fldCharType="separate"/>
      </w:r>
      <w:r w:rsidR="002D1CEF">
        <w:rPr>
          <w:rFonts w:ascii="EB Garamond" w:hAnsi="EB Garamond"/>
          <w:szCs w:val="16"/>
        </w:rPr>
        <w:t>16</w:t>
      </w:r>
      <w:r w:rsidR="00766A94" w:rsidRPr="003B542F">
        <w:rPr>
          <w:rFonts w:ascii="EB Garamond" w:hAnsi="EB Garamond"/>
          <w:szCs w:val="16"/>
        </w:rPr>
        <w:fldChar w:fldCharType="end"/>
      </w:r>
      <w:r w:rsidR="00766A94" w:rsidRPr="003B542F">
        <w:rPr>
          <w:rFonts w:ascii="EB Garamond" w:hAnsi="EB Garamond"/>
          <w:szCs w:val="16"/>
        </w:rPr>
        <w:t>.</w:t>
      </w:r>
    </w:p>
  </w:footnote>
  <w:footnote w:id="215">
    <w:p w14:paraId="7CCF6007" w14:textId="3A527A96"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Cristina Criddle &amp; Madhumita Murgia, </w:t>
      </w:r>
      <w:r w:rsidRPr="003B542F">
        <w:rPr>
          <w:rFonts w:ascii="EB Garamond" w:hAnsi="EB Garamond"/>
          <w:i/>
          <w:iCs/>
          <w:szCs w:val="16"/>
        </w:rPr>
        <w:t>Big Tech Companies Cut AI Ethics Staff, Raising Safety Concerns</w:t>
      </w:r>
      <w:r w:rsidRPr="003B542F">
        <w:rPr>
          <w:rFonts w:ascii="EB Garamond" w:hAnsi="EB Garamond"/>
          <w:szCs w:val="16"/>
        </w:rPr>
        <w:t xml:space="preserve">, </w:t>
      </w:r>
      <w:r w:rsidRPr="003B542F">
        <w:rPr>
          <w:rFonts w:ascii="EB Garamond" w:hAnsi="EB Garamond"/>
          <w:smallCaps/>
          <w:szCs w:val="16"/>
        </w:rPr>
        <w:t>Fin. Times</w:t>
      </w:r>
      <w:r w:rsidRPr="003B542F">
        <w:rPr>
          <w:rFonts w:ascii="EB Garamond" w:hAnsi="EB Garamond"/>
          <w:szCs w:val="16"/>
        </w:rPr>
        <w:t xml:space="preserve"> (Mar. 28, 2023), https://www.ft.com/content/26372287-6fb3-457b-9e9c-f722027f36b3.</w:t>
      </w:r>
    </w:p>
  </w:footnote>
  <w:footnote w:id="216">
    <w:p w14:paraId="3AA3ED32"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e.g., Aragón-Correa, Marcus, &amp; Vogel, The Effects of Mandatory and Voluntary Regulatory Pressures on Firms’ Environmental Strategies: A Review and Recommendations for Future Research, </w:t>
      </w:r>
      <w:r w:rsidRPr="003B542F">
        <w:rPr>
          <w:rFonts w:ascii="EB Garamond" w:hAnsi="EB Garamond"/>
          <w:smallCaps/>
          <w:szCs w:val="16"/>
        </w:rPr>
        <w:t>14 Acad. Mgmt. Annals</w:t>
      </w:r>
      <w:r w:rsidRPr="003B542F">
        <w:rPr>
          <w:rFonts w:ascii="EB Garamond" w:hAnsi="EB Garamond"/>
          <w:szCs w:val="16"/>
        </w:rPr>
        <w:t xml:space="preserve"> 339, 339 (2020); Kendra Gray, The Privacy Rule: Are We Being Deceived?, 11 </w:t>
      </w:r>
      <w:r w:rsidRPr="003B542F">
        <w:rPr>
          <w:rFonts w:ascii="EB Garamond" w:hAnsi="EB Garamond"/>
          <w:smallCaps/>
          <w:szCs w:val="16"/>
        </w:rPr>
        <w:t>DePaul J. Health Care L.</w:t>
      </w:r>
      <w:r w:rsidRPr="003B542F">
        <w:rPr>
          <w:rFonts w:ascii="EB Garamond" w:hAnsi="EB Garamond"/>
          <w:szCs w:val="16"/>
        </w:rPr>
        <w:t xml:space="preserve"> 89, 104–05 (2008).</w:t>
      </w:r>
    </w:p>
  </w:footnote>
  <w:footnote w:id="217">
    <w:p w14:paraId="3DCF6C5C"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Part IV.A.</w:t>
      </w:r>
    </w:p>
  </w:footnote>
  <w:footnote w:id="218">
    <w:p w14:paraId="70190F51" w14:textId="0A250054" w:rsidR="00B75133" w:rsidRPr="003B542F" w:rsidRDefault="00B75133"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009C66AA" w:rsidRPr="003B542F">
        <w:rPr>
          <w:rFonts w:ascii="EB Garamond" w:hAnsi="EB Garamond"/>
          <w:szCs w:val="16"/>
        </w:rPr>
        <w:t>Lehr &amp; Ohm, at 655–57.</w:t>
      </w:r>
    </w:p>
  </w:footnote>
  <w:footnote w:id="219">
    <w:p w14:paraId="597CCD0D"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Margot E. Kaminski, </w:t>
      </w:r>
      <w:r w:rsidRPr="003B542F">
        <w:rPr>
          <w:rFonts w:ascii="EB Garamond" w:hAnsi="EB Garamond"/>
          <w:i/>
          <w:iCs/>
          <w:szCs w:val="16"/>
        </w:rPr>
        <w:t>Regulating the Risks of AI</w:t>
      </w:r>
      <w:r w:rsidRPr="003B542F">
        <w:rPr>
          <w:rFonts w:ascii="EB Garamond" w:hAnsi="EB Garamond"/>
          <w:szCs w:val="16"/>
        </w:rPr>
        <w:t xml:space="preserve">, 103 </w:t>
      </w:r>
      <w:r w:rsidRPr="003B542F">
        <w:rPr>
          <w:rFonts w:ascii="EB Garamond" w:hAnsi="EB Garamond"/>
          <w:smallCaps/>
          <w:szCs w:val="16"/>
        </w:rPr>
        <w:t>B.U. L. Rev.</w:t>
      </w:r>
      <w:r w:rsidRPr="003B542F">
        <w:rPr>
          <w:rFonts w:ascii="EB Garamond" w:hAnsi="EB Garamond"/>
          <w:szCs w:val="16"/>
        </w:rPr>
        <w:t xml:space="preserve"> (2023); </w:t>
      </w:r>
      <w:r w:rsidRPr="003B542F">
        <w:rPr>
          <w:rFonts w:ascii="EB Garamond" w:hAnsi="EB Garamond"/>
          <w:i/>
          <w:iCs/>
          <w:szCs w:val="16"/>
        </w:rPr>
        <w:t xml:space="preserve">supra </w:t>
      </w:r>
      <w:r w:rsidRPr="003B542F">
        <w:rPr>
          <w:rFonts w:ascii="EB Garamond" w:hAnsi="EB Garamond"/>
          <w:szCs w:val="16"/>
        </w:rPr>
        <w:t>Parts II, III.</w:t>
      </w:r>
    </w:p>
  </w:footnote>
  <w:footnote w:id="220">
    <w:p w14:paraId="5FEE38C4" w14:textId="77777777" w:rsidR="00C12B22" w:rsidRPr="003B542F" w:rsidRDefault="00C12B2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Lehr &amp; Ohm, at 655–57.</w:t>
      </w:r>
    </w:p>
  </w:footnote>
  <w:footnote w:id="221">
    <w:p w14:paraId="23D35E71"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 xml:space="preserve">Part IV.A. </w:t>
      </w:r>
    </w:p>
  </w:footnote>
  <w:footnote w:id="222">
    <w:p w14:paraId="7EDACC0B"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Part III.B.</w:t>
      </w:r>
    </w:p>
  </w:footnote>
  <w:footnote w:id="223">
    <w:p w14:paraId="4DE31359" w14:textId="4793C6C5" w:rsidR="003A1224" w:rsidRPr="003B542F" w:rsidRDefault="003A1224" w:rsidP="0016785A">
      <w:pPr>
        <w:pStyle w:val="FootnoteText"/>
        <w:rPr>
          <w:rFonts w:ascii="EB Garamond" w:hAnsi="EB Garamond"/>
          <w:i/>
          <w:iCs/>
          <w:szCs w:val="16"/>
        </w:rPr>
      </w:pPr>
      <w:r w:rsidRPr="003B542F">
        <w:rPr>
          <w:rStyle w:val="FootnoteReference"/>
          <w:rFonts w:ascii="EB Garamond" w:hAnsi="EB Garamond"/>
          <w:szCs w:val="16"/>
        </w:rPr>
        <w:footnoteRef/>
      </w:r>
      <w:r w:rsidRPr="003B542F">
        <w:rPr>
          <w:rFonts w:ascii="EB Garamond" w:hAnsi="EB Garamond"/>
          <w:szCs w:val="16"/>
        </w:rPr>
        <w:t xml:space="preserve"> A popular language model, Bert, was downloaded 53 million times </w:t>
      </w:r>
      <w:r w:rsidRPr="003B542F">
        <w:rPr>
          <w:rFonts w:ascii="EB Garamond" w:hAnsi="EB Garamond"/>
          <w:i/>
          <w:iCs/>
          <w:szCs w:val="16"/>
        </w:rPr>
        <w:t>over the last month</w:t>
      </w:r>
      <w:r w:rsidRPr="003B542F">
        <w:rPr>
          <w:rFonts w:ascii="EB Garamond" w:hAnsi="EB Garamond"/>
          <w:szCs w:val="16"/>
        </w:rPr>
        <w:t xml:space="preserve">. </w:t>
      </w:r>
      <w:hyperlink r:id="rId15" w:history="1">
        <w:r w:rsidRPr="003B542F">
          <w:rPr>
            <w:rStyle w:val="Hyperlink"/>
            <w:rFonts w:ascii="EB Garamond" w:hAnsi="EB Garamond"/>
            <w:szCs w:val="16"/>
          </w:rPr>
          <w:t>https://huggingface.co/bert-base-uncased</w:t>
        </w:r>
      </w:hyperlink>
      <w:r w:rsidRPr="003B542F">
        <w:rPr>
          <w:rFonts w:ascii="EB Garamond" w:hAnsi="EB Garamond"/>
          <w:szCs w:val="16"/>
        </w:rPr>
        <w:t>. While training large language models requires a large investment of compute resources, one can run a large large model on a consumer computer, leaving no signature.</w:t>
      </w:r>
    </w:p>
  </w:footnote>
  <w:footnote w:id="224">
    <w:p w14:paraId="2AD2CEA3" w14:textId="4922E836"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Tianle Cai et al., </w:t>
      </w:r>
      <w:r w:rsidRPr="003B542F">
        <w:rPr>
          <w:rFonts w:ascii="EB Garamond" w:hAnsi="EB Garamond"/>
          <w:i/>
          <w:iCs/>
          <w:szCs w:val="16"/>
        </w:rPr>
        <w:t>Large Language Models as Tool Makers</w:t>
      </w:r>
      <w:r w:rsidRPr="003B542F">
        <w:rPr>
          <w:rFonts w:ascii="EB Garamond" w:hAnsi="EB Garamond"/>
          <w:szCs w:val="16"/>
        </w:rPr>
        <w:t xml:space="preserve">, (May 26, 2023) (manuscript), https://arxiv.org/abs/2305.17126 (2023); </w:t>
      </w:r>
      <w:r w:rsidRPr="003B542F">
        <w:rPr>
          <w:rFonts w:ascii="EB Garamond" w:hAnsi="EB Garamond"/>
          <w:i/>
          <w:iCs/>
          <w:szCs w:val="16"/>
        </w:rPr>
        <w:t xml:space="preserve">see also </w:t>
      </w:r>
      <w:r w:rsidRPr="003B542F">
        <w:rPr>
          <w:rFonts w:ascii="EB Garamond" w:hAnsi="EB Garamond"/>
          <w:szCs w:val="16"/>
        </w:rPr>
        <w:t xml:space="preserve">Pan et al.,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_Ref142128826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149</w:t>
      </w:r>
      <w:r w:rsidRPr="003B542F">
        <w:rPr>
          <w:rFonts w:ascii="EB Garamond" w:hAnsi="EB Garamond"/>
          <w:szCs w:val="16"/>
        </w:rPr>
        <w:fldChar w:fldCharType="end"/>
      </w:r>
      <w:r w:rsidRPr="003B542F">
        <w:rPr>
          <w:rFonts w:ascii="EB Garamond" w:hAnsi="EB Garamond"/>
          <w:szCs w:val="16"/>
        </w:rPr>
        <w:t>.</w:t>
      </w:r>
    </w:p>
  </w:footnote>
  <w:footnote w:id="225">
    <w:p w14:paraId="4966CC3D" w14:textId="77777777" w:rsidR="00EA2F78" w:rsidRPr="003B542F" w:rsidRDefault="00EA2F7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Lehr &amp; Ohm, at 656–57.</w:t>
      </w:r>
    </w:p>
  </w:footnote>
  <w:footnote w:id="226">
    <w:p w14:paraId="07B61A3B" w14:textId="77777777" w:rsidR="00EA2F78" w:rsidRPr="003B542F" w:rsidRDefault="00EA2F7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p>
  </w:footnote>
  <w:footnote w:id="227">
    <w:p w14:paraId="744E1ACE"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Roman V. Yampolskiy, Taxonomy of Pathways to Dangerous AI 1 (Nov. 11, 2015) (manuscript), https://arxiv.org/abs/1511.03246.</w:t>
      </w:r>
    </w:p>
  </w:footnote>
  <w:footnote w:id="228">
    <w:p w14:paraId="736737A2"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Sam Altman, Greg Brockman &amp; Ilya Sutskever, </w:t>
      </w:r>
      <w:r w:rsidRPr="003B542F">
        <w:rPr>
          <w:rFonts w:ascii="EB Garamond" w:hAnsi="EB Garamond"/>
          <w:i/>
          <w:iCs/>
          <w:szCs w:val="16"/>
        </w:rPr>
        <w:t>Governance of Superintelligence</w:t>
      </w:r>
      <w:r w:rsidRPr="003B542F">
        <w:rPr>
          <w:rFonts w:ascii="EB Garamond" w:hAnsi="EB Garamond"/>
          <w:szCs w:val="16"/>
        </w:rPr>
        <w:t xml:space="preserve">, </w:t>
      </w:r>
      <w:r w:rsidRPr="003B542F">
        <w:rPr>
          <w:rFonts w:ascii="EB Garamond" w:hAnsi="EB Garamond"/>
          <w:smallCaps/>
          <w:szCs w:val="16"/>
        </w:rPr>
        <w:t>OpenAI</w:t>
      </w:r>
      <w:r w:rsidRPr="003B542F">
        <w:rPr>
          <w:rFonts w:ascii="EB Garamond" w:hAnsi="EB Garamond"/>
          <w:szCs w:val="16"/>
        </w:rPr>
        <w:t xml:space="preserve"> (May 22, 2023), https://openai.com/blog/governance-of-superintelligence?utm_source=bensbites&amp;utm_medium=newsletter&amp;utm_campaign=regulating-ai-all-over-the-world.</w:t>
      </w:r>
    </w:p>
  </w:footnote>
  <w:footnote w:id="229">
    <w:p w14:paraId="59CE4A25"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Nir Eisikovits, </w:t>
      </w:r>
      <w:r w:rsidRPr="003B542F">
        <w:rPr>
          <w:rFonts w:ascii="EB Garamond" w:hAnsi="EB Garamond"/>
          <w:i/>
          <w:iCs/>
          <w:szCs w:val="16"/>
        </w:rPr>
        <w:t>AI Is an Existential Threat – Just Not the Way You Think</w:t>
      </w:r>
      <w:r w:rsidRPr="003B542F">
        <w:rPr>
          <w:rFonts w:ascii="EB Garamond" w:hAnsi="EB Garamond"/>
          <w:szCs w:val="16"/>
        </w:rPr>
        <w:t xml:space="preserve">, </w:t>
      </w:r>
      <w:r w:rsidRPr="003B542F">
        <w:rPr>
          <w:rFonts w:ascii="EB Garamond" w:hAnsi="EB Garamond"/>
          <w:smallCaps/>
          <w:szCs w:val="16"/>
        </w:rPr>
        <w:t>Yahoo!Finance</w:t>
      </w:r>
      <w:r w:rsidRPr="003B542F">
        <w:rPr>
          <w:rFonts w:ascii="EB Garamond" w:hAnsi="EB Garamond"/>
          <w:szCs w:val="16"/>
        </w:rPr>
        <w:t xml:space="preserve"> (July 5, 2023), https://finance.yahoo.com/news/ai-existential-threat-just-not-122446498.html.</w:t>
      </w:r>
    </w:p>
  </w:footnote>
  <w:footnote w:id="230">
    <w:p w14:paraId="59FF56DD"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Stop Talking about Tomorrow’s AI Doomsday when AI Poses Risks Today, 618 </w:t>
      </w:r>
      <w:r w:rsidRPr="003B542F">
        <w:rPr>
          <w:rFonts w:ascii="EB Garamond" w:hAnsi="EB Garamond"/>
          <w:smallCaps/>
          <w:szCs w:val="16"/>
        </w:rPr>
        <w:t>Nature</w:t>
      </w:r>
      <w:r w:rsidRPr="003B542F">
        <w:rPr>
          <w:rFonts w:ascii="EB Garamond" w:hAnsi="EB Garamond"/>
          <w:szCs w:val="16"/>
        </w:rPr>
        <w:t xml:space="preserve"> 885, 885 (2023). </w:t>
      </w:r>
    </w:p>
  </w:footnote>
  <w:footnote w:id="231">
    <w:p w14:paraId="33B44BEE"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Twitter is now “X,” but the world still knows it as Twitter.</w:t>
      </w:r>
    </w:p>
  </w:footnote>
  <w:footnote w:id="232">
    <w:p w14:paraId="26D1B5AA"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 xml:space="preserve">Parts V.A &amp; V.C. </w:t>
      </w:r>
    </w:p>
  </w:footnote>
  <w:footnote w:id="233">
    <w:p w14:paraId="56330A2E"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Part V.B.</w:t>
      </w:r>
    </w:p>
  </w:footnote>
  <w:footnote w:id="234">
    <w:p w14:paraId="7F1A753A" w14:textId="56AD4FE6"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 xml:space="preserve">notes </w:t>
      </w:r>
      <w:r w:rsidRPr="003B542F">
        <w:rPr>
          <w:rFonts w:ascii="EB Garamond" w:hAnsi="EB Garamond"/>
          <w:szCs w:val="16"/>
        </w:rPr>
        <w:fldChar w:fldCharType="begin"/>
      </w:r>
      <w:r w:rsidRPr="003B542F">
        <w:rPr>
          <w:rFonts w:ascii="EB Garamond" w:hAnsi="EB Garamond"/>
          <w:szCs w:val="16"/>
        </w:rPr>
        <w:instrText xml:space="preserve"> NOTEREF _Ref140317695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280</w:t>
      </w:r>
      <w:r w:rsidRPr="003B542F">
        <w:rPr>
          <w:rFonts w:ascii="EB Garamond" w:hAnsi="EB Garamond"/>
          <w:szCs w:val="16"/>
        </w:rPr>
        <w:fldChar w:fldCharType="end"/>
      </w:r>
      <w:r w:rsidRPr="003B542F">
        <w:rPr>
          <w:rFonts w:ascii="EB Garamond" w:hAnsi="EB Garamond"/>
          <w:szCs w:val="16"/>
        </w:rPr>
        <w:t>–</w:t>
      </w:r>
      <w:r w:rsidRPr="003B542F">
        <w:rPr>
          <w:rFonts w:ascii="EB Garamond" w:hAnsi="EB Garamond"/>
          <w:szCs w:val="16"/>
        </w:rPr>
        <w:fldChar w:fldCharType="begin"/>
      </w:r>
      <w:r w:rsidRPr="003B542F">
        <w:rPr>
          <w:rFonts w:ascii="EB Garamond" w:hAnsi="EB Garamond"/>
          <w:szCs w:val="16"/>
        </w:rPr>
        <w:instrText xml:space="preserve"> NOTEREF _Ref141960533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283</w:t>
      </w:r>
      <w:r w:rsidRPr="003B542F">
        <w:rPr>
          <w:rFonts w:ascii="EB Garamond" w:hAnsi="EB Garamond"/>
          <w:szCs w:val="16"/>
        </w:rPr>
        <w:fldChar w:fldCharType="end"/>
      </w:r>
      <w:r w:rsidRPr="003B542F">
        <w:rPr>
          <w:rFonts w:ascii="EB Garamond" w:hAnsi="EB Garamond"/>
          <w:szCs w:val="16"/>
        </w:rPr>
        <w:t xml:space="preserve"> and accompanying text. </w:t>
      </w:r>
    </w:p>
  </w:footnote>
  <w:footnote w:id="235">
    <w:p w14:paraId="35102F34" w14:textId="32F6F402"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 xml:space="preserve">notes </w:t>
      </w:r>
      <w:r w:rsidRPr="003B542F">
        <w:rPr>
          <w:rFonts w:ascii="EB Garamond" w:hAnsi="EB Garamond"/>
          <w:szCs w:val="16"/>
        </w:rPr>
        <w:fldChar w:fldCharType="begin"/>
      </w:r>
      <w:r w:rsidRPr="003B542F">
        <w:rPr>
          <w:rFonts w:ascii="EB Garamond" w:hAnsi="EB Garamond"/>
          <w:szCs w:val="16"/>
        </w:rPr>
        <w:instrText xml:space="preserve"> NOTEREF _Ref141960636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294</w:t>
      </w:r>
      <w:r w:rsidRPr="003B542F">
        <w:rPr>
          <w:rFonts w:ascii="EB Garamond" w:hAnsi="EB Garamond"/>
          <w:szCs w:val="16"/>
        </w:rPr>
        <w:fldChar w:fldCharType="end"/>
      </w:r>
      <w:r w:rsidRPr="003B542F">
        <w:rPr>
          <w:rFonts w:ascii="EB Garamond" w:hAnsi="EB Garamond"/>
          <w:szCs w:val="16"/>
        </w:rPr>
        <w:t>–</w:t>
      </w:r>
      <w:r w:rsidRPr="003B542F">
        <w:rPr>
          <w:rFonts w:ascii="EB Garamond" w:hAnsi="EB Garamond"/>
          <w:szCs w:val="16"/>
        </w:rPr>
        <w:fldChar w:fldCharType="begin"/>
      </w:r>
      <w:r w:rsidRPr="003B542F">
        <w:rPr>
          <w:rFonts w:ascii="EB Garamond" w:hAnsi="EB Garamond"/>
          <w:szCs w:val="16"/>
        </w:rPr>
        <w:instrText xml:space="preserve"> NOTEREF _Ref141960641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299</w:t>
      </w:r>
      <w:r w:rsidRPr="003B542F">
        <w:rPr>
          <w:rFonts w:ascii="EB Garamond" w:hAnsi="EB Garamond"/>
          <w:szCs w:val="16"/>
        </w:rPr>
        <w:fldChar w:fldCharType="end"/>
      </w:r>
      <w:r w:rsidRPr="003B542F">
        <w:rPr>
          <w:rFonts w:ascii="EB Garamond" w:hAnsi="EB Garamond"/>
          <w:szCs w:val="16"/>
        </w:rPr>
        <w:t xml:space="preserve"> and accompanying text.</w:t>
      </w:r>
    </w:p>
  </w:footnote>
  <w:footnote w:id="236">
    <w:p w14:paraId="48EF9E8E"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infra </w:t>
      </w:r>
      <w:r w:rsidRPr="003B542F">
        <w:rPr>
          <w:rFonts w:ascii="EB Garamond" w:hAnsi="EB Garamond"/>
          <w:szCs w:val="16"/>
        </w:rPr>
        <w:t>Part IV.B.</w:t>
      </w:r>
    </w:p>
  </w:footnote>
  <w:footnote w:id="237">
    <w:p w14:paraId="13CAE270"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Matthew T. Ballew, et al., </w:t>
      </w:r>
      <w:r w:rsidRPr="003B542F">
        <w:rPr>
          <w:rFonts w:ascii="EB Garamond" w:hAnsi="EB Garamond"/>
          <w:i/>
          <w:iCs/>
          <w:szCs w:val="16"/>
        </w:rPr>
        <w:t>Changing Minds about Global Warning: Vicarious Experience Predicts Self-Reported Opinion Change in the USA</w:t>
      </w:r>
      <w:r w:rsidRPr="003B542F">
        <w:rPr>
          <w:rFonts w:ascii="EB Garamond" w:hAnsi="EB Garamond"/>
          <w:szCs w:val="16"/>
        </w:rPr>
        <w:t xml:space="preserve">, </w:t>
      </w:r>
      <w:r w:rsidRPr="003B542F">
        <w:rPr>
          <w:rFonts w:ascii="EB Garamond" w:hAnsi="EB Garamond"/>
          <w:smallCaps/>
          <w:szCs w:val="16"/>
        </w:rPr>
        <w:t>173 Climactic Change 1</w:t>
      </w:r>
      <w:r w:rsidRPr="003B542F">
        <w:rPr>
          <w:rFonts w:ascii="EB Garamond" w:hAnsi="EB Garamond"/>
          <w:szCs w:val="16"/>
        </w:rPr>
        <w:t>, 2 (2022) (reporting that experiencing or recognizing the impacts of climate change in the immediate term predicts changing one’s opinion about climate change overall).</w:t>
      </w:r>
    </w:p>
  </w:footnote>
  <w:footnote w:id="238">
    <w:p w14:paraId="6B37EA96" w14:textId="7AA64D8A" w:rsidR="00F578E8" w:rsidRPr="003B542F" w:rsidRDefault="00F578E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supra </w:t>
      </w:r>
      <w:r w:rsidRPr="003B542F">
        <w:rPr>
          <w:rFonts w:ascii="EB Garamond" w:hAnsi="EB Garamond"/>
          <w:szCs w:val="16"/>
        </w:rPr>
        <w:t>Introduction</w:t>
      </w:r>
    </w:p>
  </w:footnote>
  <w:footnote w:id="239">
    <w:p w14:paraId="695DA61F"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supra </w:t>
      </w:r>
      <w:r w:rsidRPr="003B542F">
        <w:rPr>
          <w:rFonts w:ascii="EB Garamond" w:hAnsi="EB Garamond"/>
          <w:szCs w:val="16"/>
        </w:rPr>
        <w:t>Part I.A.</w:t>
      </w:r>
    </w:p>
  </w:footnote>
  <w:footnote w:id="240">
    <w:p w14:paraId="48BADF62"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Eric Lander, et al., </w:t>
      </w:r>
      <w:r w:rsidRPr="003B542F">
        <w:rPr>
          <w:rFonts w:ascii="EB Garamond" w:hAnsi="EB Garamond"/>
          <w:i/>
          <w:iCs/>
          <w:szCs w:val="16"/>
        </w:rPr>
        <w:t>Adopt a Moratorium on Heritable Genome Editing</w:t>
      </w:r>
      <w:r w:rsidRPr="003B542F">
        <w:rPr>
          <w:rFonts w:ascii="EB Garamond" w:hAnsi="EB Garamond"/>
          <w:szCs w:val="16"/>
        </w:rPr>
        <w:t xml:space="preserve">, 567 </w:t>
      </w:r>
      <w:r w:rsidRPr="003B542F">
        <w:rPr>
          <w:rFonts w:ascii="EB Garamond" w:hAnsi="EB Garamond"/>
          <w:smallCaps/>
          <w:szCs w:val="16"/>
        </w:rPr>
        <w:t>Nature</w:t>
      </w:r>
      <w:r w:rsidRPr="003B542F">
        <w:rPr>
          <w:rFonts w:ascii="EB Garamond" w:hAnsi="EB Garamond"/>
          <w:szCs w:val="16"/>
        </w:rPr>
        <w:t xml:space="preserve"> 165, 166 (2019).</w:t>
      </w:r>
    </w:p>
  </w:footnote>
  <w:footnote w:id="241">
    <w:p w14:paraId="44189090"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US Department of State, </w:t>
      </w:r>
      <w:r w:rsidRPr="003B542F">
        <w:rPr>
          <w:rFonts w:ascii="EB Garamond" w:hAnsi="EB Garamond"/>
          <w:i/>
          <w:iCs/>
          <w:szCs w:val="16"/>
        </w:rPr>
        <w:t>Addressing the Overdose Crisis</w:t>
      </w:r>
      <w:r w:rsidRPr="003B542F">
        <w:rPr>
          <w:rFonts w:ascii="EB Garamond" w:hAnsi="EB Garamond"/>
          <w:szCs w:val="16"/>
        </w:rPr>
        <w:t>, https://www.state.gov/addressing-the-overdose-crisis (last visited Aug. 1, 2023).</w:t>
      </w:r>
    </w:p>
  </w:footnote>
  <w:footnote w:id="242">
    <w:p w14:paraId="179D7300" w14:textId="7644F854" w:rsidR="00B2425F" w:rsidRPr="003B542F" w:rsidRDefault="00B2425F"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5A1BB9" w:rsidRPr="003B542F">
        <w:rPr>
          <w:rFonts w:ascii="EB Garamond" w:hAnsi="EB Garamond"/>
          <w:szCs w:val="16"/>
        </w:rPr>
        <w:t xml:space="preserve">Qianyu Chen  et al. AI‐enhanced soil management and smart farming. </w:t>
      </w:r>
      <w:r w:rsidR="005A1BB9" w:rsidRPr="003B542F">
        <w:rPr>
          <w:rFonts w:ascii="EB Garamond" w:hAnsi="EB Garamond"/>
          <w:smallCaps/>
          <w:szCs w:val="16"/>
        </w:rPr>
        <w:t>Soil Use and Management</w:t>
      </w:r>
      <w:r w:rsidR="005A1BB9" w:rsidRPr="003B542F">
        <w:rPr>
          <w:rFonts w:ascii="EB Garamond" w:hAnsi="EB Garamond"/>
          <w:szCs w:val="16"/>
        </w:rPr>
        <w:t xml:space="preserve"> 38.1 7 (2022)</w:t>
      </w:r>
    </w:p>
  </w:footnote>
  <w:footnote w:id="243">
    <w:p w14:paraId="54B360FE" w14:textId="77777777" w:rsidR="005A1BB9" w:rsidRPr="003B542F" w:rsidRDefault="005A1BB9"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Nenad Tomašev et al., </w:t>
      </w:r>
      <w:r w:rsidRPr="003B542F">
        <w:rPr>
          <w:rFonts w:ascii="EB Garamond" w:hAnsi="EB Garamond"/>
          <w:i/>
          <w:iCs/>
          <w:szCs w:val="16"/>
        </w:rPr>
        <w:t>AI for social good: unlocking the opportunity for positive impact</w:t>
      </w:r>
      <w:r w:rsidRPr="003B542F">
        <w:rPr>
          <w:rFonts w:ascii="EB Garamond" w:hAnsi="EB Garamond"/>
          <w:szCs w:val="16"/>
        </w:rPr>
        <w:t xml:space="preserve">, 11 </w:t>
      </w:r>
      <w:r w:rsidRPr="003B542F">
        <w:rPr>
          <w:rFonts w:ascii="EB Garamond" w:hAnsi="EB Garamond"/>
          <w:smallCaps/>
          <w:szCs w:val="16"/>
        </w:rPr>
        <w:t>Nature Communications</w:t>
      </w:r>
      <w:r w:rsidRPr="003B542F">
        <w:rPr>
          <w:rFonts w:ascii="EB Garamond" w:hAnsi="EB Garamond"/>
          <w:szCs w:val="16"/>
        </w:rPr>
        <w:t xml:space="preserve"> 2468 (2020)</w:t>
      </w:r>
    </w:p>
  </w:footnote>
  <w:footnote w:id="244">
    <w:p w14:paraId="2591C893" w14:textId="5918C1A3" w:rsidR="005A1BB9" w:rsidRPr="003B542F" w:rsidRDefault="005A1BB9"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2D7DA2" w:rsidRPr="003B542F">
        <w:rPr>
          <w:rFonts w:ascii="EB Garamond" w:hAnsi="EB Garamond"/>
          <w:szCs w:val="16"/>
        </w:rPr>
        <w:t xml:space="preserve">Nicholas J. Schork, Artificial Intelligence and Personalized Medicine, 2 </w:t>
      </w:r>
      <w:r w:rsidR="002D7DA2" w:rsidRPr="003B542F">
        <w:rPr>
          <w:rStyle w:val="Emphasis"/>
          <w:rFonts w:ascii="EB Garamond" w:hAnsi="EB Garamond"/>
          <w:szCs w:val="16"/>
        </w:rPr>
        <w:t>Precision Medicine in Cancer Therapy</w:t>
      </w:r>
      <w:r w:rsidR="002D7DA2" w:rsidRPr="003B542F">
        <w:rPr>
          <w:rFonts w:ascii="EB Garamond" w:hAnsi="EB Garamond"/>
          <w:szCs w:val="16"/>
        </w:rPr>
        <w:t xml:space="preserve"> 265 (2019).</w:t>
      </w:r>
    </w:p>
  </w:footnote>
  <w:footnote w:id="245">
    <w:p w14:paraId="1515A8CA" w14:textId="0D17D602" w:rsidR="009D617F" w:rsidRPr="003B542F" w:rsidRDefault="009D617F"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376791" w:rsidRPr="003B542F">
        <w:rPr>
          <w:rFonts w:ascii="EB Garamond" w:hAnsi="EB Garamond"/>
          <w:szCs w:val="16"/>
        </w:rPr>
        <w:t>Rebecca Fitzgerald et al., The Future of Early Cancer Detection, 28 Nature Medicine 666 (2022)</w:t>
      </w:r>
    </w:p>
  </w:footnote>
  <w:footnote w:id="246">
    <w:p w14:paraId="7AA15C40" w14:textId="4CBE13AB" w:rsidR="0099558D" w:rsidRPr="003B542F" w:rsidRDefault="0099558D" w:rsidP="0016785A">
      <w:pPr>
        <w:spacing w:after="120" w:line="276" w:lineRule="auto"/>
        <w:ind w:firstLine="0"/>
        <w:rPr>
          <w:rFonts w:ascii="EB Garamond" w:hAnsi="EB Garamond"/>
          <w:sz w:val="16"/>
          <w:szCs w:val="16"/>
        </w:rPr>
      </w:pPr>
      <w:r w:rsidRPr="003B542F">
        <w:rPr>
          <w:rStyle w:val="FootnoteReference"/>
          <w:rFonts w:ascii="EB Garamond" w:hAnsi="EB Garamond"/>
          <w:szCs w:val="16"/>
        </w:rPr>
        <w:footnoteRef/>
      </w:r>
      <w:r w:rsidRPr="003B542F">
        <w:rPr>
          <w:rFonts w:ascii="EB Garamond" w:hAnsi="EB Garamond"/>
          <w:sz w:val="16"/>
          <w:szCs w:val="16"/>
        </w:rPr>
        <w:t xml:space="preserve"> </w:t>
      </w:r>
      <w:bookmarkStart w:id="157" w:name="_Hlk144126370"/>
      <w:r w:rsidRPr="003B542F">
        <w:rPr>
          <w:rFonts w:ascii="EB Garamond" w:hAnsi="EB Garamond"/>
          <w:sz w:val="16"/>
          <w:szCs w:val="16"/>
        </w:rPr>
        <w:t xml:space="preserve">Yonathan A. Arbel &amp; Samuel Becher, </w:t>
      </w:r>
      <w:r w:rsidRPr="003B542F">
        <w:rPr>
          <w:rFonts w:ascii="EB Garamond" w:hAnsi="EB Garamond"/>
          <w:i/>
          <w:iCs/>
          <w:sz w:val="16"/>
          <w:szCs w:val="16"/>
        </w:rPr>
        <w:t>Contracts in the Age of</w:t>
      </w:r>
      <w:r w:rsidRPr="003B542F">
        <w:rPr>
          <w:rFonts w:ascii="EB Garamond" w:hAnsi="EB Garamond"/>
          <w:sz w:val="16"/>
          <w:szCs w:val="16"/>
        </w:rPr>
        <w:t xml:space="preserve"> </w:t>
      </w:r>
      <w:r w:rsidRPr="003B542F">
        <w:rPr>
          <w:rFonts w:ascii="EB Garamond" w:hAnsi="EB Garamond"/>
          <w:i/>
          <w:iCs/>
          <w:sz w:val="16"/>
          <w:szCs w:val="16"/>
        </w:rPr>
        <w:t>Smart Readers</w:t>
      </w:r>
      <w:r w:rsidRPr="003B542F">
        <w:rPr>
          <w:rFonts w:ascii="EB Garamond" w:hAnsi="EB Garamond"/>
          <w:sz w:val="16"/>
          <w:szCs w:val="16"/>
        </w:rPr>
        <w:t xml:space="preserve">, 90 </w:t>
      </w:r>
      <w:r w:rsidRPr="003B542F">
        <w:rPr>
          <w:rFonts w:ascii="EB Garamond" w:hAnsi="EB Garamond"/>
          <w:smallCaps/>
          <w:sz w:val="16"/>
          <w:szCs w:val="16"/>
        </w:rPr>
        <w:t>Geo. Wash. L. Rev.</w:t>
      </w:r>
      <w:r w:rsidRPr="003B542F">
        <w:rPr>
          <w:rFonts w:ascii="EB Garamond" w:hAnsi="EB Garamond"/>
          <w:sz w:val="16"/>
          <w:szCs w:val="16"/>
        </w:rPr>
        <w:t xml:space="preserve"> 83 (2022)</w:t>
      </w:r>
      <w:bookmarkEnd w:id="157"/>
    </w:p>
  </w:footnote>
  <w:footnote w:id="247">
    <w:p w14:paraId="77D30B90" w14:textId="47100B6C" w:rsidR="0099558D" w:rsidRPr="003B542F" w:rsidRDefault="0099558D"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75010F" w:rsidRPr="003B542F">
        <w:rPr>
          <w:rFonts w:ascii="EB Garamond" w:hAnsi="EB Garamond"/>
          <w:szCs w:val="16"/>
        </w:rPr>
        <w:t>Aditi Bhutoria, Personalized education and Artificial Intelligence in the United States, China, and India: A systematic review using a Human-In-The-Loop model, 3 Computers and Education: Artifical Intelligence 1000068 (2022)</w:t>
      </w:r>
    </w:p>
  </w:footnote>
  <w:footnote w:id="248">
    <w:p w14:paraId="40FAC4D7" w14:textId="0E85313D" w:rsidR="00D60C59" w:rsidRPr="003B542F" w:rsidRDefault="00D60C59"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Yassine Himeur et al. </w:t>
      </w:r>
      <w:r w:rsidRPr="003B542F">
        <w:rPr>
          <w:rFonts w:ascii="EB Garamond" w:hAnsi="EB Garamond"/>
          <w:i/>
          <w:iCs/>
          <w:szCs w:val="16"/>
        </w:rPr>
        <w:t>Artificial intelligence based anomaly detection of energy consumption in buildings: A review, current trends and new perspectives</w:t>
      </w:r>
      <w:r w:rsidRPr="003B542F">
        <w:rPr>
          <w:rFonts w:ascii="EB Garamond" w:hAnsi="EB Garamond"/>
          <w:szCs w:val="16"/>
        </w:rPr>
        <w:t xml:space="preserve">. </w:t>
      </w:r>
      <w:r w:rsidRPr="003B542F">
        <w:rPr>
          <w:rFonts w:ascii="EB Garamond" w:hAnsi="EB Garamond"/>
          <w:i/>
          <w:iCs/>
          <w:szCs w:val="16"/>
        </w:rPr>
        <w:t>Applied Energy</w:t>
      </w:r>
      <w:r w:rsidRPr="003B542F">
        <w:rPr>
          <w:rFonts w:ascii="EB Garamond" w:hAnsi="EB Garamond"/>
          <w:szCs w:val="16"/>
        </w:rPr>
        <w:t xml:space="preserve"> 287 (2021)</w:t>
      </w:r>
    </w:p>
  </w:footnote>
  <w:footnote w:id="249">
    <w:p w14:paraId="1CA3C546" w14:textId="43E7963D" w:rsidR="00D464FF" w:rsidRPr="003B542F" w:rsidRDefault="00D464FF"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Tomašev et al., supra note </w:t>
      </w:r>
      <w:r w:rsidRPr="003B542F">
        <w:rPr>
          <w:rFonts w:ascii="EB Garamond" w:hAnsi="EB Garamond"/>
          <w:szCs w:val="16"/>
        </w:rPr>
        <w:fldChar w:fldCharType="begin"/>
      </w:r>
      <w:r w:rsidRPr="003B542F">
        <w:rPr>
          <w:rFonts w:ascii="EB Garamond" w:hAnsi="EB Garamond"/>
          <w:szCs w:val="16"/>
        </w:rPr>
        <w:instrText xml:space="preserve"> NOTEREF _Ref153559786 \h </w:instrText>
      </w:r>
      <w:r w:rsidR="0016785A" w:rsidRPr="003B542F">
        <w:rPr>
          <w:rFonts w:ascii="EB Garamond" w:hAnsi="EB Garamond"/>
          <w:szCs w:val="16"/>
        </w:rPr>
        <w:instrText xml:space="preserve">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239</w:t>
      </w:r>
      <w:r w:rsidRPr="003B542F">
        <w:rPr>
          <w:rFonts w:ascii="EB Garamond" w:hAnsi="EB Garamond"/>
          <w:szCs w:val="16"/>
        </w:rPr>
        <w:fldChar w:fldCharType="end"/>
      </w:r>
    </w:p>
  </w:footnote>
  <w:footnote w:id="250">
    <w:p w14:paraId="2E62F955" w14:textId="5D49ED1D" w:rsidR="00D464FF" w:rsidRPr="003B542F" w:rsidRDefault="00D464FF"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Wenjuan Sun et al., Applications of artificial intelligence for disaster management. 103 Natural Hazards 2631 (2020).</w:t>
      </w:r>
    </w:p>
  </w:footnote>
  <w:footnote w:id="251">
    <w:p w14:paraId="3CEED695" w14:textId="59F149D5" w:rsidR="00115AFB" w:rsidRPr="003B542F" w:rsidRDefault="00115AFB"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The FTC has issued relevant guidance in the context of credit decisions. </w:t>
      </w:r>
      <w:r w:rsidRPr="003B542F">
        <w:rPr>
          <w:rFonts w:ascii="EB Garamond" w:hAnsi="EB Garamond"/>
          <w:i/>
          <w:iCs/>
          <w:szCs w:val="16"/>
        </w:rPr>
        <w:t xml:space="preserve">See </w:t>
      </w:r>
      <w:r w:rsidRPr="003B542F">
        <w:rPr>
          <w:rFonts w:ascii="EB Garamond" w:hAnsi="EB Garamond"/>
          <w:szCs w:val="16"/>
        </w:rPr>
        <w:t>Andrew Smith, Using Artificial Intelligence and Algorithms (Apr. 8, 2020). https://www.ftc.gov/business-guidance/blog/2020/04/using-artificial-intelligence-and-algorithms</w:t>
      </w:r>
    </w:p>
  </w:footnote>
  <w:footnote w:id="252">
    <w:p w14:paraId="7D6EB59B"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supra</w:t>
      </w:r>
      <w:r w:rsidRPr="003B542F">
        <w:rPr>
          <w:rFonts w:ascii="EB Garamond" w:hAnsi="EB Garamond"/>
          <w:szCs w:val="16"/>
        </w:rPr>
        <w:t xml:space="preserve"> Part II.B.1.</w:t>
      </w:r>
    </w:p>
  </w:footnote>
  <w:footnote w:id="253">
    <w:p w14:paraId="1B39FE96"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supra</w:t>
      </w:r>
      <w:r w:rsidRPr="003B542F">
        <w:rPr>
          <w:rFonts w:ascii="EB Garamond" w:hAnsi="EB Garamond"/>
          <w:szCs w:val="16"/>
        </w:rPr>
        <w:t xml:space="preserve"> Parts II.A.1, II.A.3.</w:t>
      </w:r>
    </w:p>
  </w:footnote>
  <w:footnote w:id="254">
    <w:p w14:paraId="1AE87CF6" w14:textId="67AD5C10"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Selinger &amp; Hartzog</w:t>
      </w:r>
      <w:r w:rsidRPr="003B542F">
        <w:rPr>
          <w:rFonts w:ascii="EB Garamond" w:hAnsi="EB Garamond"/>
          <w:i/>
          <w:iCs/>
          <w:szCs w:val="16"/>
        </w:rPr>
        <w:t xml:space="preserv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_Ref141960684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82</w:t>
      </w:r>
      <w:r w:rsidRPr="003B542F">
        <w:rPr>
          <w:rFonts w:ascii="EB Garamond" w:hAnsi="EB Garamond"/>
          <w:szCs w:val="16"/>
        </w:rPr>
        <w:fldChar w:fldCharType="end"/>
      </w:r>
      <w:r w:rsidRPr="003B542F">
        <w:rPr>
          <w:rFonts w:ascii="EB Garamond" w:hAnsi="EB Garamond"/>
          <w:szCs w:val="16"/>
        </w:rPr>
        <w:t>, at 111.</w:t>
      </w:r>
    </w:p>
  </w:footnote>
  <w:footnote w:id="255">
    <w:p w14:paraId="640EB33F"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supra</w:t>
      </w:r>
      <w:r w:rsidRPr="003B542F">
        <w:rPr>
          <w:rFonts w:ascii="EB Garamond" w:hAnsi="EB Garamond"/>
          <w:szCs w:val="16"/>
        </w:rPr>
        <w:t xml:space="preserve"> Parts II.B.2, II.B.3.</w:t>
      </w:r>
    </w:p>
  </w:footnote>
  <w:footnote w:id="256">
    <w:p w14:paraId="22FF5579"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supra</w:t>
      </w:r>
      <w:r w:rsidRPr="003B542F">
        <w:rPr>
          <w:rFonts w:ascii="EB Garamond" w:hAnsi="EB Garamond"/>
          <w:szCs w:val="16"/>
        </w:rPr>
        <w:t xml:space="preserve"> Parts II.A.2., II.B.3, II.B.4., III.</w:t>
      </w:r>
    </w:p>
  </w:footnote>
  <w:footnote w:id="257">
    <w:p w14:paraId="387ED7C7"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Samantha Gross, </w:t>
      </w:r>
      <w:r w:rsidRPr="003B542F">
        <w:rPr>
          <w:rFonts w:ascii="EB Garamond" w:hAnsi="EB Garamond"/>
          <w:i/>
          <w:iCs/>
          <w:szCs w:val="16"/>
        </w:rPr>
        <w:t>Why Are Fossil Fuels so Hard to Quit?</w:t>
      </w:r>
      <w:r w:rsidRPr="003B542F">
        <w:rPr>
          <w:rFonts w:ascii="EB Garamond" w:hAnsi="EB Garamond"/>
          <w:szCs w:val="16"/>
        </w:rPr>
        <w:t xml:space="preserve">, </w:t>
      </w:r>
      <w:r w:rsidRPr="003B542F">
        <w:rPr>
          <w:rFonts w:ascii="EB Garamond" w:hAnsi="EB Garamond"/>
          <w:smallCaps/>
          <w:szCs w:val="16"/>
        </w:rPr>
        <w:t>Brookings Institution</w:t>
      </w:r>
      <w:r w:rsidRPr="003B542F">
        <w:rPr>
          <w:rFonts w:ascii="EB Garamond" w:hAnsi="EB Garamond"/>
          <w:szCs w:val="16"/>
        </w:rPr>
        <w:t xml:space="preserve"> (June 2020), https://www.brookings.edu/articles/why-are-fossil-fuels-so-hard-to-quit.</w:t>
      </w:r>
    </w:p>
  </w:footnote>
  <w:footnote w:id="258">
    <w:p w14:paraId="7528B871"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e.g., Thomas E. Rehm, </w:t>
      </w:r>
      <w:r w:rsidRPr="003B542F">
        <w:rPr>
          <w:rFonts w:ascii="EB Garamond" w:hAnsi="EB Garamond"/>
          <w:i/>
          <w:iCs/>
          <w:szCs w:val="16"/>
        </w:rPr>
        <w:t>Advanced Nuclear Energy: The Safest and Most Renewable Clean Energy</w:t>
      </w:r>
      <w:r w:rsidRPr="003B542F">
        <w:rPr>
          <w:rFonts w:ascii="EB Garamond" w:hAnsi="EB Garamond"/>
          <w:szCs w:val="16"/>
        </w:rPr>
        <w:t xml:space="preserve">, 39 </w:t>
      </w:r>
      <w:r w:rsidRPr="003B542F">
        <w:rPr>
          <w:rFonts w:ascii="EB Garamond" w:hAnsi="EB Garamond"/>
          <w:smallCaps/>
          <w:szCs w:val="16"/>
        </w:rPr>
        <w:t xml:space="preserve">Curr. Op. Chem. Eng. </w:t>
      </w:r>
      <w:r w:rsidRPr="003B542F">
        <w:rPr>
          <w:rFonts w:ascii="EB Garamond" w:hAnsi="EB Garamond"/>
          <w:szCs w:val="16"/>
        </w:rPr>
        <w:t>100878, at 1 (2023).</w:t>
      </w:r>
    </w:p>
  </w:footnote>
  <w:footnote w:id="259">
    <w:p w14:paraId="3638CE5F"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Andy Kilianski, Jennifer B. Nuzzo &amp; Kaynov Modjarrad, </w:t>
      </w:r>
      <w:r w:rsidRPr="003B542F">
        <w:rPr>
          <w:rFonts w:ascii="EB Garamond" w:hAnsi="EB Garamond"/>
          <w:i/>
          <w:iCs/>
          <w:szCs w:val="16"/>
        </w:rPr>
        <w:t>Gain-of-Function Research and the Relevance to Clinical Practice</w:t>
      </w:r>
      <w:r w:rsidRPr="003B542F">
        <w:rPr>
          <w:rFonts w:ascii="EB Garamond" w:hAnsi="EB Garamond"/>
          <w:szCs w:val="16"/>
        </w:rPr>
        <w:t xml:space="preserve">, 213 </w:t>
      </w:r>
      <w:r w:rsidRPr="003B542F">
        <w:rPr>
          <w:rFonts w:ascii="EB Garamond" w:hAnsi="EB Garamond"/>
          <w:smallCaps/>
          <w:szCs w:val="16"/>
        </w:rPr>
        <w:t>J. Infectious Diseases</w:t>
      </w:r>
      <w:r w:rsidRPr="003B542F">
        <w:rPr>
          <w:rFonts w:ascii="EB Garamond" w:hAnsi="EB Garamond"/>
          <w:szCs w:val="16"/>
        </w:rPr>
        <w:t xml:space="preserve"> 1364, 1367 (2016).</w:t>
      </w:r>
    </w:p>
  </w:footnote>
  <w:footnote w:id="260">
    <w:p w14:paraId="3C51EE26"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w:t>
      </w:r>
      <w:r w:rsidRPr="003B542F">
        <w:rPr>
          <w:rFonts w:ascii="EB Garamond" w:hAnsi="EB Garamond"/>
          <w:i/>
          <w:iCs/>
          <w:szCs w:val="16"/>
        </w:rPr>
        <w:t>Nuclear Power Plant Licensing Process, NUREG/BR-0298, Revision 2</w:t>
      </w:r>
      <w:r w:rsidRPr="003B542F">
        <w:rPr>
          <w:rFonts w:ascii="EB Garamond" w:hAnsi="EB Garamond"/>
          <w:szCs w:val="16"/>
        </w:rPr>
        <w:t xml:space="preserve">, </w:t>
      </w:r>
      <w:r w:rsidRPr="003B542F">
        <w:rPr>
          <w:rFonts w:ascii="EB Garamond" w:hAnsi="EB Garamond"/>
          <w:smallCaps/>
          <w:szCs w:val="16"/>
        </w:rPr>
        <w:t>U.S. Nuclear Reg. Comm’n</w:t>
      </w:r>
      <w:r w:rsidRPr="003B542F">
        <w:rPr>
          <w:rFonts w:ascii="EB Garamond" w:hAnsi="EB Garamond"/>
          <w:szCs w:val="16"/>
        </w:rPr>
        <w:t xml:space="preserve">, July 2009, https://www.nrc.gov/reading-rm/doc-collections/nuregs/brochures/br0298/index.html; </w:t>
      </w:r>
      <w:r w:rsidRPr="003B542F">
        <w:rPr>
          <w:rFonts w:ascii="EB Garamond" w:hAnsi="EB Garamond"/>
          <w:i/>
          <w:iCs/>
          <w:szCs w:val="16"/>
        </w:rPr>
        <w:t>Gain of Function Research</w:t>
      </w:r>
      <w:r w:rsidRPr="003B542F">
        <w:rPr>
          <w:rFonts w:ascii="EB Garamond" w:hAnsi="EB Garamond"/>
          <w:szCs w:val="16"/>
        </w:rPr>
        <w:t xml:space="preserve">, </w:t>
      </w:r>
      <w:r w:rsidRPr="003B542F">
        <w:rPr>
          <w:rFonts w:ascii="EB Garamond" w:hAnsi="EB Garamond"/>
          <w:smallCaps/>
          <w:szCs w:val="16"/>
        </w:rPr>
        <w:t>Nat. Insts. Health Off. of Sci.  Pol.</w:t>
      </w:r>
      <w:r w:rsidRPr="003B542F">
        <w:rPr>
          <w:rFonts w:ascii="EB Garamond" w:hAnsi="EB Garamond"/>
          <w:szCs w:val="16"/>
        </w:rPr>
        <w:t xml:space="preserve">, https://osp.od.nih.gov/policies/national-science-advisory-board-for-biosecurity-nsabb/gain-of-function-research (last visited July 17, 2023); Camila Domonoske, </w:t>
      </w:r>
      <w:r w:rsidRPr="003B542F">
        <w:rPr>
          <w:rFonts w:ascii="EB Garamond" w:hAnsi="EB Garamond"/>
          <w:i/>
          <w:iCs/>
          <w:szCs w:val="16"/>
        </w:rPr>
        <w:t>The Big Reason Why the U.S. Is Seeking the Toughest-Ever Rules for Vehicle Emissions</w:t>
      </w:r>
      <w:r w:rsidRPr="003B542F">
        <w:rPr>
          <w:rFonts w:ascii="EB Garamond" w:hAnsi="EB Garamond"/>
          <w:szCs w:val="16"/>
        </w:rPr>
        <w:t>, NPR (Apr. 12, 2023), https://www.npr.org/2023/04/12/1169269936/electric-vehicles-emission-standards-tailpipes-fuel-economy.</w:t>
      </w:r>
    </w:p>
  </w:footnote>
  <w:footnote w:id="261">
    <w:p w14:paraId="2E2A0744" w14:textId="10F28776"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BA1FCD" w:rsidRPr="003B542F">
        <w:rPr>
          <w:rFonts w:ascii="EB Garamond" w:hAnsi="EB Garamond"/>
          <w:i/>
          <w:iCs/>
          <w:szCs w:val="16"/>
        </w:rPr>
        <w:t>See, e.g.</w:t>
      </w:r>
      <w:r w:rsidR="00BA1FCD" w:rsidRPr="003B542F">
        <w:rPr>
          <w:rFonts w:ascii="EB Garamond" w:hAnsi="EB Garamond"/>
          <w:szCs w:val="16"/>
        </w:rPr>
        <w:t>,</w:t>
      </w:r>
      <w:r w:rsidR="00BA1FCD" w:rsidRPr="003B542F">
        <w:rPr>
          <w:rFonts w:ascii="EB Garamond" w:hAnsi="EB Garamond"/>
          <w:i/>
          <w:iCs/>
          <w:szCs w:val="16"/>
        </w:rPr>
        <w:t xml:space="preserve"> Statement on AI Risk</w:t>
      </w:r>
      <w:r w:rsidR="00BA1FCD" w:rsidRPr="003B542F">
        <w:rPr>
          <w:rFonts w:ascii="EB Garamond" w:hAnsi="EB Garamond"/>
          <w:szCs w:val="16"/>
        </w:rPr>
        <w:t xml:space="preserve">, </w:t>
      </w:r>
      <w:r w:rsidR="00BA1FCD" w:rsidRPr="003B542F">
        <w:rPr>
          <w:rFonts w:ascii="EB Garamond" w:hAnsi="EB Garamond"/>
          <w:smallCaps/>
          <w:szCs w:val="16"/>
        </w:rPr>
        <w:t>Center for AI Safety</w:t>
      </w:r>
      <w:r w:rsidR="00BA1FCD" w:rsidRPr="003B542F">
        <w:rPr>
          <w:rFonts w:ascii="EB Garamond" w:hAnsi="EB Garamond"/>
          <w:szCs w:val="16"/>
        </w:rPr>
        <w:t>, https://www.</w:t>
      </w:r>
      <w:r w:rsidR="00BA1FCD" w:rsidRPr="003B542F">
        <w:rPr>
          <w:rFonts w:ascii="EB Garamond" w:hAnsi="EB Garamond"/>
          <w:i/>
          <w:iCs/>
          <w:szCs w:val="16"/>
        </w:rPr>
        <w:t>safe</w:t>
      </w:r>
      <w:r w:rsidR="00BA1FCD" w:rsidRPr="003B542F">
        <w:rPr>
          <w:rFonts w:ascii="EB Garamond" w:hAnsi="EB Garamond"/>
          <w:szCs w:val="16"/>
        </w:rPr>
        <w:t xml:space="preserve">.ai/statement-on-ai-risk (last visited Aug. 1, 2023) (presenting a statement on existential AI risk signed by hundreds of AI scientists as well as hundreds of other scientists and luminaries); Frederik Federspiel, et al., </w:t>
      </w:r>
      <w:r w:rsidR="00BA1FCD" w:rsidRPr="003B542F">
        <w:rPr>
          <w:rFonts w:ascii="EB Garamond" w:hAnsi="EB Garamond"/>
          <w:i/>
          <w:iCs/>
          <w:szCs w:val="16"/>
        </w:rPr>
        <w:t>Threats by Artificial Intelligence to Human Health and Human Existence</w:t>
      </w:r>
      <w:r w:rsidR="00BA1FCD" w:rsidRPr="003B542F">
        <w:rPr>
          <w:rFonts w:ascii="EB Garamond" w:hAnsi="EB Garamond"/>
          <w:szCs w:val="16"/>
        </w:rPr>
        <w:t>, 8 BMJ G</w:t>
      </w:r>
      <w:r w:rsidR="00BA1FCD" w:rsidRPr="003B542F">
        <w:rPr>
          <w:rFonts w:ascii="EB Garamond" w:eastAsia="Century Schoolbook" w:hAnsi="EB Garamond" w:cs="Century Schoolbook"/>
          <w:smallCaps/>
          <w:szCs w:val="16"/>
        </w:rPr>
        <w:t>lobal Health</w:t>
      </w:r>
      <w:r w:rsidR="00BA1FCD" w:rsidRPr="003B542F">
        <w:rPr>
          <w:rFonts w:ascii="EB Garamond" w:hAnsi="EB Garamond"/>
          <w:szCs w:val="16"/>
        </w:rPr>
        <w:t xml:space="preserve">, 1, 1 (2023) (addressing catastrophic AI risks from a public health perspective); </w:t>
      </w:r>
      <w:r w:rsidR="00BA1FCD" w:rsidRPr="003B542F">
        <w:rPr>
          <w:rFonts w:ascii="EB Garamond" w:hAnsi="EB Garamond"/>
          <w:i/>
          <w:iCs/>
          <w:szCs w:val="16"/>
        </w:rPr>
        <w:t>Pause Giant AI Experiments: An Open Letter</w:t>
      </w:r>
      <w:r w:rsidR="00BA1FCD" w:rsidRPr="003B542F">
        <w:rPr>
          <w:rFonts w:ascii="EB Garamond" w:hAnsi="EB Garamond"/>
          <w:szCs w:val="16"/>
        </w:rPr>
        <w:t xml:space="preserve">, </w:t>
      </w:r>
      <w:r w:rsidR="00BA1FCD" w:rsidRPr="003B542F">
        <w:rPr>
          <w:rFonts w:ascii="EB Garamond" w:hAnsi="EB Garamond"/>
          <w:smallCaps/>
          <w:szCs w:val="16"/>
        </w:rPr>
        <w:t xml:space="preserve">Future of Life Institute, </w:t>
      </w:r>
      <w:r w:rsidR="00BA1FCD" w:rsidRPr="003B542F">
        <w:rPr>
          <w:rFonts w:ascii="EB Garamond" w:hAnsi="EB Garamond"/>
          <w:szCs w:val="16"/>
        </w:rPr>
        <w:t xml:space="preserve">https://futureoflife.org/open-letter/pause-giant-ai-experiments (last visited July 11, 2023) (hosting letter on large-scale AI risks with thousands of signatures, including numerous signatures from scientists, professors and AI experts); Cade Metz, </w:t>
      </w:r>
      <w:r w:rsidR="00BA1FCD" w:rsidRPr="003B542F">
        <w:rPr>
          <w:rFonts w:ascii="EB Garamond" w:hAnsi="EB Garamond"/>
          <w:i/>
          <w:iCs/>
          <w:szCs w:val="16"/>
        </w:rPr>
        <w:t>‘The Godfather of A.I.’ Leaves Google and Warns of Danger Ahead</w:t>
      </w:r>
      <w:r w:rsidR="00BA1FCD" w:rsidRPr="003B542F">
        <w:rPr>
          <w:rFonts w:ascii="EB Garamond" w:hAnsi="EB Garamond"/>
          <w:szCs w:val="16"/>
        </w:rPr>
        <w:t xml:space="preserve">, </w:t>
      </w:r>
      <w:r w:rsidR="00BA1FCD" w:rsidRPr="003B542F">
        <w:rPr>
          <w:rFonts w:ascii="EB Garamond" w:hAnsi="EB Garamond"/>
          <w:smallCaps/>
          <w:szCs w:val="16"/>
        </w:rPr>
        <w:t>N.Y. Times</w:t>
      </w:r>
      <w:r w:rsidR="00BA1FCD" w:rsidRPr="003B542F">
        <w:rPr>
          <w:rFonts w:ascii="EB Garamond" w:hAnsi="EB Garamond"/>
          <w:szCs w:val="16"/>
        </w:rPr>
        <w:t>, May 1, 2023, https://www.nytimes.com/2023/05/01/technology/ai-google-chatbot-engineer-quits-hinton.html (reporting that artificial intelligence pioneer Geoffrey Hinton quit his job at Google so he could freely speak out about the existential risks of AI); Benjamin S. Bucknall</w:t>
      </w:r>
      <w:r w:rsidR="00BA1FCD" w:rsidRPr="003B542F">
        <w:rPr>
          <w:rFonts w:ascii="EB Garamond" w:hAnsi="EB Garamond"/>
          <w:i/>
          <w:iCs/>
          <w:szCs w:val="16"/>
        </w:rPr>
        <w:t xml:space="preserve"> </w:t>
      </w:r>
      <w:r w:rsidR="00BA1FCD" w:rsidRPr="003B542F">
        <w:rPr>
          <w:rFonts w:ascii="EB Garamond" w:hAnsi="EB Garamond"/>
          <w:smallCaps/>
          <w:szCs w:val="16"/>
        </w:rPr>
        <w:t xml:space="preserve">&amp; </w:t>
      </w:r>
      <w:r w:rsidR="00BA1FCD" w:rsidRPr="003B542F">
        <w:rPr>
          <w:rFonts w:ascii="EB Garamond" w:hAnsi="EB Garamond"/>
          <w:szCs w:val="16"/>
        </w:rPr>
        <w:t xml:space="preserve">Shiri Dori-Hacohen, </w:t>
      </w:r>
      <w:r w:rsidR="00BA1FCD" w:rsidRPr="003B542F">
        <w:rPr>
          <w:rFonts w:ascii="EB Garamond" w:hAnsi="EB Garamond"/>
          <w:i/>
          <w:iCs/>
          <w:szCs w:val="16"/>
        </w:rPr>
        <w:t>Current and Near-Term AI as a Potential Existential Risk Factor</w:t>
      </w:r>
      <w:r w:rsidR="00BA1FCD" w:rsidRPr="003B542F">
        <w:rPr>
          <w:rFonts w:ascii="EB Garamond" w:hAnsi="EB Garamond"/>
          <w:szCs w:val="16"/>
        </w:rPr>
        <w:t xml:space="preserve">, </w:t>
      </w:r>
      <w:r w:rsidR="00BA1FCD" w:rsidRPr="003B542F">
        <w:rPr>
          <w:rFonts w:ascii="EB Garamond" w:hAnsi="EB Garamond"/>
          <w:i/>
          <w:iCs/>
          <w:szCs w:val="16"/>
        </w:rPr>
        <w:t>in</w:t>
      </w:r>
      <w:r w:rsidR="00BA1FCD" w:rsidRPr="003B542F">
        <w:rPr>
          <w:rFonts w:ascii="EB Garamond" w:hAnsi="EB Garamond"/>
          <w:szCs w:val="16"/>
        </w:rPr>
        <w:t xml:space="preserve"> </w:t>
      </w:r>
      <w:r w:rsidR="00BA1FCD" w:rsidRPr="003B542F">
        <w:rPr>
          <w:rFonts w:ascii="EB Garamond" w:hAnsi="EB Garamond"/>
          <w:smallCaps/>
          <w:szCs w:val="16"/>
        </w:rPr>
        <w:t xml:space="preserve">Proceedings of the 2022 AAAI/ACM Conf. on AI, Ethics, &amp; Soc’y 119, 119–20 (2022); </w:t>
      </w:r>
      <w:r w:rsidR="00BA1FCD" w:rsidRPr="003B542F">
        <w:rPr>
          <w:rFonts w:ascii="EB Garamond" w:hAnsi="EB Garamond"/>
          <w:szCs w:val="16"/>
        </w:rPr>
        <w:t xml:space="preserve">Alexey Turchin &amp; David Denkenberger, </w:t>
      </w:r>
      <w:r w:rsidR="00BA1FCD" w:rsidRPr="003B542F">
        <w:rPr>
          <w:rFonts w:ascii="EB Garamond" w:hAnsi="EB Garamond"/>
          <w:i/>
          <w:iCs/>
          <w:szCs w:val="16"/>
        </w:rPr>
        <w:t>Classification of Global Catastrophic Risks Connected with Artificial Intelligence</w:t>
      </w:r>
      <w:r w:rsidR="00BA1FCD" w:rsidRPr="003B542F">
        <w:rPr>
          <w:rFonts w:ascii="EB Garamond" w:hAnsi="EB Garamond"/>
          <w:szCs w:val="16"/>
        </w:rPr>
        <w:t xml:space="preserve">, </w:t>
      </w:r>
      <w:r w:rsidR="00BA1FCD" w:rsidRPr="003B542F">
        <w:rPr>
          <w:rFonts w:ascii="EB Garamond" w:hAnsi="EB Garamond"/>
          <w:smallCaps/>
          <w:szCs w:val="16"/>
        </w:rPr>
        <w:t>35 AI Soc’y 147</w:t>
      </w:r>
      <w:r w:rsidR="00BA1FCD" w:rsidRPr="003B542F">
        <w:rPr>
          <w:rFonts w:ascii="EB Garamond" w:hAnsi="EB Garamond"/>
          <w:szCs w:val="16"/>
        </w:rPr>
        <w:t>, 147 (2020) (collecting sources).</w:t>
      </w:r>
    </w:p>
  </w:footnote>
  <w:footnote w:id="262">
    <w:p w14:paraId="1D657EEB" w14:textId="77777777" w:rsidR="003A4962" w:rsidRPr="003B542F" w:rsidRDefault="003A4962"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w:t>
      </w:r>
      <w:r w:rsidRPr="003B542F">
        <w:rPr>
          <w:rFonts w:ascii="EB Garamond" w:eastAsia="Adobe Garamond Pro" w:hAnsi="EB Garamond"/>
          <w:i/>
          <w:iCs/>
          <w:szCs w:val="16"/>
        </w:rPr>
        <w:t>See, e.g.</w:t>
      </w:r>
      <w:r w:rsidRPr="003B542F">
        <w:rPr>
          <w:rFonts w:ascii="EB Garamond" w:eastAsia="Adobe Garamond Pro" w:hAnsi="EB Garamond"/>
          <w:szCs w:val="16"/>
        </w:rPr>
        <w:t xml:space="preserve">, Cass R. Sunstein, </w:t>
      </w:r>
      <w:r w:rsidRPr="003B542F">
        <w:rPr>
          <w:rFonts w:ascii="EB Garamond" w:eastAsia="Adobe Garamond Pro" w:hAnsi="EB Garamond"/>
          <w:i/>
          <w:iCs/>
          <w:szCs w:val="16"/>
        </w:rPr>
        <w:t>Maximin</w:t>
      </w:r>
      <w:r w:rsidRPr="003B542F">
        <w:rPr>
          <w:rFonts w:ascii="EB Garamond" w:eastAsia="Adobe Garamond Pro" w:hAnsi="EB Garamond"/>
          <w:szCs w:val="16"/>
        </w:rPr>
        <w:t xml:space="preserve">, 37 Yale J. Reg. 940, 967; John Rawls, A Theory of Justice  132–39 (1999); Jon Elster, Explaining Technical Change: A Case Study in the Philosophy of Science 185–207 (1983). </w:t>
      </w:r>
    </w:p>
  </w:footnote>
  <w:footnote w:id="263">
    <w:p w14:paraId="59C2AE39" w14:textId="3C6907F3"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Sunstein, </w:t>
      </w:r>
      <w:r w:rsidRPr="003B542F">
        <w:rPr>
          <w:rFonts w:ascii="EB Garamond" w:hAnsi="EB Garamond"/>
          <w:i/>
          <w:iCs/>
          <w:szCs w:val="16"/>
        </w:rPr>
        <w:t xml:space="preserve">supra </w:t>
      </w:r>
      <w:r w:rsidRPr="003B542F">
        <w:rPr>
          <w:rFonts w:ascii="EB Garamond" w:hAnsi="EB Garamond"/>
          <w:szCs w:val="16"/>
        </w:rPr>
        <w:t xml:space="preserve">note </w:t>
      </w:r>
      <w:r w:rsidR="00383413" w:rsidRPr="003B542F">
        <w:rPr>
          <w:rFonts w:ascii="EB Garamond" w:hAnsi="EB Garamond"/>
          <w:szCs w:val="16"/>
        </w:rPr>
        <w:fldChar w:fldCharType="begin"/>
      </w:r>
      <w:r w:rsidR="00383413" w:rsidRPr="003B542F">
        <w:rPr>
          <w:rFonts w:ascii="EB Garamond" w:hAnsi="EB Garamond"/>
          <w:szCs w:val="16"/>
        </w:rPr>
        <w:instrText xml:space="preserve"> NOTEREF _Ref153221937 \h </w:instrText>
      </w:r>
      <w:r w:rsidR="0009377C" w:rsidRPr="003B542F">
        <w:rPr>
          <w:rFonts w:ascii="EB Garamond" w:hAnsi="EB Garamond"/>
          <w:szCs w:val="16"/>
        </w:rPr>
        <w:instrText xml:space="preserve"> \* MERGEFORMAT </w:instrText>
      </w:r>
      <w:r w:rsidR="00383413" w:rsidRPr="003B542F">
        <w:rPr>
          <w:rFonts w:ascii="EB Garamond" w:hAnsi="EB Garamond"/>
          <w:szCs w:val="16"/>
        </w:rPr>
      </w:r>
      <w:r w:rsidR="00383413" w:rsidRPr="003B542F">
        <w:rPr>
          <w:rFonts w:ascii="EB Garamond" w:hAnsi="EB Garamond"/>
          <w:szCs w:val="16"/>
        </w:rPr>
        <w:fldChar w:fldCharType="separate"/>
      </w:r>
      <w:r w:rsidR="002D1CEF">
        <w:rPr>
          <w:rFonts w:ascii="EB Garamond" w:hAnsi="EB Garamond"/>
          <w:szCs w:val="16"/>
        </w:rPr>
        <w:t>258</w:t>
      </w:r>
      <w:r w:rsidR="00383413" w:rsidRPr="003B542F">
        <w:rPr>
          <w:rFonts w:ascii="EB Garamond" w:hAnsi="EB Garamond"/>
          <w:szCs w:val="16"/>
        </w:rPr>
        <w:fldChar w:fldCharType="end"/>
      </w:r>
      <w:r w:rsidRPr="003B542F">
        <w:rPr>
          <w:rFonts w:ascii="EB Garamond" w:hAnsi="EB Garamond"/>
          <w:szCs w:val="16"/>
        </w:rPr>
        <w:t>, at 966.</w:t>
      </w:r>
    </w:p>
  </w:footnote>
  <w:footnote w:id="264">
    <w:p w14:paraId="2EEDCD72" w14:textId="74B56ED2" w:rsidR="00B70473" w:rsidRPr="003B542F" w:rsidRDefault="00B70473"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Cass Sunstein, Laws of Fear, 5 (</w:t>
      </w:r>
      <w:r w:rsidR="009108F7" w:rsidRPr="003B542F">
        <w:rPr>
          <w:rFonts w:ascii="EB Garamond" w:hAnsi="EB Garamond"/>
          <w:smallCaps/>
          <w:szCs w:val="16"/>
        </w:rPr>
        <w:t>2005)</w:t>
      </w:r>
    </w:p>
  </w:footnote>
  <w:footnote w:id="265">
    <w:p w14:paraId="1CA2AB08"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S</w:t>
      </w:r>
      <w:r w:rsidRPr="003B542F">
        <w:rPr>
          <w:rFonts w:ascii="EB Garamond" w:eastAsia="Adobe Garamond Pro" w:hAnsi="EB Garamond"/>
          <w:szCs w:val="16"/>
        </w:rPr>
        <w:t>tephen M. Gardner, A Perfect Moral Storm: The Ethical Tragedy of Climate Change</w:t>
      </w:r>
      <w:r w:rsidRPr="003B542F">
        <w:rPr>
          <w:rFonts w:ascii="EB Garamond" w:hAnsi="EB Garamond"/>
          <w:szCs w:val="16"/>
        </w:rPr>
        <w:t xml:space="preserve"> 411–14 (2011).</w:t>
      </w:r>
    </w:p>
  </w:footnote>
  <w:footnote w:id="266">
    <w:p w14:paraId="4A79724C" w14:textId="4CD55522" w:rsidR="000D274A" w:rsidRPr="003B542F" w:rsidRDefault="000D274A"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Richard Posner, Catastrophe: Risk and Response</w:t>
      </w:r>
      <w:r w:rsidRPr="003B542F">
        <w:rPr>
          <w:rFonts w:ascii="EB Garamond" w:hAnsi="EB Garamond"/>
          <w:szCs w:val="16"/>
        </w:rPr>
        <w:t>, 198 (2004)</w:t>
      </w:r>
      <w:r w:rsidR="00115AFB" w:rsidRPr="003B542F">
        <w:rPr>
          <w:rFonts w:ascii="EB Garamond" w:hAnsi="EB Garamond"/>
          <w:szCs w:val="16"/>
        </w:rPr>
        <w:t>. Posner contemplates here bioterrorist attacks, but his argument is not specific to this type of risk.</w:t>
      </w:r>
    </w:p>
  </w:footnote>
  <w:footnote w:id="267">
    <w:p w14:paraId="27882215" w14:textId="7EDE6174"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Sunstein, </w:t>
      </w:r>
      <w:r w:rsidRPr="003B542F">
        <w:rPr>
          <w:rFonts w:ascii="EB Garamond" w:hAnsi="EB Garamond"/>
          <w:i/>
          <w:iCs/>
          <w:szCs w:val="16"/>
        </w:rPr>
        <w:t xml:space="preserve">supra </w:t>
      </w:r>
      <w:r w:rsidRPr="003B542F">
        <w:rPr>
          <w:rFonts w:ascii="EB Garamond" w:hAnsi="EB Garamond"/>
          <w:szCs w:val="16"/>
        </w:rPr>
        <w:t xml:space="preserve">note </w:t>
      </w:r>
      <w:r w:rsidR="002C5ECA" w:rsidRPr="003B542F">
        <w:rPr>
          <w:rFonts w:ascii="EB Garamond" w:hAnsi="EB Garamond"/>
          <w:szCs w:val="16"/>
        </w:rPr>
        <w:fldChar w:fldCharType="begin"/>
      </w:r>
      <w:r w:rsidR="002C5ECA" w:rsidRPr="003B542F">
        <w:rPr>
          <w:rFonts w:ascii="EB Garamond" w:hAnsi="EB Garamond"/>
          <w:szCs w:val="16"/>
        </w:rPr>
        <w:instrText xml:space="preserve"> NOTEREF _Ref153221937 \h </w:instrText>
      </w:r>
      <w:r w:rsidR="0009377C" w:rsidRPr="003B542F">
        <w:rPr>
          <w:rFonts w:ascii="EB Garamond" w:hAnsi="EB Garamond"/>
          <w:szCs w:val="16"/>
        </w:rPr>
        <w:instrText xml:space="preserve"> \* MERGEFORMAT </w:instrText>
      </w:r>
      <w:r w:rsidR="002C5ECA" w:rsidRPr="003B542F">
        <w:rPr>
          <w:rFonts w:ascii="EB Garamond" w:hAnsi="EB Garamond"/>
          <w:szCs w:val="16"/>
        </w:rPr>
      </w:r>
      <w:r w:rsidR="002C5ECA" w:rsidRPr="003B542F">
        <w:rPr>
          <w:rFonts w:ascii="EB Garamond" w:hAnsi="EB Garamond"/>
          <w:szCs w:val="16"/>
        </w:rPr>
        <w:fldChar w:fldCharType="separate"/>
      </w:r>
      <w:r w:rsidR="002D1CEF">
        <w:rPr>
          <w:rFonts w:ascii="EB Garamond" w:hAnsi="EB Garamond"/>
          <w:szCs w:val="16"/>
        </w:rPr>
        <w:t>258</w:t>
      </w:r>
      <w:r w:rsidR="002C5ECA" w:rsidRPr="003B542F">
        <w:rPr>
          <w:rFonts w:ascii="EB Garamond" w:hAnsi="EB Garamond"/>
          <w:szCs w:val="16"/>
        </w:rPr>
        <w:fldChar w:fldCharType="end"/>
      </w:r>
      <w:r w:rsidRPr="003B542F">
        <w:rPr>
          <w:rFonts w:ascii="EB Garamond" w:hAnsi="EB Garamond"/>
          <w:szCs w:val="16"/>
        </w:rPr>
        <w:t>, at 943, 965–66.</w:t>
      </w:r>
    </w:p>
  </w:footnote>
  <w:footnote w:id="268">
    <w:p w14:paraId="2C9040BE"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943, 965–66.</w:t>
      </w:r>
    </w:p>
  </w:footnote>
  <w:footnote w:id="269">
    <w:p w14:paraId="35108CF2"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id. </w:t>
      </w:r>
      <w:r w:rsidRPr="003B542F">
        <w:rPr>
          <w:rFonts w:ascii="EB Garamond" w:hAnsi="EB Garamond"/>
          <w:szCs w:val="16"/>
        </w:rPr>
        <w:t>at 976.</w:t>
      </w:r>
    </w:p>
  </w:footnote>
  <w:footnote w:id="270">
    <w:p w14:paraId="56FBE42C" w14:textId="1E06E5D3"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_Ref142129562 \h </w:instrText>
      </w:r>
      <w:r w:rsidR="001E3594" w:rsidRPr="003B542F">
        <w:rPr>
          <w:rFonts w:ascii="EB Garamond" w:hAnsi="EB Garamond"/>
          <w:szCs w:val="16"/>
        </w:rPr>
        <w:instrText xml:space="preserve">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26</w:t>
      </w:r>
      <w:r w:rsidRPr="003B542F">
        <w:rPr>
          <w:rFonts w:ascii="EB Garamond" w:hAnsi="EB Garamond"/>
          <w:szCs w:val="16"/>
        </w:rPr>
        <w:fldChar w:fldCharType="end"/>
      </w:r>
      <w:r w:rsidRPr="003B542F">
        <w:rPr>
          <w:rFonts w:ascii="EB Garamond" w:hAnsi="EB Garamond"/>
          <w:szCs w:val="16"/>
        </w:rPr>
        <w:t>.</w:t>
      </w:r>
    </w:p>
  </w:footnote>
  <w:footnote w:id="271">
    <w:p w14:paraId="186D5809"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David Stretifeld, </w:t>
      </w:r>
      <w:r w:rsidRPr="003B542F">
        <w:rPr>
          <w:rFonts w:ascii="EB Garamond" w:hAnsi="EB Garamond"/>
          <w:i/>
          <w:iCs/>
          <w:szCs w:val="16"/>
        </w:rPr>
        <w:t>Silicon Valley Confronts the Idea That the ‘Singularity’ Is Here</w:t>
      </w:r>
      <w:r w:rsidRPr="003B542F">
        <w:rPr>
          <w:rFonts w:ascii="EB Garamond" w:hAnsi="EB Garamond"/>
          <w:szCs w:val="16"/>
        </w:rPr>
        <w:t xml:space="preserve">, </w:t>
      </w:r>
      <w:r w:rsidRPr="003B542F">
        <w:rPr>
          <w:rFonts w:ascii="EB Garamond" w:hAnsi="EB Garamond"/>
          <w:smallCaps/>
          <w:szCs w:val="16"/>
        </w:rPr>
        <w:t>N.Y. Times</w:t>
      </w:r>
      <w:r w:rsidRPr="003B542F">
        <w:rPr>
          <w:rFonts w:ascii="EB Garamond" w:hAnsi="EB Garamond"/>
          <w:szCs w:val="16"/>
        </w:rPr>
        <w:t xml:space="preserve"> (June 11, 2023), https://www.nytimes.com/2023/06/11/technology/silicon-valley-confronts-the-idea-that-the-singularity-is-here.html.</w:t>
      </w:r>
    </w:p>
  </w:footnote>
  <w:footnote w:id="272">
    <w:p w14:paraId="35D701E6"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supra</w:t>
      </w:r>
      <w:r w:rsidRPr="003B542F">
        <w:rPr>
          <w:rFonts w:ascii="EB Garamond" w:hAnsi="EB Garamond"/>
          <w:szCs w:val="16"/>
        </w:rPr>
        <w:t xml:space="preserve"> Parts II.A, IIB.1.</w:t>
      </w:r>
    </w:p>
  </w:footnote>
  <w:footnote w:id="273">
    <w:p w14:paraId="1470A9FA" w14:textId="17AC4E4E"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Sunstein, </w:t>
      </w:r>
      <w:r w:rsidRPr="003B542F">
        <w:rPr>
          <w:rFonts w:ascii="EB Garamond" w:hAnsi="EB Garamond"/>
          <w:i/>
          <w:iCs/>
          <w:szCs w:val="16"/>
        </w:rPr>
        <w:t xml:space="preserve">supra </w:t>
      </w:r>
      <w:r w:rsidRPr="003B542F">
        <w:rPr>
          <w:rFonts w:ascii="EB Garamond" w:hAnsi="EB Garamond"/>
          <w:szCs w:val="16"/>
        </w:rPr>
        <w:t xml:space="preserve">note </w:t>
      </w:r>
      <w:r w:rsidR="00CB4623" w:rsidRPr="003B542F">
        <w:rPr>
          <w:rFonts w:ascii="EB Garamond" w:hAnsi="EB Garamond"/>
          <w:szCs w:val="16"/>
        </w:rPr>
        <w:fldChar w:fldCharType="begin"/>
      </w:r>
      <w:r w:rsidR="00CB4623" w:rsidRPr="003B542F">
        <w:rPr>
          <w:rFonts w:ascii="EB Garamond" w:hAnsi="EB Garamond"/>
          <w:szCs w:val="16"/>
        </w:rPr>
        <w:instrText xml:space="preserve"> NOTEREF _Ref153221937 \h </w:instrText>
      </w:r>
      <w:r w:rsidR="0009377C" w:rsidRPr="003B542F">
        <w:rPr>
          <w:rFonts w:ascii="EB Garamond" w:hAnsi="EB Garamond"/>
          <w:szCs w:val="16"/>
        </w:rPr>
        <w:instrText xml:space="preserve"> \* MERGEFORMAT </w:instrText>
      </w:r>
      <w:r w:rsidR="00CB4623" w:rsidRPr="003B542F">
        <w:rPr>
          <w:rFonts w:ascii="EB Garamond" w:hAnsi="EB Garamond"/>
          <w:szCs w:val="16"/>
        </w:rPr>
      </w:r>
      <w:r w:rsidR="00CB4623" w:rsidRPr="003B542F">
        <w:rPr>
          <w:rFonts w:ascii="EB Garamond" w:hAnsi="EB Garamond"/>
          <w:szCs w:val="16"/>
        </w:rPr>
        <w:fldChar w:fldCharType="separate"/>
      </w:r>
      <w:r w:rsidR="002D1CEF">
        <w:rPr>
          <w:rFonts w:ascii="EB Garamond" w:hAnsi="EB Garamond"/>
          <w:szCs w:val="16"/>
        </w:rPr>
        <w:t>258</w:t>
      </w:r>
      <w:r w:rsidR="00CB4623" w:rsidRPr="003B542F">
        <w:rPr>
          <w:rFonts w:ascii="EB Garamond" w:hAnsi="EB Garamond"/>
          <w:szCs w:val="16"/>
        </w:rPr>
        <w:fldChar w:fldCharType="end"/>
      </w:r>
      <w:r w:rsidRPr="003B542F">
        <w:rPr>
          <w:rFonts w:ascii="EB Garamond" w:hAnsi="EB Garamond"/>
          <w:szCs w:val="16"/>
        </w:rPr>
        <w:t>, at 965.</w:t>
      </w:r>
    </w:p>
  </w:footnote>
  <w:footnote w:id="274">
    <w:p w14:paraId="175BC036" w14:textId="3F6D1683" w:rsidR="007C624B" w:rsidRPr="003B542F" w:rsidRDefault="007C624B"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003626A5" w:rsidRPr="003B542F">
        <w:rPr>
          <w:rFonts w:ascii="EB Garamond" w:hAnsi="EB Garamond"/>
          <w:szCs w:val="16"/>
        </w:rPr>
        <w:t xml:space="preserve">Robert Lea, </w:t>
      </w:r>
      <w:r w:rsidR="003626A5" w:rsidRPr="003B542F">
        <w:rPr>
          <w:rFonts w:ascii="EB Garamond" w:hAnsi="EB Garamond"/>
          <w:i/>
          <w:szCs w:val="16"/>
        </w:rPr>
        <w:t>AI Algorithm Discovers 'Potentially Hazardous' Asteroid 600 Feet Wide</w:t>
      </w:r>
      <w:r w:rsidR="003626A5" w:rsidRPr="003B542F">
        <w:rPr>
          <w:rFonts w:ascii="EB Garamond" w:hAnsi="EB Garamond"/>
          <w:szCs w:val="16"/>
        </w:rPr>
        <w:t xml:space="preserve">, </w:t>
      </w:r>
      <w:r w:rsidR="003626A5" w:rsidRPr="003B542F">
        <w:rPr>
          <w:rFonts w:ascii="EB Garamond" w:hAnsi="EB Garamond"/>
          <w:smallCaps/>
          <w:szCs w:val="16"/>
        </w:rPr>
        <w:t>Space.com</w:t>
      </w:r>
      <w:r w:rsidR="003626A5" w:rsidRPr="003B542F">
        <w:rPr>
          <w:rFonts w:ascii="EB Garamond" w:hAnsi="EB Garamond"/>
          <w:szCs w:val="16"/>
        </w:rPr>
        <w:t xml:space="preserve"> (Aug. 8, 2023)</w:t>
      </w:r>
    </w:p>
  </w:footnote>
  <w:footnote w:id="275">
    <w:p w14:paraId="6AD92889" w14:textId="60B6BCC8" w:rsidR="00F81AA1" w:rsidRPr="003B542F" w:rsidRDefault="00F81AA1"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The critic may then retreat to the position that regulation would stall innovation such that when threats imminent</w:t>
      </w:r>
      <w:r w:rsidR="00974F1C" w:rsidRPr="003B542F">
        <w:rPr>
          <w:rFonts w:ascii="EB Garamond" w:hAnsi="EB Garamond"/>
          <w:szCs w:val="16"/>
        </w:rPr>
        <w:t xml:space="preserve"> are discovered</w:t>
      </w:r>
      <w:r w:rsidRPr="003B542F">
        <w:rPr>
          <w:rFonts w:ascii="EB Garamond" w:hAnsi="EB Garamond"/>
          <w:szCs w:val="16"/>
        </w:rPr>
        <w:t>, scaling down regulation would not allow enough time for development</w:t>
      </w:r>
      <w:r w:rsidR="00974F1C" w:rsidRPr="003B542F">
        <w:rPr>
          <w:rFonts w:ascii="EB Garamond" w:hAnsi="EB Garamond"/>
          <w:szCs w:val="16"/>
        </w:rPr>
        <w:t xml:space="preserve"> of effective solutions</w:t>
      </w:r>
      <w:r w:rsidRPr="003B542F">
        <w:rPr>
          <w:rFonts w:ascii="EB Garamond" w:hAnsi="EB Garamond"/>
          <w:szCs w:val="16"/>
        </w:rPr>
        <w:t xml:space="preserve">. But this argument strikes us as far less compelling </w:t>
      </w:r>
      <w:r w:rsidR="00FE4ED1" w:rsidRPr="003B542F">
        <w:rPr>
          <w:rFonts w:ascii="EB Garamond" w:hAnsi="EB Garamond"/>
          <w:szCs w:val="16"/>
        </w:rPr>
        <w:t xml:space="preserve">argument to avoid all regulation against known and unknown risks </w:t>
      </w:r>
      <w:r w:rsidR="00974F1C" w:rsidRPr="003B542F">
        <w:rPr>
          <w:rFonts w:ascii="EB Garamond" w:hAnsi="EB Garamond"/>
          <w:szCs w:val="16"/>
        </w:rPr>
        <w:t xml:space="preserve">just in order to gain a marginal time improvement </w:t>
      </w:r>
      <w:r w:rsidR="00B3089D" w:rsidRPr="003B542F">
        <w:rPr>
          <w:rFonts w:ascii="EB Garamond" w:hAnsi="EB Garamond"/>
          <w:szCs w:val="16"/>
        </w:rPr>
        <w:t>in those rare cases.</w:t>
      </w:r>
    </w:p>
  </w:footnote>
  <w:footnote w:id="276">
    <w:p w14:paraId="3F2EA3A0" w14:textId="77777777" w:rsidR="003A4962" w:rsidRPr="003B542F" w:rsidRDefault="003A4962"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w:t>
      </w:r>
      <w:r w:rsidRPr="003B542F">
        <w:rPr>
          <w:rFonts w:ascii="EB Garamond" w:eastAsia="Adobe Garamond Pro" w:hAnsi="EB Garamond"/>
          <w:i/>
          <w:iCs/>
          <w:szCs w:val="16"/>
        </w:rPr>
        <w:t>See, e.g.</w:t>
      </w:r>
      <w:r w:rsidRPr="003B542F">
        <w:rPr>
          <w:rFonts w:ascii="EB Garamond" w:eastAsia="Adobe Garamond Pro" w:hAnsi="EB Garamond"/>
          <w:szCs w:val="16"/>
        </w:rPr>
        <w:t>, Brian Greene, Until the End of Time: Mind, Matter, and Our Search for Meaning in an Evolving Universe 319 (2020); Samuel Scheffler, Death and the Afterlife (The Berkeley Tanner Lectures) 59–60 (2016).</w:t>
      </w:r>
    </w:p>
  </w:footnote>
  <w:footnote w:id="277">
    <w:p w14:paraId="7B480F9B" w14:textId="777777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w:t>
      </w:r>
      <w:r w:rsidRPr="003B542F">
        <w:rPr>
          <w:rFonts w:ascii="EB Garamond" w:hAnsi="EB Garamond"/>
          <w:szCs w:val="16"/>
        </w:rPr>
        <w:t xml:space="preserve"> </w:t>
      </w:r>
      <w:r w:rsidRPr="003B542F">
        <w:rPr>
          <w:rFonts w:ascii="EB Garamond" w:hAnsi="EB Garamond"/>
          <w:i/>
          <w:iCs/>
          <w:szCs w:val="16"/>
        </w:rPr>
        <w:t>WHO Coronavirus (COVID-19) Dashboard</w:t>
      </w:r>
      <w:r w:rsidRPr="003B542F">
        <w:rPr>
          <w:rFonts w:ascii="EB Garamond" w:hAnsi="EB Garamond"/>
          <w:szCs w:val="16"/>
        </w:rPr>
        <w:t xml:space="preserve">, </w:t>
      </w:r>
      <w:r w:rsidRPr="003B542F">
        <w:rPr>
          <w:rFonts w:ascii="EB Garamond" w:hAnsi="EB Garamond"/>
          <w:smallCaps/>
          <w:szCs w:val="16"/>
        </w:rPr>
        <w:t>World Health Organization</w:t>
      </w:r>
      <w:r w:rsidRPr="003B542F">
        <w:rPr>
          <w:rFonts w:ascii="EB Garamond" w:hAnsi="EB Garamond"/>
          <w:szCs w:val="16"/>
        </w:rPr>
        <w:t>, https://covid19.who.int (last visited July 16, 2023).</w:t>
      </w:r>
    </w:p>
  </w:footnote>
  <w:footnote w:id="278">
    <w:p w14:paraId="168BAF63" w14:textId="47E23B77"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Ward &amp; King,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_Ref141960837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113</w:t>
      </w:r>
      <w:r w:rsidRPr="003B542F">
        <w:rPr>
          <w:rFonts w:ascii="EB Garamond" w:hAnsi="EB Garamond"/>
          <w:szCs w:val="16"/>
        </w:rPr>
        <w:fldChar w:fldCharType="end"/>
      </w:r>
      <w:r w:rsidRPr="003B542F">
        <w:rPr>
          <w:rFonts w:ascii="EB Garamond" w:hAnsi="EB Garamond"/>
          <w:szCs w:val="16"/>
        </w:rPr>
        <w:t xml:space="preserve"> at 61; Costin &amp; Vignoles,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_Ref141960842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114</w:t>
      </w:r>
      <w:r w:rsidRPr="003B542F">
        <w:rPr>
          <w:rFonts w:ascii="EB Garamond" w:hAnsi="EB Garamond"/>
          <w:szCs w:val="16"/>
        </w:rPr>
        <w:fldChar w:fldCharType="end"/>
      </w:r>
      <w:r w:rsidRPr="003B542F">
        <w:rPr>
          <w:rFonts w:ascii="EB Garamond" w:hAnsi="EB Garamond"/>
          <w:szCs w:val="16"/>
        </w:rPr>
        <w:t>, at 865.</w:t>
      </w:r>
    </w:p>
  </w:footnote>
  <w:footnote w:id="279">
    <w:p w14:paraId="7136D6FE" w14:textId="7DFCAE9B" w:rsidR="003A4962" w:rsidRPr="003B542F" w:rsidRDefault="003A4962"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supra </w:t>
      </w:r>
      <w:r w:rsidRPr="003B542F">
        <w:rPr>
          <w:rFonts w:ascii="EB Garamond" w:hAnsi="EB Garamond"/>
          <w:szCs w:val="16"/>
        </w:rPr>
        <w:t xml:space="preserve">note </w:t>
      </w:r>
      <w:r w:rsidR="00792AD3" w:rsidRPr="003B542F">
        <w:rPr>
          <w:rFonts w:ascii="EB Garamond" w:hAnsi="EB Garamond"/>
          <w:szCs w:val="16"/>
        </w:rPr>
        <w:fldChar w:fldCharType="begin"/>
      </w:r>
      <w:r w:rsidR="00792AD3" w:rsidRPr="003B542F">
        <w:rPr>
          <w:rFonts w:ascii="EB Garamond" w:hAnsi="EB Garamond"/>
          <w:szCs w:val="16"/>
        </w:rPr>
        <w:instrText xml:space="preserve"> NOTEREF _Ref153047866 \h </w:instrText>
      </w:r>
      <w:r w:rsidR="004863EE" w:rsidRPr="003B542F">
        <w:rPr>
          <w:rFonts w:ascii="EB Garamond" w:hAnsi="EB Garamond"/>
          <w:szCs w:val="16"/>
        </w:rPr>
        <w:instrText xml:space="preserve"> \* MERGEFORMAT </w:instrText>
      </w:r>
      <w:r w:rsidR="00792AD3" w:rsidRPr="003B542F">
        <w:rPr>
          <w:rFonts w:ascii="EB Garamond" w:hAnsi="EB Garamond"/>
          <w:szCs w:val="16"/>
        </w:rPr>
      </w:r>
      <w:r w:rsidR="00792AD3" w:rsidRPr="003B542F">
        <w:rPr>
          <w:rFonts w:ascii="EB Garamond" w:hAnsi="EB Garamond"/>
          <w:szCs w:val="16"/>
        </w:rPr>
        <w:fldChar w:fldCharType="separate"/>
      </w:r>
      <w:r w:rsidR="002D1CEF">
        <w:rPr>
          <w:rFonts w:ascii="EB Garamond" w:hAnsi="EB Garamond"/>
          <w:szCs w:val="16"/>
        </w:rPr>
        <w:t>272</w:t>
      </w:r>
      <w:r w:rsidR="00792AD3" w:rsidRPr="003B542F">
        <w:rPr>
          <w:rFonts w:ascii="EB Garamond" w:hAnsi="EB Garamond"/>
          <w:szCs w:val="16"/>
        </w:rPr>
        <w:fldChar w:fldCharType="end"/>
      </w:r>
    </w:p>
  </w:footnote>
  <w:footnote w:id="280">
    <w:p w14:paraId="3F1EF36F" w14:textId="1FAF3B23"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_Ref141801855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20</w:t>
      </w:r>
      <w:r w:rsidRPr="003B542F">
        <w:rPr>
          <w:rFonts w:ascii="EB Garamond" w:hAnsi="EB Garamond"/>
          <w:szCs w:val="16"/>
        </w:rPr>
        <w:fldChar w:fldCharType="end"/>
      </w:r>
      <w:r w:rsidRPr="003B542F">
        <w:rPr>
          <w:rFonts w:ascii="EB Garamond" w:hAnsi="EB Garamond"/>
          <w:szCs w:val="16"/>
        </w:rPr>
        <w:t>.</w:t>
      </w:r>
    </w:p>
  </w:footnote>
  <w:footnote w:id="281">
    <w:p w14:paraId="1E85B848" w14:textId="689418B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Kolt, </w:t>
      </w:r>
      <w:r w:rsidRPr="003B542F">
        <w:rPr>
          <w:rFonts w:ascii="EB Garamond" w:hAnsi="EB Garamond"/>
          <w:i/>
          <w:iCs/>
          <w:szCs w:val="16"/>
        </w:rPr>
        <w:t xml:space="preserve">supra </w:t>
      </w:r>
      <w:r w:rsidR="00851F2B" w:rsidRPr="003B542F">
        <w:rPr>
          <w:rFonts w:ascii="EB Garamond" w:hAnsi="EB Garamond"/>
          <w:szCs w:val="16"/>
        </w:rPr>
        <w:t xml:space="preserve">note </w:t>
      </w:r>
      <w:r w:rsidR="00851F2B" w:rsidRPr="003B542F">
        <w:rPr>
          <w:rFonts w:ascii="EB Garamond" w:hAnsi="EB Garamond"/>
          <w:szCs w:val="16"/>
        </w:rPr>
        <w:fldChar w:fldCharType="begin"/>
      </w:r>
      <w:r w:rsidR="00851F2B" w:rsidRPr="003B542F">
        <w:rPr>
          <w:rFonts w:ascii="EB Garamond" w:hAnsi="EB Garamond"/>
          <w:szCs w:val="16"/>
        </w:rPr>
        <w:instrText xml:space="preserve"> NOTEREF _Ref153556623 \h  \* MERGEFORMAT </w:instrText>
      </w:r>
      <w:r w:rsidR="00851F2B" w:rsidRPr="003B542F">
        <w:rPr>
          <w:rFonts w:ascii="EB Garamond" w:hAnsi="EB Garamond"/>
          <w:szCs w:val="16"/>
        </w:rPr>
      </w:r>
      <w:r w:rsidR="00851F2B" w:rsidRPr="003B542F">
        <w:rPr>
          <w:rFonts w:ascii="EB Garamond" w:hAnsi="EB Garamond"/>
          <w:szCs w:val="16"/>
        </w:rPr>
        <w:fldChar w:fldCharType="separate"/>
      </w:r>
      <w:r w:rsidR="002D1CEF">
        <w:rPr>
          <w:rFonts w:ascii="EB Garamond" w:hAnsi="EB Garamond"/>
          <w:szCs w:val="16"/>
        </w:rPr>
        <w:t>16</w:t>
      </w:r>
      <w:r w:rsidR="00851F2B" w:rsidRPr="003B542F">
        <w:rPr>
          <w:rFonts w:ascii="EB Garamond" w:hAnsi="EB Garamond"/>
          <w:szCs w:val="16"/>
        </w:rPr>
        <w:fldChar w:fldCharType="end"/>
      </w:r>
      <w:r w:rsidRPr="003B542F">
        <w:rPr>
          <w:rFonts w:ascii="EB Garamond" w:hAnsi="EB Garamond"/>
          <w:szCs w:val="16"/>
        </w:rPr>
        <w:t xml:space="preserve">; Chesterman, </w:t>
      </w:r>
      <w:r w:rsidRPr="003B542F">
        <w:rPr>
          <w:rFonts w:ascii="EB Garamond" w:hAnsi="EB Garamond"/>
          <w:i/>
          <w:iCs/>
          <w:szCs w:val="16"/>
        </w:rPr>
        <w:t xml:space="preserve">supra </w:t>
      </w:r>
      <w:r w:rsidRPr="003B542F">
        <w:rPr>
          <w:rFonts w:ascii="EB Garamond" w:hAnsi="EB Garamond"/>
          <w:szCs w:val="16"/>
        </w:rPr>
        <w:t xml:space="preserve">note </w:t>
      </w:r>
      <w:r w:rsidR="002D1CEF" w:rsidRPr="003B542F">
        <w:rPr>
          <w:rFonts w:ascii="EB Garamond" w:hAnsi="EB Garamond"/>
          <w:szCs w:val="16"/>
        </w:rPr>
        <w:fldChar w:fldCharType="begin"/>
      </w:r>
      <w:r w:rsidR="002D1CEF" w:rsidRPr="003B542F">
        <w:rPr>
          <w:rFonts w:ascii="EB Garamond" w:hAnsi="EB Garamond"/>
          <w:szCs w:val="16"/>
        </w:rPr>
        <w:instrText xml:space="preserve"> NOTEREF _Ref153556623 \h  \* MERGEFORMAT </w:instrText>
      </w:r>
      <w:r w:rsidR="002D1CEF" w:rsidRPr="003B542F">
        <w:rPr>
          <w:rFonts w:ascii="EB Garamond" w:hAnsi="EB Garamond"/>
          <w:szCs w:val="16"/>
        </w:rPr>
      </w:r>
      <w:r w:rsidR="002D1CEF" w:rsidRPr="003B542F">
        <w:rPr>
          <w:rFonts w:ascii="EB Garamond" w:hAnsi="EB Garamond"/>
          <w:szCs w:val="16"/>
        </w:rPr>
        <w:fldChar w:fldCharType="separate"/>
      </w:r>
      <w:r w:rsidR="002D1CEF">
        <w:rPr>
          <w:rFonts w:ascii="EB Garamond" w:hAnsi="EB Garamond"/>
          <w:szCs w:val="16"/>
        </w:rPr>
        <w:t>16</w:t>
      </w:r>
      <w:r w:rsidR="002D1CEF" w:rsidRPr="003B542F">
        <w:rPr>
          <w:rFonts w:ascii="EB Garamond" w:hAnsi="EB Garamond"/>
          <w:szCs w:val="16"/>
        </w:rPr>
        <w:fldChar w:fldCharType="end"/>
      </w:r>
      <w:r w:rsidRPr="003B542F">
        <w:rPr>
          <w:rFonts w:ascii="EB Garamond" w:hAnsi="EB Garamond"/>
          <w:szCs w:val="16"/>
        </w:rPr>
        <w:t>.</w:t>
      </w:r>
    </w:p>
  </w:footnote>
  <w:footnote w:id="282">
    <w:p w14:paraId="6B91A5A9" w14:textId="01FEFAD4"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_Ref141801952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39</w:t>
      </w:r>
      <w:r w:rsidRPr="003B542F">
        <w:rPr>
          <w:rFonts w:ascii="EB Garamond" w:hAnsi="EB Garamond"/>
          <w:szCs w:val="16"/>
        </w:rPr>
        <w:fldChar w:fldCharType="end"/>
      </w:r>
      <w:r w:rsidRPr="003B542F">
        <w:rPr>
          <w:rFonts w:ascii="EB Garamond" w:hAnsi="EB Garamond"/>
          <w:szCs w:val="16"/>
        </w:rPr>
        <w:t>.</w:t>
      </w:r>
    </w:p>
  </w:footnote>
  <w:footnote w:id="283">
    <w:p w14:paraId="4E3080AA" w14:textId="48693107" w:rsidR="006775F8" w:rsidRPr="003B542F" w:rsidRDefault="006775F8" w:rsidP="0016785A">
      <w:pPr>
        <w:ind w:firstLine="0"/>
        <w:rPr>
          <w:rFonts w:ascii="EB Garamond" w:hAnsi="EB Garamond" w:cstheme="minorBidi"/>
          <w:sz w:val="16"/>
          <w:szCs w:val="16"/>
        </w:rPr>
      </w:pPr>
      <w:r w:rsidRPr="003B542F">
        <w:rPr>
          <w:rStyle w:val="FootnoteReference"/>
          <w:rFonts w:ascii="EB Garamond" w:hAnsi="EB Garamond"/>
          <w:szCs w:val="16"/>
        </w:rPr>
        <w:footnoteRef/>
      </w:r>
      <w:r w:rsidRPr="003B542F">
        <w:rPr>
          <w:rFonts w:ascii="EB Garamond" w:hAnsi="EB Garamond"/>
          <w:sz w:val="16"/>
          <w:szCs w:val="16"/>
        </w:rPr>
        <w:t xml:space="preserve"> </w:t>
      </w:r>
      <w:r w:rsidR="00B123CB" w:rsidRPr="003B542F">
        <w:rPr>
          <w:rFonts w:ascii="EB Garamond" w:hAnsi="EB Garamond"/>
          <w:sz w:val="16"/>
          <w:szCs w:val="16"/>
        </w:rPr>
        <w:t xml:space="preserve">Gianclaudio Malgieri &amp; Frank Pasquale, </w:t>
      </w:r>
      <w:r w:rsidR="00B123CB" w:rsidRPr="003B542F">
        <w:rPr>
          <w:rFonts w:ascii="EB Garamond" w:hAnsi="EB Garamond"/>
          <w:i/>
          <w:sz w:val="16"/>
          <w:szCs w:val="16"/>
        </w:rPr>
        <w:t>Licensing High-Risk Artificial Intelligence: Toward Ex Ante Justification for a Disruptive Technology</w:t>
      </w:r>
      <w:r w:rsidR="00B123CB" w:rsidRPr="003B542F">
        <w:rPr>
          <w:rFonts w:ascii="EB Garamond" w:hAnsi="EB Garamond"/>
          <w:sz w:val="16"/>
          <w:szCs w:val="16"/>
        </w:rPr>
        <w:t xml:space="preserve">, </w:t>
      </w:r>
      <w:r w:rsidR="00B123CB" w:rsidRPr="003B542F">
        <w:rPr>
          <w:rFonts w:ascii="EB Garamond" w:hAnsi="EB Garamond"/>
          <w:smallCaps/>
          <w:sz w:val="16"/>
          <w:szCs w:val="16"/>
        </w:rPr>
        <w:t>52 Computer Law &amp; Security Review</w:t>
      </w:r>
      <w:r w:rsidR="00B123CB" w:rsidRPr="003B542F">
        <w:rPr>
          <w:rFonts w:ascii="EB Garamond" w:hAnsi="EB Garamond"/>
          <w:sz w:val="16"/>
          <w:szCs w:val="16"/>
        </w:rPr>
        <w:t xml:space="preserve"> 105899 (2024)</w:t>
      </w:r>
    </w:p>
  </w:footnote>
  <w:footnote w:id="284">
    <w:p w14:paraId="35C4D53F" w14:textId="69F8542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Tutt,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_Ref141802435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40</w:t>
      </w:r>
      <w:r w:rsidRPr="003B542F">
        <w:rPr>
          <w:rFonts w:ascii="EB Garamond" w:hAnsi="EB Garamond"/>
          <w:szCs w:val="16"/>
        </w:rPr>
        <w:fldChar w:fldCharType="end"/>
      </w:r>
      <w:r w:rsidRPr="003B542F">
        <w:rPr>
          <w:rFonts w:ascii="EB Garamond" w:hAnsi="EB Garamond"/>
          <w:szCs w:val="16"/>
        </w:rPr>
        <w:t>, at 117.</w:t>
      </w:r>
    </w:p>
  </w:footnote>
  <w:footnote w:id="285">
    <w:p w14:paraId="5B35A368" w14:textId="7035BA62"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E.g.</w:t>
      </w:r>
      <w:r w:rsidRPr="003B542F">
        <w:rPr>
          <w:rFonts w:ascii="EB Garamond" w:hAnsi="EB Garamond"/>
          <w:szCs w:val="16"/>
        </w:rPr>
        <w:t>,</w:t>
      </w:r>
      <w:r w:rsidRPr="003B542F">
        <w:rPr>
          <w:rFonts w:ascii="EB Garamond" w:hAnsi="EB Garamond"/>
          <w:i/>
          <w:iCs/>
          <w:szCs w:val="16"/>
        </w:rPr>
        <w:t xml:space="preserve"> id. </w:t>
      </w:r>
      <w:r w:rsidRPr="003B542F">
        <w:rPr>
          <w:rFonts w:ascii="EB Garamond" w:hAnsi="EB Garamond"/>
          <w:szCs w:val="16"/>
        </w:rPr>
        <w:t xml:space="preserve">at 116–17; Malgieri &amp; Pasquale,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_Ref140583995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279</w:t>
      </w:r>
      <w:r w:rsidRPr="003B542F">
        <w:rPr>
          <w:rFonts w:ascii="EB Garamond" w:hAnsi="EB Garamond"/>
          <w:szCs w:val="16"/>
        </w:rPr>
        <w:fldChar w:fldCharType="end"/>
      </w:r>
      <w:r w:rsidRPr="003B542F">
        <w:rPr>
          <w:rFonts w:ascii="EB Garamond" w:hAnsi="EB Garamond"/>
          <w:szCs w:val="16"/>
        </w:rPr>
        <w:t xml:space="preserve">, at </w:t>
      </w:r>
      <w:r w:rsidR="009E28E2" w:rsidRPr="003B542F">
        <w:rPr>
          <w:rFonts w:ascii="EB Garamond" w:hAnsi="EB Garamond"/>
          <w:szCs w:val="16"/>
        </w:rPr>
        <w:t>at 1–2, 9–11.</w:t>
      </w:r>
    </w:p>
  </w:footnote>
  <w:footnote w:id="286">
    <w:p w14:paraId="33CABE99" w14:textId="19341EEA"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Malgieri &amp; Pasquale,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_Ref140583995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279</w:t>
      </w:r>
      <w:r w:rsidRPr="003B542F">
        <w:rPr>
          <w:rFonts w:ascii="EB Garamond" w:hAnsi="EB Garamond"/>
          <w:szCs w:val="16"/>
        </w:rPr>
        <w:fldChar w:fldCharType="end"/>
      </w:r>
      <w:r w:rsidRPr="003B542F">
        <w:rPr>
          <w:rFonts w:ascii="EB Garamond" w:hAnsi="EB Garamond"/>
          <w:szCs w:val="16"/>
        </w:rPr>
        <w:t>, at 3.</w:t>
      </w:r>
    </w:p>
  </w:footnote>
  <w:footnote w:id="287">
    <w:p w14:paraId="03FECA0E"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 xml:space="preserve">at 15. </w:t>
      </w:r>
    </w:p>
  </w:footnote>
  <w:footnote w:id="288">
    <w:p w14:paraId="609A1FB9" w14:textId="77777777" w:rsidR="006775F8" w:rsidRPr="003B542F" w:rsidRDefault="006775F8" w:rsidP="0016785A">
      <w:pPr>
        <w:pStyle w:val="FootnoteText"/>
        <w:rPr>
          <w:rFonts w:ascii="EB Garamond" w:hAnsi="EB Garamond"/>
          <w:i/>
          <w:iCs/>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Amanda Askell, Miles Brundage Gillian Hadfield, </w:t>
      </w:r>
      <w:r w:rsidRPr="003B542F">
        <w:rPr>
          <w:rFonts w:ascii="EB Garamond" w:hAnsi="EB Garamond"/>
          <w:i/>
          <w:iCs/>
          <w:szCs w:val="16"/>
        </w:rPr>
        <w:t>The Role of Cooperation in</w:t>
      </w:r>
    </w:p>
    <w:p w14:paraId="13BFF598" w14:textId="3BE1E358" w:rsidR="006775F8" w:rsidRPr="003B542F" w:rsidRDefault="006775F8" w:rsidP="0016785A">
      <w:pPr>
        <w:pStyle w:val="FootnoteText"/>
        <w:rPr>
          <w:rFonts w:ascii="EB Garamond" w:hAnsi="EB Garamond"/>
          <w:szCs w:val="16"/>
        </w:rPr>
      </w:pPr>
      <w:r w:rsidRPr="003B542F">
        <w:rPr>
          <w:rFonts w:ascii="EB Garamond" w:hAnsi="EB Garamond"/>
          <w:i/>
          <w:iCs/>
          <w:szCs w:val="16"/>
        </w:rPr>
        <w:t>Responsible AI Development</w:t>
      </w:r>
      <w:r w:rsidRPr="003B542F">
        <w:rPr>
          <w:rFonts w:ascii="EB Garamond" w:hAnsi="EB Garamond"/>
          <w:szCs w:val="16"/>
        </w:rPr>
        <w:t xml:space="preserve"> (manuscript at 7), https://arxiv.org/abs/1907.04534; </w:t>
      </w:r>
      <w:r w:rsidRPr="003B542F">
        <w:rPr>
          <w:rFonts w:ascii="EB Garamond" w:hAnsi="EB Garamond"/>
          <w:i/>
          <w:iCs/>
          <w:szCs w:val="16"/>
        </w:rPr>
        <w:t xml:space="preserve">infra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_Ref141884988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332</w:t>
      </w:r>
      <w:r w:rsidRPr="003B542F">
        <w:rPr>
          <w:rFonts w:ascii="EB Garamond" w:hAnsi="EB Garamond"/>
          <w:szCs w:val="16"/>
        </w:rPr>
        <w:fldChar w:fldCharType="end"/>
      </w:r>
      <w:r w:rsidRPr="003B542F">
        <w:rPr>
          <w:rFonts w:ascii="EB Garamond" w:hAnsi="EB Garamond"/>
          <w:szCs w:val="16"/>
        </w:rPr>
        <w:t>.</w:t>
      </w:r>
    </w:p>
  </w:footnote>
  <w:footnote w:id="289">
    <w:p w14:paraId="463D8596"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Neil Savage, </w:t>
      </w:r>
      <w:r w:rsidRPr="003B542F">
        <w:rPr>
          <w:rFonts w:ascii="EB Garamond" w:hAnsi="EB Garamond"/>
          <w:i/>
          <w:iCs/>
          <w:szCs w:val="16"/>
        </w:rPr>
        <w:t>Learning the Algorithms of Power</w:t>
      </w:r>
      <w:r w:rsidRPr="003B542F">
        <w:rPr>
          <w:rFonts w:ascii="EB Garamond" w:hAnsi="EB Garamond"/>
          <w:szCs w:val="16"/>
        </w:rPr>
        <w:t xml:space="preserve">, 588 </w:t>
      </w:r>
      <w:r w:rsidRPr="003B542F">
        <w:rPr>
          <w:rFonts w:ascii="EB Garamond" w:hAnsi="EB Garamond"/>
          <w:smallCaps/>
          <w:szCs w:val="16"/>
        </w:rPr>
        <w:t>Nature</w:t>
      </w:r>
      <w:r w:rsidRPr="003B542F">
        <w:rPr>
          <w:rFonts w:ascii="EB Garamond" w:hAnsi="EB Garamond"/>
          <w:szCs w:val="16"/>
        </w:rPr>
        <w:t xml:space="preserve"> S102, S102–03 (2020).</w:t>
      </w:r>
    </w:p>
  </w:footnote>
  <w:footnote w:id="290">
    <w:p w14:paraId="413A9C44"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infra</w:t>
      </w:r>
      <w:r w:rsidRPr="003B542F">
        <w:rPr>
          <w:rFonts w:ascii="EB Garamond" w:hAnsi="EB Garamond"/>
          <w:szCs w:val="16"/>
        </w:rPr>
        <w:t xml:space="preserve"> Part V.C.5.</w:t>
      </w:r>
    </w:p>
  </w:footnote>
  <w:footnote w:id="291">
    <w:p w14:paraId="0089AF34" w14:textId="7698DA7D"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w:t>
      </w:r>
      <w:r w:rsidRPr="003B542F">
        <w:rPr>
          <w:rFonts w:ascii="EB Garamond" w:hAnsi="EB Garamond"/>
          <w:i/>
          <w:iCs/>
          <w:szCs w:val="16"/>
        </w:rPr>
        <w:t>infra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_Ref141802717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390</w:t>
      </w:r>
      <w:r w:rsidRPr="003B542F">
        <w:rPr>
          <w:rFonts w:ascii="EB Garamond" w:hAnsi="EB Garamond"/>
          <w:szCs w:val="16"/>
        </w:rPr>
        <w:fldChar w:fldCharType="end"/>
      </w:r>
      <w:r w:rsidRPr="003B542F">
        <w:rPr>
          <w:rFonts w:ascii="EB Garamond" w:hAnsi="EB Garamond"/>
          <w:szCs w:val="16"/>
        </w:rPr>
        <w:t xml:space="preserve"> and accompanying text.</w:t>
      </w:r>
    </w:p>
  </w:footnote>
  <w:footnote w:id="292">
    <w:p w14:paraId="3D1310D8"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Ana Swanson, David McCabe, &amp; Michael Crowley, </w:t>
      </w:r>
      <w:r w:rsidRPr="003B542F">
        <w:rPr>
          <w:rFonts w:ascii="EB Garamond" w:hAnsi="EB Garamond"/>
          <w:i/>
          <w:iCs/>
          <w:szCs w:val="16"/>
        </w:rPr>
        <w:t>Biden Administration Weighs Further Curbs on Sales of A.I. Chips to China</w:t>
      </w:r>
      <w:r w:rsidRPr="003B542F">
        <w:rPr>
          <w:rFonts w:ascii="EB Garamond" w:hAnsi="EB Garamond"/>
          <w:szCs w:val="16"/>
        </w:rPr>
        <w:t xml:space="preserve">, </w:t>
      </w:r>
      <w:r w:rsidRPr="003B542F">
        <w:rPr>
          <w:rFonts w:ascii="EB Garamond" w:hAnsi="EB Garamond"/>
          <w:smallCaps/>
          <w:szCs w:val="16"/>
        </w:rPr>
        <w:t>N.Y. Times</w:t>
      </w:r>
      <w:r w:rsidRPr="003B542F">
        <w:rPr>
          <w:rFonts w:ascii="EB Garamond" w:hAnsi="EB Garamond"/>
          <w:szCs w:val="16"/>
        </w:rPr>
        <w:t xml:space="preserve"> (June 28, 2023), https://www.nytimes.com/2023/06/28/business/economy/biden-administration-ai-chips-china.html.</w:t>
      </w:r>
    </w:p>
  </w:footnote>
  <w:footnote w:id="293">
    <w:p w14:paraId="1F79F5BB" w14:textId="485CB20A"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Kolt, </w:t>
      </w:r>
      <w:r w:rsidRPr="003B542F">
        <w:rPr>
          <w:rFonts w:ascii="EB Garamond" w:hAnsi="EB Garamond"/>
          <w:i/>
          <w:iCs/>
          <w:szCs w:val="16"/>
        </w:rPr>
        <w:t xml:space="preserve">supra </w:t>
      </w:r>
      <w:r w:rsidR="00851F2B" w:rsidRPr="003B542F">
        <w:rPr>
          <w:rFonts w:ascii="EB Garamond" w:hAnsi="EB Garamond"/>
          <w:szCs w:val="16"/>
        </w:rPr>
        <w:t xml:space="preserve">note </w:t>
      </w:r>
      <w:r w:rsidR="00851F2B" w:rsidRPr="003B542F">
        <w:rPr>
          <w:rFonts w:ascii="EB Garamond" w:hAnsi="EB Garamond"/>
          <w:szCs w:val="16"/>
        </w:rPr>
        <w:fldChar w:fldCharType="begin"/>
      </w:r>
      <w:r w:rsidR="00851F2B" w:rsidRPr="003B542F">
        <w:rPr>
          <w:rFonts w:ascii="EB Garamond" w:hAnsi="EB Garamond"/>
          <w:szCs w:val="16"/>
        </w:rPr>
        <w:instrText xml:space="preserve"> NOTEREF _Ref153556623 \h  \* MERGEFORMAT </w:instrText>
      </w:r>
      <w:r w:rsidR="00851F2B" w:rsidRPr="003B542F">
        <w:rPr>
          <w:rFonts w:ascii="EB Garamond" w:hAnsi="EB Garamond"/>
          <w:szCs w:val="16"/>
        </w:rPr>
      </w:r>
      <w:r w:rsidR="00851F2B" w:rsidRPr="003B542F">
        <w:rPr>
          <w:rFonts w:ascii="EB Garamond" w:hAnsi="EB Garamond"/>
          <w:szCs w:val="16"/>
        </w:rPr>
        <w:fldChar w:fldCharType="separate"/>
      </w:r>
      <w:r w:rsidR="002D1CEF">
        <w:rPr>
          <w:rFonts w:ascii="EB Garamond" w:hAnsi="EB Garamond"/>
          <w:szCs w:val="16"/>
        </w:rPr>
        <w:t>16</w:t>
      </w:r>
      <w:r w:rsidR="00851F2B" w:rsidRPr="003B542F">
        <w:rPr>
          <w:rFonts w:ascii="EB Garamond" w:hAnsi="EB Garamond"/>
          <w:szCs w:val="16"/>
        </w:rPr>
        <w:fldChar w:fldCharType="end"/>
      </w:r>
      <w:r w:rsidRPr="003B542F">
        <w:rPr>
          <w:rFonts w:ascii="EB Garamond" w:hAnsi="EB Garamond"/>
          <w:szCs w:val="16"/>
        </w:rPr>
        <w:t>.</w:t>
      </w:r>
    </w:p>
  </w:footnote>
  <w:footnote w:id="294">
    <w:p w14:paraId="24D4BBE9"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Part of the alignment effort should also be directed toward public dissemination of information on the successes and failures of AI safety. We also see a role for government-organized research, such as that conducted by the RAND Corporation, which would focus on broad, foundational work.</w:t>
      </w:r>
    </w:p>
  </w:footnote>
  <w:footnote w:id="295">
    <w:p w14:paraId="10399D3C" w14:textId="77777777" w:rsidR="006775F8" w:rsidRPr="003B542F" w:rsidRDefault="006775F8"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Id.</w:t>
      </w:r>
    </w:p>
  </w:footnote>
  <w:footnote w:id="296">
    <w:p w14:paraId="0D51B422"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47.</w:t>
      </w:r>
    </w:p>
  </w:footnote>
  <w:footnote w:id="297">
    <w:p w14:paraId="12782BB6"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47.</w:t>
      </w:r>
    </w:p>
  </w:footnote>
  <w:footnote w:id="298">
    <w:p w14:paraId="273190CD" w14:textId="20F3512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_Ref141864550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67</w:t>
      </w:r>
      <w:r w:rsidRPr="003B542F">
        <w:rPr>
          <w:rFonts w:ascii="EB Garamond" w:hAnsi="EB Garamond"/>
          <w:szCs w:val="16"/>
        </w:rPr>
        <w:fldChar w:fldCharType="end"/>
      </w:r>
      <w:r w:rsidRPr="003B542F">
        <w:rPr>
          <w:rFonts w:ascii="EB Garamond" w:hAnsi="EB Garamond"/>
          <w:szCs w:val="16"/>
        </w:rPr>
        <w:t>.</w:t>
      </w:r>
    </w:p>
  </w:footnote>
  <w:footnote w:id="299">
    <w:p w14:paraId="338CDE57"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Ceclia Hwung, </w:t>
      </w:r>
      <w:r w:rsidRPr="003B542F">
        <w:rPr>
          <w:rFonts w:ascii="EB Garamond" w:hAnsi="EB Garamond"/>
          <w:i/>
          <w:iCs/>
          <w:szCs w:val="16"/>
        </w:rPr>
        <w:t>How to Make a DeepFake Video</w:t>
      </w:r>
      <w:r w:rsidRPr="003B542F">
        <w:rPr>
          <w:rFonts w:ascii="EB Garamond" w:hAnsi="EB Garamond"/>
          <w:szCs w:val="16"/>
        </w:rPr>
        <w:t xml:space="preserve">, </w:t>
      </w:r>
      <w:r w:rsidRPr="003B542F">
        <w:rPr>
          <w:rFonts w:ascii="EB Garamond" w:hAnsi="EB Garamond"/>
          <w:smallCaps/>
          <w:szCs w:val="16"/>
        </w:rPr>
        <w:t>Digiarty</w:t>
      </w:r>
      <w:r w:rsidRPr="003B542F">
        <w:rPr>
          <w:rFonts w:ascii="EB Garamond" w:hAnsi="EB Garamond"/>
          <w:szCs w:val="16"/>
        </w:rPr>
        <w:t xml:space="preserve"> (Feb. 17, 2023), https://www.videoproc.com/video-editor/how-to-make-a-deepfake-video.htm.</w:t>
      </w:r>
    </w:p>
  </w:footnote>
  <w:footnote w:id="300">
    <w:p w14:paraId="3E3A8F97"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Carter Evans &amp; Analisa Novak, </w:t>
      </w:r>
      <w:r w:rsidRPr="003B542F">
        <w:rPr>
          <w:rFonts w:ascii="EB Garamond" w:hAnsi="EB Garamond"/>
          <w:i/>
          <w:iCs/>
          <w:szCs w:val="16"/>
        </w:rPr>
        <w:t>Scammers Use AI to Mimic Voices of Loved Ones in Distress</w:t>
      </w:r>
      <w:r w:rsidRPr="003B542F">
        <w:rPr>
          <w:rFonts w:ascii="EB Garamond" w:hAnsi="EB Garamond"/>
          <w:szCs w:val="16"/>
        </w:rPr>
        <w:t xml:space="preserve">, </w:t>
      </w:r>
      <w:r w:rsidRPr="003B542F">
        <w:rPr>
          <w:rFonts w:ascii="EB Garamond" w:hAnsi="EB Garamond"/>
          <w:smallCaps/>
          <w:szCs w:val="16"/>
        </w:rPr>
        <w:t xml:space="preserve">CBS News </w:t>
      </w:r>
      <w:r w:rsidRPr="003B542F">
        <w:rPr>
          <w:rFonts w:ascii="EB Garamond" w:hAnsi="EB Garamond"/>
          <w:szCs w:val="16"/>
        </w:rPr>
        <w:t>(July 19, 2023, 9:48 AM), https://www.cbsnews.com/news/scammers-ai-mimic-voices-loved-ones-in-distress.</w:t>
      </w:r>
    </w:p>
  </w:footnote>
  <w:footnote w:id="301">
    <w:p w14:paraId="67A3617B"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Mark Sullivan, </w:t>
      </w:r>
      <w:r w:rsidRPr="003B542F">
        <w:rPr>
          <w:rFonts w:ascii="EB Garamond" w:hAnsi="EB Garamond"/>
          <w:i/>
          <w:iCs/>
          <w:szCs w:val="16"/>
        </w:rPr>
        <w:t>Auto-GPT and BabyAGI: How ‘Autonomous Agents’ Are Bringing Generative AI to the Masses</w:t>
      </w:r>
      <w:r w:rsidRPr="003B542F">
        <w:rPr>
          <w:rFonts w:ascii="EB Garamond" w:hAnsi="EB Garamond"/>
          <w:szCs w:val="16"/>
        </w:rPr>
        <w:t xml:space="preserve">, </w:t>
      </w:r>
      <w:r w:rsidRPr="003B542F">
        <w:rPr>
          <w:rFonts w:ascii="EB Garamond" w:hAnsi="EB Garamond"/>
          <w:smallCaps/>
          <w:szCs w:val="16"/>
        </w:rPr>
        <w:t>Fast Company</w:t>
      </w:r>
      <w:r w:rsidRPr="003B542F">
        <w:rPr>
          <w:rFonts w:ascii="EB Garamond" w:hAnsi="EB Garamond"/>
          <w:szCs w:val="16"/>
        </w:rPr>
        <w:t xml:space="preserve"> (Apr. 13, 2023), https://www.fastcompany.com/90880294/auto-gpt-and-babyagi-how-autonomous-agents-are-bringing-generative-ai-to-the-masses.</w:t>
      </w:r>
    </w:p>
  </w:footnote>
  <w:footnote w:id="302">
    <w:p w14:paraId="01DF8C6C" w14:textId="271B8CE9"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Tianle Cai et al., </w:t>
      </w:r>
      <w:r w:rsidRPr="003B542F">
        <w:rPr>
          <w:rFonts w:ascii="EB Garamond" w:hAnsi="EB Garamond"/>
          <w:i/>
          <w:iCs/>
          <w:szCs w:val="16"/>
        </w:rPr>
        <w:t>Large Language Models as Tool Makers</w:t>
      </w:r>
      <w:r w:rsidRPr="003B542F">
        <w:rPr>
          <w:rFonts w:ascii="EB Garamond" w:hAnsi="EB Garamond"/>
          <w:szCs w:val="16"/>
        </w:rPr>
        <w:t xml:space="preserve">, (May 26, 2023) (manuscript), https://arxiv.org/abs/2305.17126 (2023); </w:t>
      </w:r>
      <w:r w:rsidRPr="003B542F">
        <w:rPr>
          <w:rFonts w:ascii="EB Garamond" w:hAnsi="EB Garamond"/>
          <w:i/>
          <w:iCs/>
          <w:szCs w:val="16"/>
        </w:rPr>
        <w:t xml:space="preserve">see also </w:t>
      </w:r>
      <w:r w:rsidRPr="003B542F">
        <w:rPr>
          <w:rFonts w:ascii="EB Garamond" w:hAnsi="EB Garamond"/>
          <w:szCs w:val="16"/>
        </w:rPr>
        <w:t xml:space="preserve">Pan et al.,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_Ref142128826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149</w:t>
      </w:r>
      <w:r w:rsidRPr="003B542F">
        <w:rPr>
          <w:rFonts w:ascii="EB Garamond" w:hAnsi="EB Garamond"/>
          <w:szCs w:val="16"/>
        </w:rPr>
        <w:fldChar w:fldCharType="end"/>
      </w:r>
      <w:r w:rsidRPr="003B542F">
        <w:rPr>
          <w:rFonts w:ascii="EB Garamond" w:hAnsi="EB Garamond"/>
          <w:szCs w:val="16"/>
        </w:rPr>
        <w:t>.</w:t>
      </w:r>
    </w:p>
  </w:footnote>
  <w:footnote w:id="303">
    <w:p w14:paraId="781AAB73"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James Briggs &amp; Francisco Ingham, </w:t>
      </w:r>
      <w:r w:rsidRPr="003B542F">
        <w:rPr>
          <w:rFonts w:ascii="EB Garamond" w:hAnsi="EB Garamond"/>
          <w:smallCaps/>
          <w:szCs w:val="16"/>
        </w:rPr>
        <w:t>LangChain AI Handbook</w:t>
      </w:r>
      <w:r w:rsidRPr="003B542F">
        <w:rPr>
          <w:rFonts w:ascii="EB Garamond" w:hAnsi="EB Garamond"/>
          <w:szCs w:val="16"/>
        </w:rPr>
        <w:t>, Chapters 5 and 6, available online https://www.pinecone.io/learn/series/langchain/langchain-agents/</w:t>
      </w:r>
    </w:p>
  </w:footnote>
  <w:footnote w:id="304">
    <w:p w14:paraId="32305F07" w14:textId="7AC5DF2E"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supra </w:t>
      </w:r>
      <w:r w:rsidRPr="003B542F">
        <w:rPr>
          <w:rFonts w:ascii="EB Garamond" w:hAnsi="EB Garamond"/>
          <w:szCs w:val="16"/>
        </w:rPr>
        <w:t xml:space="preserve">text accompanying notes </w:t>
      </w:r>
      <w:r w:rsidRPr="003B542F">
        <w:rPr>
          <w:rFonts w:ascii="EB Garamond" w:hAnsi="EB Garamond"/>
          <w:szCs w:val="16"/>
        </w:rPr>
        <w:fldChar w:fldCharType="begin"/>
      </w:r>
      <w:r w:rsidRPr="003B542F">
        <w:rPr>
          <w:rFonts w:ascii="EB Garamond" w:hAnsi="EB Garamond"/>
          <w:szCs w:val="16"/>
        </w:rPr>
        <w:instrText xml:space="preserve"> NOTEREF _Ref141792418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291</w:t>
      </w:r>
      <w:r w:rsidRPr="003B542F">
        <w:rPr>
          <w:rFonts w:ascii="EB Garamond" w:hAnsi="EB Garamond"/>
          <w:szCs w:val="16"/>
        </w:rPr>
        <w:fldChar w:fldCharType="end"/>
      </w:r>
      <w:r w:rsidRPr="003B542F">
        <w:rPr>
          <w:rFonts w:ascii="EB Garamond" w:hAnsi="EB Garamond"/>
          <w:szCs w:val="16"/>
        </w:rPr>
        <w:t>–</w:t>
      </w:r>
      <w:r w:rsidRPr="003B542F">
        <w:rPr>
          <w:rFonts w:ascii="EB Garamond" w:hAnsi="EB Garamond"/>
          <w:szCs w:val="16"/>
        </w:rPr>
        <w:fldChar w:fldCharType="begin"/>
      </w:r>
      <w:r w:rsidRPr="003B542F">
        <w:rPr>
          <w:rFonts w:ascii="EB Garamond" w:hAnsi="EB Garamond"/>
          <w:szCs w:val="16"/>
        </w:rPr>
        <w:instrText xml:space="preserve"> NOTEREF _Ref141792423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293</w:t>
      </w:r>
      <w:r w:rsidRPr="003B542F">
        <w:rPr>
          <w:rFonts w:ascii="EB Garamond" w:hAnsi="EB Garamond"/>
          <w:szCs w:val="16"/>
        </w:rPr>
        <w:fldChar w:fldCharType="end"/>
      </w:r>
      <w:r w:rsidRPr="003B542F">
        <w:rPr>
          <w:rFonts w:ascii="EB Garamond" w:hAnsi="EB Garamond"/>
          <w:szCs w:val="16"/>
        </w:rPr>
        <w:t>.</w:t>
      </w:r>
    </w:p>
  </w:footnote>
  <w:footnote w:id="305">
    <w:p w14:paraId="04BA70E1"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Brenna Goth, </w:t>
      </w:r>
      <w:r w:rsidRPr="003B542F">
        <w:rPr>
          <w:rFonts w:ascii="EB Garamond" w:hAnsi="EB Garamond"/>
          <w:i/>
          <w:iCs/>
          <w:szCs w:val="16"/>
        </w:rPr>
        <w:t>Illinois ‘Deepfake’ Law Penalizes Sharing Altered Sexual Images</w:t>
      </w:r>
      <w:r w:rsidRPr="003B542F">
        <w:rPr>
          <w:rFonts w:ascii="EB Garamond" w:hAnsi="EB Garamond"/>
          <w:szCs w:val="16"/>
        </w:rPr>
        <w:t xml:space="preserve">, </w:t>
      </w:r>
      <w:r w:rsidRPr="003B542F">
        <w:rPr>
          <w:rFonts w:ascii="EB Garamond" w:hAnsi="EB Garamond"/>
          <w:smallCaps/>
          <w:szCs w:val="16"/>
        </w:rPr>
        <w:t>Bloomberg Law</w:t>
      </w:r>
      <w:r w:rsidRPr="003B542F">
        <w:rPr>
          <w:rFonts w:ascii="EB Garamond" w:hAnsi="EB Garamond"/>
          <w:szCs w:val="16"/>
        </w:rPr>
        <w:t xml:space="preserve"> (July 28, 2023), https://news.bloomberglaw.com/ip-law/illinois-deepfake-law-penalizes-sharing-altered-sexual-images.</w:t>
      </w:r>
    </w:p>
  </w:footnote>
  <w:footnote w:id="306">
    <w:p w14:paraId="7F891956"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Grace Woodruff, </w:t>
      </w:r>
      <w:r w:rsidRPr="003B542F">
        <w:rPr>
          <w:rFonts w:ascii="EB Garamond" w:hAnsi="EB Garamond"/>
          <w:i/>
          <w:iCs/>
          <w:szCs w:val="16"/>
        </w:rPr>
        <w:t>Maine Now Has the Toughest Facial Recognition Restrictions in the U.S.</w:t>
      </w:r>
      <w:r w:rsidRPr="003B542F">
        <w:rPr>
          <w:rFonts w:ascii="EB Garamond" w:hAnsi="EB Garamond"/>
          <w:szCs w:val="16"/>
        </w:rPr>
        <w:t xml:space="preserve">, </w:t>
      </w:r>
      <w:r w:rsidRPr="003B542F">
        <w:rPr>
          <w:rFonts w:ascii="EB Garamond" w:hAnsi="EB Garamond"/>
          <w:smallCaps/>
          <w:szCs w:val="16"/>
        </w:rPr>
        <w:t>Slate</w:t>
      </w:r>
      <w:r w:rsidRPr="003B542F">
        <w:rPr>
          <w:rFonts w:ascii="EB Garamond" w:hAnsi="EB Garamond"/>
          <w:szCs w:val="16"/>
        </w:rPr>
        <w:t xml:space="preserve"> (July 2, 2021, 5:50 AM), https://slate.com/technology/2021/07/maine-facial-recognition-government-use-law.html; WCAX News Team, </w:t>
      </w:r>
      <w:r w:rsidRPr="003B542F">
        <w:rPr>
          <w:rFonts w:ascii="EB Garamond" w:hAnsi="EB Garamond"/>
          <w:i/>
          <w:iCs/>
          <w:szCs w:val="16"/>
        </w:rPr>
        <w:t>Vermont Lawmakers Approve Ban on Facial Recognition Technology</w:t>
      </w:r>
      <w:r w:rsidRPr="003B542F">
        <w:rPr>
          <w:rFonts w:ascii="EB Garamond" w:hAnsi="EB Garamond"/>
          <w:szCs w:val="16"/>
        </w:rPr>
        <w:t>, WCAX (Oct. 12, 2020), https://www.wcax.com/2020/10/13/vermont-lawmakers-approve-ban-on-facial-recognition-technology.</w:t>
      </w:r>
    </w:p>
  </w:footnote>
  <w:footnote w:id="307">
    <w:p w14:paraId="499E01E3"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Doug Farquhar &amp; Liz Meyer, State Authority to Regulate Biotechnology Under the Federal Coordinated Framework, </w:t>
      </w:r>
      <w:r w:rsidRPr="003B542F">
        <w:rPr>
          <w:rFonts w:ascii="EB Garamond" w:hAnsi="EB Garamond"/>
          <w:smallCaps/>
          <w:szCs w:val="16"/>
        </w:rPr>
        <w:t>12 Drake J. Agric. L. 439</w:t>
      </w:r>
      <w:r w:rsidRPr="003B542F">
        <w:rPr>
          <w:rFonts w:ascii="EB Garamond" w:hAnsi="EB Garamond"/>
          <w:szCs w:val="16"/>
        </w:rPr>
        <w:t>, 461–72 (2007).</w:t>
      </w:r>
    </w:p>
  </w:footnote>
  <w:footnote w:id="308">
    <w:p w14:paraId="4DBB2EDE"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w:t>
      </w:r>
      <w:r w:rsidRPr="003B542F">
        <w:rPr>
          <w:rFonts w:ascii="EB Garamond" w:hAnsi="EB Garamond"/>
          <w:szCs w:val="16"/>
        </w:rPr>
        <w:t xml:space="preserve"> Bryan Pietsch, </w:t>
      </w:r>
      <w:r w:rsidRPr="003B542F">
        <w:rPr>
          <w:rFonts w:ascii="EB Garamond" w:hAnsi="EB Garamond"/>
          <w:i/>
          <w:iCs/>
          <w:szCs w:val="16"/>
        </w:rPr>
        <w:t>2 Killed in Driverless Tesla Car Crash, Officials Say</w:t>
      </w:r>
      <w:r w:rsidRPr="003B542F">
        <w:rPr>
          <w:rFonts w:ascii="EB Garamond" w:hAnsi="EB Garamond"/>
          <w:szCs w:val="16"/>
        </w:rPr>
        <w:t xml:space="preserve">, </w:t>
      </w:r>
      <w:r w:rsidRPr="003B542F">
        <w:rPr>
          <w:rFonts w:ascii="EB Garamond" w:hAnsi="EB Garamond"/>
          <w:smallCaps/>
          <w:szCs w:val="16"/>
        </w:rPr>
        <w:t>N.Y. Times</w:t>
      </w:r>
      <w:r w:rsidRPr="003B542F">
        <w:rPr>
          <w:rFonts w:ascii="EB Garamond" w:hAnsi="EB Garamond"/>
          <w:szCs w:val="16"/>
        </w:rPr>
        <w:t xml:space="preserve"> (Apr. 18, 2021), https://www.nytimes.com/2021/04/18/business/tesla-fatal-crash-texas.html; Neal E. Boudette, </w:t>
      </w:r>
      <w:r w:rsidRPr="003B542F">
        <w:rPr>
          <w:rFonts w:ascii="EB Garamond" w:hAnsi="EB Garamond"/>
          <w:i/>
          <w:iCs/>
          <w:szCs w:val="16"/>
        </w:rPr>
        <w:t>Tesla’s Autopilot Technology Faces Fresh Scrutiny</w:t>
      </w:r>
      <w:r w:rsidRPr="003B542F">
        <w:rPr>
          <w:rFonts w:ascii="EB Garamond" w:hAnsi="EB Garamond"/>
          <w:szCs w:val="16"/>
        </w:rPr>
        <w:t xml:space="preserve">, </w:t>
      </w:r>
      <w:r w:rsidRPr="003B542F">
        <w:rPr>
          <w:rFonts w:ascii="EB Garamond" w:hAnsi="EB Garamond"/>
          <w:smallCaps/>
          <w:szCs w:val="16"/>
        </w:rPr>
        <w:t>N.Y. Times</w:t>
      </w:r>
      <w:r w:rsidRPr="003B542F">
        <w:rPr>
          <w:rFonts w:ascii="EB Garamond" w:hAnsi="EB Garamond"/>
          <w:szCs w:val="16"/>
        </w:rPr>
        <w:t xml:space="preserve"> (Mar. 23, 2021), https://www.nytimes.com/2021/03/23/business/teslas-autopilot-safety-investigations.html.</w:t>
      </w:r>
    </w:p>
  </w:footnote>
  <w:footnote w:id="309">
    <w:p w14:paraId="2101C67A"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Andrew D. Selbst, </w:t>
      </w:r>
      <w:r w:rsidRPr="003B542F">
        <w:rPr>
          <w:rFonts w:ascii="EB Garamond" w:hAnsi="EB Garamond"/>
          <w:i/>
          <w:iCs/>
          <w:szCs w:val="16"/>
        </w:rPr>
        <w:t>Negligence and AI’s Human Users</w:t>
      </w:r>
      <w:r w:rsidRPr="003B542F">
        <w:rPr>
          <w:rFonts w:ascii="EB Garamond" w:hAnsi="EB Garamond"/>
          <w:szCs w:val="16"/>
        </w:rPr>
        <w:t xml:space="preserve">, 100 </w:t>
      </w:r>
      <w:r w:rsidRPr="003B542F">
        <w:rPr>
          <w:rFonts w:ascii="EB Garamond" w:hAnsi="EB Garamond"/>
          <w:smallCaps/>
          <w:szCs w:val="16"/>
        </w:rPr>
        <w:t xml:space="preserve">B.U. L. Rev. </w:t>
      </w:r>
      <w:r w:rsidRPr="003B542F">
        <w:rPr>
          <w:rFonts w:ascii="EB Garamond" w:hAnsi="EB Garamond"/>
          <w:szCs w:val="16"/>
        </w:rPr>
        <w:t xml:space="preserve">1315, 1319–20 (2020); Pauline T. Kim, </w:t>
      </w:r>
      <w:r w:rsidRPr="003B542F">
        <w:rPr>
          <w:rFonts w:ascii="EB Garamond" w:hAnsi="EB Garamond"/>
          <w:i/>
          <w:iCs/>
          <w:szCs w:val="16"/>
        </w:rPr>
        <w:t>Data-Driven Discrimination at Work</w:t>
      </w:r>
      <w:r w:rsidRPr="003B542F">
        <w:rPr>
          <w:rFonts w:ascii="EB Garamond" w:hAnsi="EB Garamond"/>
          <w:szCs w:val="16"/>
        </w:rPr>
        <w:t xml:space="preserve">, </w:t>
      </w:r>
      <w:r w:rsidRPr="003B542F">
        <w:rPr>
          <w:rFonts w:ascii="EB Garamond" w:hAnsi="EB Garamond"/>
          <w:smallCaps/>
          <w:szCs w:val="16"/>
        </w:rPr>
        <w:t>58 Wm. &amp; Mary L. Rev. 857</w:t>
      </w:r>
      <w:r w:rsidRPr="003B542F">
        <w:rPr>
          <w:rFonts w:ascii="EB Garamond" w:hAnsi="EB Garamond"/>
          <w:szCs w:val="16"/>
        </w:rPr>
        <w:t>, 902 (2017).</w:t>
      </w:r>
    </w:p>
  </w:footnote>
  <w:footnote w:id="310">
    <w:p w14:paraId="5C280944"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John Logan Koepke, et al., The Law of Less Discriminatory Algorithms (manuscript on file with authors).</w:t>
      </w:r>
    </w:p>
  </w:footnote>
  <w:footnote w:id="311">
    <w:p w14:paraId="06F85278" w14:textId="4052386A"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w:t>
      </w:r>
      <w:r w:rsidRPr="003B542F">
        <w:rPr>
          <w:rFonts w:ascii="EB Garamond" w:hAnsi="EB Garamond"/>
          <w:i/>
          <w:iCs/>
          <w:szCs w:val="16"/>
        </w:rPr>
        <w:t xml:space="preserve"> </w:t>
      </w:r>
      <w:r w:rsidRPr="003B542F">
        <w:rPr>
          <w:rFonts w:ascii="EB Garamond" w:hAnsi="EB Garamond"/>
          <w:szCs w:val="16"/>
        </w:rPr>
        <w:t xml:space="preserve">Lemley &amp; Casey,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_Ref141793980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17</w:t>
      </w:r>
      <w:r w:rsidRPr="003B542F">
        <w:rPr>
          <w:rFonts w:ascii="EB Garamond" w:hAnsi="EB Garamond"/>
          <w:szCs w:val="16"/>
        </w:rPr>
        <w:fldChar w:fldCharType="end"/>
      </w:r>
      <w:r w:rsidRPr="003B542F">
        <w:rPr>
          <w:rFonts w:ascii="EB Garamond" w:hAnsi="EB Garamond"/>
          <w:szCs w:val="16"/>
        </w:rPr>
        <w:t>, at 746–48.</w:t>
      </w:r>
    </w:p>
  </w:footnote>
  <w:footnote w:id="312">
    <w:p w14:paraId="7F80741F"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Matthew Tokson, </w:t>
      </w:r>
      <w:r w:rsidRPr="003B542F">
        <w:rPr>
          <w:rFonts w:ascii="EB Garamond" w:hAnsi="EB Garamond"/>
          <w:i/>
          <w:iCs/>
          <w:szCs w:val="16"/>
        </w:rPr>
        <w:t>Knowledge and Fourth Amendment Privacy</w:t>
      </w:r>
      <w:r w:rsidRPr="003B542F">
        <w:rPr>
          <w:rFonts w:ascii="EB Garamond" w:hAnsi="EB Garamond"/>
          <w:szCs w:val="16"/>
        </w:rPr>
        <w:t xml:space="preserve">, 111 </w:t>
      </w:r>
      <w:r w:rsidRPr="003B542F">
        <w:rPr>
          <w:rFonts w:ascii="EB Garamond" w:hAnsi="EB Garamond"/>
          <w:smallCaps/>
          <w:szCs w:val="16"/>
        </w:rPr>
        <w:t>Nw. U. L. Rev.</w:t>
      </w:r>
      <w:r w:rsidRPr="003B542F">
        <w:rPr>
          <w:rFonts w:ascii="EB Garamond" w:hAnsi="EB Garamond"/>
          <w:szCs w:val="16"/>
        </w:rPr>
        <w:t xml:space="preserve"> 139, 193 (2016). </w:t>
      </w:r>
    </w:p>
  </w:footnote>
  <w:footnote w:id="313">
    <w:p w14:paraId="7DF3C1BE"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Omri Rachum-Twaig, Whose Robot Is It Anyway?: Liability for Artificial-Intelligence-Based Robots, 2020 </w:t>
      </w:r>
      <w:r w:rsidRPr="003B542F">
        <w:rPr>
          <w:rFonts w:ascii="EB Garamond" w:hAnsi="EB Garamond"/>
          <w:smallCaps/>
          <w:szCs w:val="16"/>
        </w:rPr>
        <w:t>U. Ill. L. Rev.</w:t>
      </w:r>
      <w:r w:rsidRPr="003B542F">
        <w:rPr>
          <w:rFonts w:ascii="EB Garamond" w:hAnsi="EB Garamond"/>
          <w:szCs w:val="16"/>
        </w:rPr>
        <w:t xml:space="preserve"> 1141, 1163–64 (2019).</w:t>
      </w:r>
    </w:p>
  </w:footnote>
  <w:footnote w:id="314">
    <w:p w14:paraId="0B5C993A"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See </w:t>
      </w:r>
      <w:r w:rsidRPr="003B542F">
        <w:rPr>
          <w:rFonts w:ascii="EB Garamond" w:hAnsi="EB Garamond"/>
          <w:i/>
          <w:iCs/>
          <w:szCs w:val="16"/>
        </w:rPr>
        <w:t>id.</w:t>
      </w:r>
    </w:p>
  </w:footnote>
  <w:footnote w:id="315">
    <w:p w14:paraId="7A6EFBA4" w14:textId="33CB9258"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e.g.</w:t>
      </w:r>
      <w:r w:rsidRPr="003B542F">
        <w:rPr>
          <w:rFonts w:ascii="EB Garamond" w:hAnsi="EB Garamond"/>
          <w:szCs w:val="16"/>
        </w:rPr>
        <w:t xml:space="preserve">, Abraham &amp; Rabin,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_Ref141793980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17</w:t>
      </w:r>
      <w:r w:rsidRPr="003B542F">
        <w:rPr>
          <w:rFonts w:ascii="EB Garamond" w:hAnsi="EB Garamond"/>
          <w:szCs w:val="16"/>
        </w:rPr>
        <w:fldChar w:fldCharType="end"/>
      </w:r>
      <w:r w:rsidRPr="003B542F">
        <w:rPr>
          <w:rFonts w:ascii="EB Garamond" w:hAnsi="EB Garamond"/>
          <w:szCs w:val="16"/>
        </w:rPr>
        <w:t xml:space="preserve">, at 153–54; David C. Vladeck, </w:t>
      </w:r>
      <w:r w:rsidRPr="003B542F">
        <w:rPr>
          <w:rFonts w:ascii="EB Garamond" w:hAnsi="EB Garamond"/>
          <w:i/>
          <w:iCs/>
          <w:szCs w:val="16"/>
        </w:rPr>
        <w:t>Machines Without Principals: Liability Rules and Artificial Intelligence</w:t>
      </w:r>
      <w:r w:rsidRPr="003B542F">
        <w:rPr>
          <w:rFonts w:ascii="EB Garamond" w:hAnsi="EB Garamond"/>
          <w:szCs w:val="16"/>
        </w:rPr>
        <w:t xml:space="preserve">, 89 </w:t>
      </w:r>
      <w:r w:rsidRPr="003B542F">
        <w:rPr>
          <w:rFonts w:ascii="EB Garamond" w:hAnsi="EB Garamond"/>
          <w:smallCaps/>
          <w:szCs w:val="16"/>
        </w:rPr>
        <w:t>Wash. L. Rev. 117</w:t>
      </w:r>
      <w:r w:rsidRPr="003B542F">
        <w:rPr>
          <w:rFonts w:ascii="EB Garamond" w:hAnsi="EB Garamond"/>
          <w:szCs w:val="16"/>
        </w:rPr>
        <w:t xml:space="preserve">, 146–47 (2014). </w:t>
      </w:r>
    </w:p>
  </w:footnote>
  <w:footnote w:id="316">
    <w:p w14:paraId="0EB8BDEA" w14:textId="3049CF6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Rachum-Twaig,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_Ref141795521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309</w:t>
      </w:r>
      <w:r w:rsidRPr="003B542F">
        <w:rPr>
          <w:rFonts w:ascii="EB Garamond" w:hAnsi="EB Garamond"/>
          <w:szCs w:val="16"/>
        </w:rPr>
        <w:fldChar w:fldCharType="end"/>
      </w:r>
      <w:r w:rsidRPr="003B542F">
        <w:rPr>
          <w:rFonts w:ascii="EB Garamond" w:hAnsi="EB Garamond"/>
          <w:szCs w:val="16"/>
        </w:rPr>
        <w:t>, at 1162–64.</w:t>
      </w:r>
    </w:p>
  </w:footnote>
  <w:footnote w:id="317">
    <w:p w14:paraId="605A6CE2" w14:textId="00BA58FD"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Diamantis,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_Ref141793980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17</w:t>
      </w:r>
      <w:r w:rsidRPr="003B542F">
        <w:rPr>
          <w:rFonts w:ascii="EB Garamond" w:hAnsi="EB Garamond"/>
          <w:szCs w:val="16"/>
        </w:rPr>
        <w:fldChar w:fldCharType="end"/>
      </w:r>
      <w:r w:rsidRPr="003B542F">
        <w:rPr>
          <w:rFonts w:ascii="EB Garamond" w:hAnsi="EB Garamond"/>
          <w:szCs w:val="16"/>
        </w:rPr>
        <w:t xml:space="preserve">,  at 801–05; Greg Rosalsky, </w:t>
      </w:r>
      <w:r w:rsidRPr="003B542F">
        <w:rPr>
          <w:rFonts w:ascii="EB Garamond" w:hAnsi="EB Garamond"/>
          <w:i/>
          <w:iCs/>
          <w:szCs w:val="16"/>
        </w:rPr>
        <w:t>When Computers Collude</w:t>
      </w:r>
      <w:r w:rsidRPr="003B542F">
        <w:rPr>
          <w:rFonts w:ascii="EB Garamond" w:hAnsi="EB Garamond"/>
          <w:szCs w:val="16"/>
        </w:rPr>
        <w:t xml:space="preserve">, </w:t>
      </w:r>
      <w:r w:rsidRPr="003B542F">
        <w:rPr>
          <w:rFonts w:ascii="EB Garamond" w:hAnsi="EB Garamond"/>
          <w:smallCaps/>
          <w:szCs w:val="16"/>
        </w:rPr>
        <w:t>NPR Planet Money</w:t>
      </w:r>
      <w:r w:rsidRPr="003B542F">
        <w:rPr>
          <w:rFonts w:ascii="EB Garamond" w:hAnsi="EB Garamond"/>
          <w:szCs w:val="16"/>
        </w:rPr>
        <w:t xml:space="preserve"> (Apr. 2, 2019), https://www.npr.org/sections/money/2019/04/02/708876202/when-computers-collude.</w:t>
      </w:r>
    </w:p>
  </w:footnote>
  <w:footnote w:id="318">
    <w:p w14:paraId="081000C2"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Cf. </w:t>
      </w:r>
      <w:r w:rsidRPr="003B542F">
        <w:rPr>
          <w:rFonts w:ascii="EB Garamond" w:hAnsi="EB Garamond"/>
          <w:szCs w:val="16"/>
        </w:rPr>
        <w:t xml:space="preserve">Omri Ben-Shahar &amp; Lisa Bernstein, </w:t>
      </w:r>
      <w:r w:rsidRPr="003B542F">
        <w:rPr>
          <w:rFonts w:ascii="EB Garamond" w:hAnsi="EB Garamond"/>
          <w:i/>
          <w:iCs/>
          <w:szCs w:val="16"/>
        </w:rPr>
        <w:t>The Secrecy Interest in Contract Law</w:t>
      </w:r>
      <w:r w:rsidRPr="003B542F">
        <w:rPr>
          <w:rFonts w:ascii="EB Garamond" w:hAnsi="EB Garamond"/>
          <w:szCs w:val="16"/>
        </w:rPr>
        <w:t xml:space="preserve">, 109 </w:t>
      </w:r>
      <w:r w:rsidRPr="003B542F">
        <w:rPr>
          <w:rFonts w:ascii="EB Garamond" w:hAnsi="EB Garamond"/>
          <w:smallCaps/>
          <w:szCs w:val="16"/>
        </w:rPr>
        <w:t xml:space="preserve">Yale L. J. </w:t>
      </w:r>
      <w:r w:rsidRPr="003B542F">
        <w:rPr>
          <w:rFonts w:ascii="EB Garamond" w:hAnsi="EB Garamond"/>
          <w:szCs w:val="16"/>
        </w:rPr>
        <w:t xml:space="preserve">1885 (2000). </w:t>
      </w:r>
    </w:p>
  </w:footnote>
  <w:footnote w:id="319">
    <w:p w14:paraId="68F9C01B"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Michael Veale et al., AI and Global Governance: Modalities, Rationales, Tensions, 19 </w:t>
      </w:r>
      <w:r w:rsidRPr="003B542F">
        <w:rPr>
          <w:rFonts w:ascii="EB Garamond" w:hAnsi="EB Garamond"/>
          <w:smallCaps/>
          <w:szCs w:val="16"/>
        </w:rPr>
        <w:t>Annual Rev. L. Soc. Sci.</w:t>
      </w:r>
      <w:r w:rsidRPr="003B542F">
        <w:rPr>
          <w:rFonts w:ascii="EB Garamond" w:hAnsi="EB Garamond"/>
          <w:szCs w:val="16"/>
        </w:rPr>
        <w:t xml:space="preserve"> __, at 15 (forthcoming 2023); Effy Vayena &amp; Andrew Morris, A Bioethicist and a Professor of Medicine on Regulating AI in Health Care, </w:t>
      </w:r>
      <w:r w:rsidRPr="003B542F">
        <w:rPr>
          <w:rFonts w:ascii="EB Garamond" w:hAnsi="EB Garamond"/>
          <w:smallCaps/>
          <w:szCs w:val="16"/>
        </w:rPr>
        <w:t>Economist</w:t>
      </w:r>
      <w:r w:rsidRPr="003B542F">
        <w:rPr>
          <w:rFonts w:ascii="EB Garamond" w:hAnsi="EB Garamond"/>
          <w:szCs w:val="16"/>
        </w:rPr>
        <w:t>, Feb. 28, 2023.</w:t>
      </w:r>
    </w:p>
  </w:footnote>
  <w:footnote w:id="320">
    <w:p w14:paraId="504BBD66"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23.</w:t>
      </w:r>
    </w:p>
  </w:footnote>
  <w:footnote w:id="321">
    <w:p w14:paraId="04ADD9FC"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23.</w:t>
      </w:r>
    </w:p>
  </w:footnote>
  <w:footnote w:id="322">
    <w:p w14:paraId="1C90498D"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Biosafety Clearing-House</w:t>
      </w:r>
      <w:r w:rsidRPr="003B542F">
        <w:rPr>
          <w:rFonts w:ascii="EB Garamond" w:hAnsi="EB Garamond"/>
          <w:szCs w:val="16"/>
        </w:rPr>
        <w:t xml:space="preserve">, https://bch.cbd.int/en/registries (last visited Aug 1, 2023); </w:t>
      </w:r>
      <w:r w:rsidRPr="003B542F">
        <w:rPr>
          <w:rFonts w:ascii="EB Garamond" w:hAnsi="EB Garamond"/>
          <w:smallCaps/>
          <w:szCs w:val="16"/>
        </w:rPr>
        <w:t xml:space="preserve">2000 </w:t>
      </w:r>
      <w:r w:rsidRPr="003B542F">
        <w:rPr>
          <w:rStyle w:val="cosearchterm"/>
          <w:rFonts w:ascii="EB Garamond" w:hAnsi="EB Garamond"/>
          <w:smallCaps/>
          <w:szCs w:val="16"/>
        </w:rPr>
        <w:t>Cartagena</w:t>
      </w:r>
      <w:r w:rsidRPr="003B542F">
        <w:rPr>
          <w:rFonts w:ascii="EB Garamond" w:hAnsi="EB Garamond"/>
          <w:smallCaps/>
          <w:szCs w:val="16"/>
        </w:rPr>
        <w:t xml:space="preserve"> </w:t>
      </w:r>
      <w:r w:rsidRPr="003B542F">
        <w:rPr>
          <w:rStyle w:val="cosearchterm"/>
          <w:rFonts w:ascii="EB Garamond" w:hAnsi="EB Garamond"/>
          <w:smallCaps/>
          <w:szCs w:val="16"/>
        </w:rPr>
        <w:t>Protocol</w:t>
      </w:r>
      <w:r w:rsidRPr="003B542F">
        <w:rPr>
          <w:rFonts w:ascii="EB Garamond" w:hAnsi="EB Garamond"/>
          <w:smallCaps/>
          <w:szCs w:val="16"/>
        </w:rPr>
        <w:t xml:space="preserve"> on </w:t>
      </w:r>
      <w:r w:rsidRPr="003B542F">
        <w:rPr>
          <w:rStyle w:val="cosearchterm"/>
          <w:rFonts w:ascii="EB Garamond" w:hAnsi="EB Garamond"/>
          <w:smallCaps/>
          <w:szCs w:val="16"/>
        </w:rPr>
        <w:t>Biosafety</w:t>
      </w:r>
      <w:r w:rsidRPr="003B542F">
        <w:rPr>
          <w:rFonts w:ascii="EB Garamond" w:hAnsi="EB Garamond"/>
          <w:szCs w:val="16"/>
        </w:rPr>
        <w:t xml:space="preserve">, Jan. 29, 2000, art. 20, 39 I.L.M. 1027.  </w:t>
      </w:r>
    </w:p>
  </w:footnote>
  <w:footnote w:id="323">
    <w:p w14:paraId="6662781E"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Tomme Rosanne Young, </w:t>
      </w:r>
      <w:r w:rsidRPr="003B542F">
        <w:rPr>
          <w:rFonts w:ascii="EB Garamond" w:hAnsi="EB Garamond"/>
          <w:i/>
          <w:iCs/>
          <w:szCs w:val="16"/>
        </w:rPr>
        <w:t>Use of the Biosafety Clearing-House in Practice</w:t>
      </w:r>
      <w:r w:rsidRPr="003B542F">
        <w:rPr>
          <w:rFonts w:ascii="EB Garamond" w:hAnsi="EB Garamond"/>
          <w:szCs w:val="16"/>
        </w:rPr>
        <w:t xml:space="preserve">, in </w:t>
      </w:r>
      <w:r w:rsidRPr="003B542F">
        <w:rPr>
          <w:rFonts w:ascii="EB Garamond" w:hAnsi="EB Garamond"/>
          <w:smallCaps/>
          <w:szCs w:val="16"/>
        </w:rPr>
        <w:t>Legal Aspects of Implementing the Cartagena Protocol on Biosafety</w:t>
      </w:r>
      <w:r w:rsidRPr="003B542F">
        <w:rPr>
          <w:rFonts w:ascii="EB Garamond" w:hAnsi="EB Garamond"/>
          <w:szCs w:val="16"/>
        </w:rPr>
        <w:t xml:space="preserve"> 137, 137-38 (Marie-Claire Cordonier, et al. eds., 2013). </w:t>
      </w:r>
      <w:r w:rsidRPr="003B542F">
        <w:rPr>
          <w:rFonts w:ascii="EB Garamond" w:hAnsi="EB Garamond"/>
          <w:i/>
          <w:iCs/>
          <w:szCs w:val="16"/>
        </w:rPr>
        <w:t>See also</w:t>
      </w:r>
      <w:r w:rsidRPr="003B542F">
        <w:rPr>
          <w:rFonts w:ascii="EB Garamond" w:hAnsi="EB Garamond"/>
          <w:szCs w:val="16"/>
        </w:rPr>
        <w:t xml:space="preserve"> World Health Organization, </w:t>
      </w:r>
      <w:r w:rsidRPr="003B542F">
        <w:rPr>
          <w:rFonts w:ascii="EB Garamond" w:hAnsi="EB Garamond"/>
          <w:i/>
          <w:iCs/>
          <w:szCs w:val="16"/>
        </w:rPr>
        <w:t>Human Genome Editing (HGE) Registry</w:t>
      </w:r>
      <w:r w:rsidRPr="003B542F">
        <w:rPr>
          <w:rFonts w:ascii="EB Garamond" w:hAnsi="EB Garamond"/>
          <w:szCs w:val="16"/>
        </w:rPr>
        <w:t xml:space="preserve">, </w:t>
      </w:r>
      <w:r w:rsidRPr="003B542F">
        <w:rPr>
          <w:rFonts w:ascii="EB Garamond" w:hAnsi="EB Garamond"/>
          <w:smallCaps/>
          <w:szCs w:val="16"/>
        </w:rPr>
        <w:t xml:space="preserve">World Health Org., </w:t>
      </w:r>
      <w:r w:rsidRPr="003B542F">
        <w:rPr>
          <w:rFonts w:ascii="EB Garamond" w:hAnsi="EB Garamond"/>
          <w:szCs w:val="16"/>
        </w:rPr>
        <w:t>https://www.who.int/groups/expert-advisory-committee-on-developing-global-standards-for-governance-and-oversight-of-human-genome-editing/registry.</w:t>
      </w:r>
    </w:p>
  </w:footnote>
  <w:footnote w:id="324">
    <w:p w14:paraId="6AA70531"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ClinicalTrials.gov</w:t>
      </w:r>
      <w:r w:rsidRPr="003B542F">
        <w:rPr>
          <w:rFonts w:ascii="EB Garamond" w:hAnsi="EB Garamond"/>
          <w:szCs w:val="16"/>
        </w:rPr>
        <w:t>, https://clinicaltrials.gov</w:t>
      </w:r>
      <w:r w:rsidRPr="003B542F">
        <w:rPr>
          <w:rStyle w:val="Hyperlink"/>
          <w:rFonts w:ascii="EB Garamond" w:hAnsi="EB Garamond"/>
          <w:szCs w:val="16"/>
        </w:rPr>
        <w:t xml:space="preserve"> </w:t>
      </w:r>
      <w:r w:rsidRPr="003B542F">
        <w:rPr>
          <w:rStyle w:val="Hyperlink"/>
          <w:rFonts w:ascii="EB Garamond" w:hAnsi="EB Garamond"/>
          <w:color w:val="auto"/>
          <w:szCs w:val="16"/>
          <w:u w:val="none"/>
        </w:rPr>
        <w:t>(last visited Aug 1, 2023)</w:t>
      </w:r>
      <w:r w:rsidRPr="003B542F">
        <w:rPr>
          <w:rFonts w:ascii="EB Garamond" w:hAnsi="EB Garamond"/>
          <w:szCs w:val="16"/>
        </w:rPr>
        <w:t xml:space="preserve">. The registry contains information about medical studies on human volunteers, including information about study protocols and outcomes.  </w:t>
      </w:r>
    </w:p>
  </w:footnote>
  <w:footnote w:id="325">
    <w:p w14:paraId="247F1107"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About ClinicalTrials.gov</w:t>
      </w:r>
      <w:r w:rsidRPr="003B542F">
        <w:rPr>
          <w:rFonts w:ascii="EB Garamond" w:hAnsi="EB Garamond"/>
          <w:szCs w:val="16"/>
        </w:rPr>
        <w:t xml:space="preserve">, </w:t>
      </w:r>
      <w:r w:rsidRPr="003B542F">
        <w:rPr>
          <w:rFonts w:ascii="EB Garamond" w:hAnsi="EB Garamond"/>
          <w:smallCaps/>
          <w:szCs w:val="16"/>
        </w:rPr>
        <w:t>ClinicalTrials.gov,</w:t>
      </w:r>
      <w:r w:rsidRPr="003B542F">
        <w:rPr>
          <w:rFonts w:ascii="EB Garamond" w:hAnsi="EB Garamond"/>
          <w:szCs w:val="16"/>
        </w:rPr>
        <w:t xml:space="preserve"> https://beta.clinicaltrials.gov/about-site/about-ctg (last visited Aug. 1, 2023).</w:t>
      </w:r>
    </w:p>
  </w:footnote>
  <w:footnote w:id="326">
    <w:p w14:paraId="39BD066C"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w:t>
      </w:r>
      <w:r w:rsidRPr="003B542F">
        <w:rPr>
          <w:rFonts w:ascii="EB Garamond" w:hAnsi="EB Garamond"/>
          <w:i/>
          <w:iCs/>
          <w:szCs w:val="16"/>
        </w:rPr>
        <w:t>Why Should I Register and Submit Results?,</w:t>
      </w:r>
      <w:r w:rsidRPr="003B542F">
        <w:rPr>
          <w:rFonts w:ascii="EB Garamond" w:hAnsi="EB Garamond"/>
          <w:szCs w:val="16"/>
        </w:rPr>
        <w:t xml:space="preserve"> </w:t>
      </w:r>
      <w:r w:rsidRPr="003B542F">
        <w:rPr>
          <w:rFonts w:ascii="EB Garamond" w:hAnsi="EB Garamond"/>
          <w:smallCaps/>
          <w:szCs w:val="16"/>
        </w:rPr>
        <w:t>ClinicalTrials.gov</w:t>
      </w:r>
      <w:r w:rsidRPr="003B542F">
        <w:rPr>
          <w:rFonts w:ascii="EB Garamond" w:hAnsi="EB Garamond"/>
          <w:szCs w:val="16"/>
        </w:rPr>
        <w:t xml:space="preserve">, https://classic.clinicaltrials.gov/ct2/manage-recs/background#RegLawPolicies (last visited Aug. 1, 2023). </w:t>
      </w:r>
    </w:p>
  </w:footnote>
  <w:footnote w:id="327">
    <w:p w14:paraId="23AC1EA6"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Meeri Haataja et al., </w:t>
      </w:r>
      <w:r w:rsidRPr="003B542F">
        <w:rPr>
          <w:rFonts w:ascii="EB Garamond" w:hAnsi="EB Garamond"/>
          <w:i/>
          <w:iCs/>
          <w:szCs w:val="16"/>
        </w:rPr>
        <w:t>Public AI Registers: Realising AI Transparency and Civic Participation in Government Use of AI</w:t>
      </w:r>
      <w:r w:rsidRPr="003B542F">
        <w:rPr>
          <w:rFonts w:ascii="EB Garamond" w:hAnsi="EB Garamond"/>
          <w:szCs w:val="16"/>
        </w:rPr>
        <w:t xml:space="preserve">, at 3 (Sept. 2020), https://uploads-ssl.webflow.com/5c8abedb10ed656ecfb65fd9/5f6f334b49d5444079726a79_AI%20Registers%20-%20White%20paper%201.0.pdf; </w:t>
      </w:r>
      <w:r w:rsidRPr="003B542F">
        <w:rPr>
          <w:rFonts w:ascii="EB Garamond" w:hAnsi="EB Garamond"/>
          <w:i/>
          <w:iCs/>
          <w:szCs w:val="16"/>
        </w:rPr>
        <w:t>AI Reviews &amp; Algorithm Register</w:t>
      </w:r>
      <w:r w:rsidRPr="003B542F">
        <w:rPr>
          <w:rFonts w:ascii="EB Garamond" w:hAnsi="EB Garamond"/>
          <w:szCs w:val="16"/>
        </w:rPr>
        <w:t xml:space="preserve">, </w:t>
      </w:r>
      <w:r w:rsidRPr="003B542F">
        <w:rPr>
          <w:rFonts w:ascii="EB Garamond" w:hAnsi="EB Garamond"/>
          <w:smallCaps/>
          <w:szCs w:val="16"/>
        </w:rPr>
        <w:t>City of San Jose</w:t>
      </w:r>
      <w:r w:rsidRPr="003B542F">
        <w:rPr>
          <w:rFonts w:ascii="EB Garamond" w:hAnsi="EB Garamond"/>
          <w:szCs w:val="16"/>
        </w:rPr>
        <w:t>,  https://www.sanjoseca.gov/your-government/departments-offices/information-technology/digital-privacy/ai-reviews-algorithm-register</w:t>
      </w:r>
      <w:r w:rsidRPr="003B542F">
        <w:rPr>
          <w:rStyle w:val="Hyperlink"/>
          <w:rFonts w:ascii="EB Garamond" w:hAnsi="EB Garamond"/>
          <w:color w:val="auto"/>
          <w:szCs w:val="16"/>
          <w:u w:val="none"/>
        </w:rPr>
        <w:t xml:space="preserve"> (last visited Aug. 1, 2023)</w:t>
      </w:r>
      <w:r w:rsidRPr="003B542F">
        <w:rPr>
          <w:rFonts w:ascii="EB Garamond" w:hAnsi="EB Garamond"/>
          <w:szCs w:val="16"/>
        </w:rPr>
        <w:t>.</w:t>
      </w:r>
    </w:p>
  </w:footnote>
  <w:footnote w:id="328">
    <w:p w14:paraId="1D208FBD" w14:textId="77777777" w:rsidR="006775F8" w:rsidRPr="003B542F" w:rsidRDefault="006775F8" w:rsidP="0016785A">
      <w:pPr>
        <w:pStyle w:val="FootnoteText"/>
        <w:rPr>
          <w:rFonts w:ascii="EB Garamond" w:hAnsi="EB Garamond"/>
          <w:i/>
          <w:iCs/>
          <w:szCs w:val="16"/>
        </w:rPr>
      </w:pPr>
      <w:r w:rsidRPr="003B542F">
        <w:rPr>
          <w:rStyle w:val="FootnoteReference"/>
          <w:rFonts w:ascii="EB Garamond" w:hAnsi="EB Garamond"/>
          <w:szCs w:val="16"/>
        </w:rPr>
        <w:footnoteRef/>
      </w:r>
      <w:r w:rsidRPr="003B542F">
        <w:rPr>
          <w:rFonts w:ascii="EB Garamond" w:hAnsi="EB Garamond"/>
          <w:szCs w:val="16"/>
        </w:rPr>
        <w:t xml:space="preserve"> Matt Sheehan, </w:t>
      </w:r>
      <w:r w:rsidRPr="003B542F">
        <w:rPr>
          <w:rFonts w:ascii="EB Garamond" w:hAnsi="EB Garamond"/>
          <w:i/>
          <w:iCs/>
          <w:szCs w:val="16"/>
        </w:rPr>
        <w:t>China’s AI Regulations and How They Get Made</w:t>
      </w:r>
      <w:r w:rsidRPr="003B542F">
        <w:rPr>
          <w:rFonts w:ascii="EB Garamond" w:hAnsi="EB Garamond"/>
          <w:szCs w:val="16"/>
        </w:rPr>
        <w:t xml:space="preserve">, at 13, </w:t>
      </w:r>
      <w:r w:rsidRPr="003B542F">
        <w:rPr>
          <w:rFonts w:ascii="EB Garamond" w:hAnsi="EB Garamond"/>
          <w:smallCaps/>
          <w:szCs w:val="16"/>
        </w:rPr>
        <w:t>Carnegie Endowment for Int’l Peace</w:t>
      </w:r>
      <w:r w:rsidRPr="003B542F">
        <w:rPr>
          <w:rFonts w:ascii="EB Garamond" w:hAnsi="EB Garamond"/>
          <w:szCs w:val="16"/>
        </w:rPr>
        <w:t xml:space="preserve"> (July 10, 2023) (explaining that developers must submit information on how algorithms are trained and deployed and complete a security self-assessment report), https://carnegieendowment.org/2023/07/10/china-s-ai-regulations-and-how-they-get-made-pub-90117.</w:t>
      </w:r>
    </w:p>
  </w:footnote>
  <w:footnote w:id="329">
    <w:p w14:paraId="0536F971"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Michael Veale &amp; Frederik Zuiderveen Borgesius, </w:t>
      </w:r>
      <w:r w:rsidRPr="003B542F">
        <w:rPr>
          <w:rFonts w:ascii="EB Garamond" w:hAnsi="EB Garamond"/>
          <w:i/>
          <w:iCs/>
          <w:szCs w:val="16"/>
        </w:rPr>
        <w:t>Demystifying the Draft EU Artificial Intelligence Act</w:t>
      </w:r>
      <w:r w:rsidRPr="003B542F">
        <w:rPr>
          <w:rFonts w:ascii="EB Garamond" w:hAnsi="EB Garamond"/>
          <w:szCs w:val="16"/>
        </w:rPr>
        <w:t xml:space="preserve">, 4 </w:t>
      </w:r>
      <w:r w:rsidRPr="003B542F">
        <w:rPr>
          <w:rFonts w:ascii="EB Garamond" w:hAnsi="EB Garamond"/>
          <w:smallCaps/>
          <w:szCs w:val="16"/>
        </w:rPr>
        <w:t>Comput. L. Rev. Int’l</w:t>
      </w:r>
      <w:r w:rsidRPr="003B542F">
        <w:rPr>
          <w:rFonts w:ascii="EB Garamond" w:hAnsi="EB Garamond"/>
          <w:szCs w:val="16"/>
        </w:rPr>
        <w:t xml:space="preserve"> 97, 111–12 (2021).</w:t>
      </w:r>
    </w:p>
  </w:footnote>
  <w:footnote w:id="330">
    <w:p w14:paraId="290C04DF"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Style w:val="FootnoteReference"/>
          <w:rFonts w:ascii="EB Garamond" w:hAnsi="EB Garamond"/>
          <w:szCs w:val="16"/>
        </w:rPr>
        <w:t xml:space="preserve"> </w:t>
      </w:r>
      <w:r w:rsidRPr="003B542F">
        <w:rPr>
          <w:rFonts w:ascii="EB Garamond" w:hAnsi="EB Garamond"/>
          <w:szCs w:val="16"/>
        </w:rPr>
        <w:t>H.R. 49, Reg. Sess. (Pa. 2023).</w:t>
      </w:r>
    </w:p>
  </w:footnote>
  <w:footnote w:id="331">
    <w:p w14:paraId="4D23A7EB"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Julian Matschinske, et al., The AIMe Registry for Artificial Intelligence in Biomedical Research, 18 </w:t>
      </w:r>
      <w:r w:rsidRPr="003B542F">
        <w:rPr>
          <w:rFonts w:ascii="EB Garamond" w:hAnsi="EB Garamond"/>
          <w:smallCaps/>
          <w:szCs w:val="16"/>
        </w:rPr>
        <w:t>Nature Methods</w:t>
      </w:r>
      <w:r w:rsidRPr="003B542F">
        <w:rPr>
          <w:rFonts w:ascii="EB Garamond" w:hAnsi="EB Garamond"/>
          <w:szCs w:val="16"/>
        </w:rPr>
        <w:t xml:space="preserve"> 1128 (2021).</w:t>
      </w:r>
    </w:p>
  </w:footnote>
  <w:footnote w:id="332">
    <w:p w14:paraId="6BEDB218" w14:textId="77777777" w:rsidR="006775F8" w:rsidRPr="003B542F" w:rsidRDefault="006775F8"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Benjamin Prud‘homme, et. al., Missing Links in AI Governance 17-18 (2023).</w:t>
      </w:r>
    </w:p>
  </w:footnote>
  <w:footnote w:id="333">
    <w:p w14:paraId="18D626C0"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Cf.</w:t>
      </w:r>
      <w:r w:rsidRPr="003B542F">
        <w:rPr>
          <w:rFonts w:ascii="EB Garamond" w:hAnsi="EB Garamond"/>
          <w:szCs w:val="16"/>
        </w:rPr>
        <w:t xml:space="preserve"> World Health Organization, Expert Advisory Committee on Developing Global Standards for Governance and Oversight of Human Genome Editing, Human Genome Editing: Recommendations 13–14 (2021) (recommending creation of “mechanism for confidential reporting of concerns about possibly illegal, unregistered, unethical and unsafe human genome editing research and other activities”).</w:t>
      </w:r>
    </w:p>
  </w:footnote>
  <w:footnote w:id="334">
    <w:p w14:paraId="6A995A1B"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 18.</w:t>
      </w:r>
    </w:p>
  </w:footnote>
  <w:footnote w:id="335">
    <w:p w14:paraId="1822AD28"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Allison Carnegie &amp; Austin Carson, </w:t>
      </w:r>
      <w:r w:rsidRPr="003B542F">
        <w:rPr>
          <w:rFonts w:ascii="EB Garamond" w:hAnsi="EB Garamond"/>
          <w:i/>
          <w:iCs/>
          <w:szCs w:val="16"/>
        </w:rPr>
        <w:t>The Disclosure Dilemma: Nuclear Intelligence and International Organizations</w:t>
      </w:r>
      <w:r w:rsidRPr="003B542F">
        <w:rPr>
          <w:rFonts w:ascii="EB Garamond" w:hAnsi="EB Garamond"/>
          <w:szCs w:val="16"/>
        </w:rPr>
        <w:t xml:space="preserve">, 63 </w:t>
      </w:r>
      <w:r w:rsidRPr="003B542F">
        <w:rPr>
          <w:rFonts w:ascii="EB Garamond" w:hAnsi="EB Garamond"/>
          <w:smallCaps/>
          <w:szCs w:val="16"/>
        </w:rPr>
        <w:t>Am. J. Polit. Sci.</w:t>
      </w:r>
      <w:r w:rsidRPr="003B542F">
        <w:rPr>
          <w:rFonts w:ascii="EB Garamond" w:hAnsi="EB Garamond"/>
          <w:szCs w:val="16"/>
        </w:rPr>
        <w:t xml:space="preserve"> 265, 270, 274-78 (2019).</w:t>
      </w:r>
    </w:p>
  </w:footnote>
  <w:footnote w:id="336">
    <w:p w14:paraId="055987DD"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James S. Denford, et al.,  </w:t>
      </w:r>
      <w:r w:rsidRPr="003B542F">
        <w:rPr>
          <w:rFonts w:ascii="EB Garamond" w:hAnsi="EB Garamond"/>
          <w:i/>
          <w:iCs/>
          <w:szCs w:val="16"/>
        </w:rPr>
        <w:t>WEIRD AI: Understanding What Nations Include in Their Artificial Intelligence Plans</w:t>
      </w:r>
      <w:r w:rsidRPr="003B542F">
        <w:rPr>
          <w:rFonts w:ascii="EB Garamond" w:hAnsi="EB Garamond"/>
          <w:szCs w:val="16"/>
        </w:rPr>
        <w:t xml:space="preserve">, </w:t>
      </w:r>
      <w:r w:rsidRPr="003B542F">
        <w:rPr>
          <w:rFonts w:ascii="EB Garamond" w:hAnsi="EB Garamond"/>
          <w:smallCaps/>
          <w:szCs w:val="16"/>
        </w:rPr>
        <w:t>Brookings Inst.</w:t>
      </w:r>
      <w:r w:rsidRPr="003B542F">
        <w:rPr>
          <w:rFonts w:ascii="EB Garamond" w:hAnsi="EB Garamond"/>
          <w:szCs w:val="16"/>
        </w:rPr>
        <w:t xml:space="preserve"> (Apr. 25, 2023), https://www.brookings.edu/blog/techtank/2023/04/25/weird-ai-understanding-what-nations-include-in-their-artificial-intelligence-plans; Rishi Iyengar, </w:t>
      </w:r>
      <w:r w:rsidRPr="003B542F">
        <w:rPr>
          <w:rFonts w:ascii="EB Garamond" w:hAnsi="EB Garamond"/>
          <w:i/>
          <w:iCs/>
          <w:szCs w:val="16"/>
        </w:rPr>
        <w:t>The Global Race to Regulate AI</w:t>
      </w:r>
      <w:r w:rsidRPr="003B542F">
        <w:rPr>
          <w:rFonts w:ascii="EB Garamond" w:hAnsi="EB Garamond"/>
          <w:szCs w:val="16"/>
        </w:rPr>
        <w:t xml:space="preserve">, </w:t>
      </w:r>
      <w:r w:rsidRPr="003B542F">
        <w:rPr>
          <w:rFonts w:ascii="EB Garamond" w:hAnsi="EB Garamond"/>
          <w:smallCaps/>
          <w:szCs w:val="16"/>
        </w:rPr>
        <w:t>Foreign Pol’y</w:t>
      </w:r>
      <w:r w:rsidRPr="003B542F">
        <w:rPr>
          <w:rFonts w:ascii="EB Garamond" w:hAnsi="EB Garamond"/>
          <w:szCs w:val="16"/>
        </w:rPr>
        <w:t xml:space="preserve"> (May 5, 2023), https://foreignpolicy.com/2023/05/05/eu-ai-act-us-china-regulation-artificial-intelligence-chatgpt.</w:t>
      </w:r>
    </w:p>
  </w:footnote>
  <w:footnote w:id="337">
    <w:p w14:paraId="56BDE2D4"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Gary E. Marchant &amp; Brad Allenby, </w:t>
      </w:r>
      <w:r w:rsidRPr="003B542F">
        <w:rPr>
          <w:rFonts w:ascii="EB Garamond" w:hAnsi="EB Garamond"/>
          <w:i/>
          <w:iCs/>
          <w:szCs w:val="16"/>
        </w:rPr>
        <w:t>Soft Law: New Tools for Governing Emerging Technologies</w:t>
      </w:r>
      <w:r w:rsidRPr="003B542F">
        <w:rPr>
          <w:rFonts w:ascii="EB Garamond" w:hAnsi="EB Garamond"/>
          <w:szCs w:val="16"/>
        </w:rPr>
        <w:t xml:space="preserve">, 73 </w:t>
      </w:r>
      <w:r w:rsidRPr="003B542F">
        <w:rPr>
          <w:rFonts w:ascii="EB Garamond" w:hAnsi="EB Garamond"/>
          <w:smallCaps/>
          <w:szCs w:val="16"/>
        </w:rPr>
        <w:t>Bull. Atomic Sci.</w:t>
      </w:r>
      <w:r w:rsidRPr="003B542F">
        <w:rPr>
          <w:rFonts w:ascii="EB Garamond" w:hAnsi="EB Garamond"/>
          <w:szCs w:val="16"/>
        </w:rPr>
        <w:t xml:space="preserve"> 108, 109 (2017).</w:t>
      </w:r>
    </w:p>
  </w:footnote>
  <w:footnote w:id="338">
    <w:p w14:paraId="4DB3CC09"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109.</w:t>
      </w:r>
    </w:p>
  </w:footnote>
  <w:footnote w:id="339">
    <w:p w14:paraId="05A75A20" w14:textId="4BE0367A"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Cartagena Protocol</w:t>
      </w:r>
      <w:r w:rsidRPr="003B542F">
        <w:rPr>
          <w:rFonts w:ascii="EB Garamond" w:hAnsi="EB Garamond"/>
          <w:szCs w:val="16"/>
        </w:rPr>
        <w:t xml:space="preserve">,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_Ref139816868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318</w:t>
      </w:r>
      <w:r w:rsidRPr="003B542F">
        <w:rPr>
          <w:rFonts w:ascii="EB Garamond" w:hAnsi="EB Garamond"/>
          <w:szCs w:val="16"/>
        </w:rPr>
        <w:fldChar w:fldCharType="end"/>
      </w:r>
      <w:r w:rsidRPr="003B542F">
        <w:rPr>
          <w:rFonts w:ascii="EB Garamond" w:hAnsi="EB Garamond"/>
          <w:szCs w:val="16"/>
        </w:rPr>
        <w:t>, art 20.3.</w:t>
      </w:r>
    </w:p>
  </w:footnote>
  <w:footnote w:id="340">
    <w:p w14:paraId="003943D6" w14:textId="781634F2"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Young,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_Ref139816896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319</w:t>
      </w:r>
      <w:r w:rsidRPr="003B542F">
        <w:rPr>
          <w:rFonts w:ascii="EB Garamond" w:hAnsi="EB Garamond"/>
          <w:szCs w:val="16"/>
        </w:rPr>
        <w:fldChar w:fldCharType="end"/>
      </w:r>
      <w:r w:rsidRPr="003B542F">
        <w:rPr>
          <w:rFonts w:ascii="EB Garamond" w:hAnsi="EB Garamond"/>
          <w:szCs w:val="16"/>
        </w:rPr>
        <w:t>, at 137–38.</w:t>
      </w:r>
    </w:p>
  </w:footnote>
  <w:footnote w:id="341">
    <w:p w14:paraId="2FEC23C9" w14:textId="77777777" w:rsidR="006775F8" w:rsidRPr="003B542F" w:rsidRDefault="006775F8"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Victoria Weisfeld &amp; Tracy A. Lustig, International Regulatory Harmonization Amid Globalization of Drug Development: Workshop Summary 53 (2013).</w:t>
      </w:r>
    </w:p>
  </w:footnote>
  <w:footnote w:id="342">
    <w:p w14:paraId="1125B4F5" w14:textId="77777777" w:rsidR="006775F8" w:rsidRPr="003B542F" w:rsidRDefault="006775F8" w:rsidP="0016785A">
      <w:pPr>
        <w:pStyle w:val="FootnoteText"/>
        <w:rPr>
          <w:rFonts w:ascii="EB Garamond" w:hAnsi="EB Garamond"/>
          <w:i/>
          <w:iCs/>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53</w:t>
      </w:r>
      <w:r w:rsidRPr="003B542F">
        <w:rPr>
          <w:rFonts w:ascii="EB Garamond" w:hAnsi="EB Garamond"/>
          <w:i/>
          <w:iCs/>
          <w:szCs w:val="16"/>
        </w:rPr>
        <w:t>.</w:t>
      </w:r>
    </w:p>
  </w:footnote>
  <w:footnote w:id="343">
    <w:p w14:paraId="6E9BE22F"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 infra</w:t>
      </w:r>
      <w:r w:rsidRPr="003B542F">
        <w:rPr>
          <w:rFonts w:ascii="EB Garamond" w:hAnsi="EB Garamond"/>
          <w:szCs w:val="16"/>
        </w:rPr>
        <w:t xml:space="preserve"> Part V.C.4.</w:t>
      </w:r>
    </w:p>
  </w:footnote>
  <w:footnote w:id="344">
    <w:p w14:paraId="6D411457"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Albert C. Lin, </w:t>
      </w:r>
      <w:r w:rsidRPr="003B542F">
        <w:rPr>
          <w:rFonts w:ascii="EB Garamond" w:hAnsi="EB Garamond"/>
          <w:i/>
          <w:iCs/>
          <w:szCs w:val="16"/>
        </w:rPr>
        <w:t>The Missing Pieces of Geoengineering Research Governance</w:t>
      </w:r>
      <w:r w:rsidRPr="003B542F">
        <w:rPr>
          <w:rFonts w:ascii="EB Garamond" w:hAnsi="EB Garamond"/>
          <w:szCs w:val="16"/>
        </w:rPr>
        <w:t xml:space="preserve">, 100 </w:t>
      </w:r>
      <w:r w:rsidRPr="003B542F">
        <w:rPr>
          <w:rFonts w:ascii="EB Garamond" w:hAnsi="EB Garamond"/>
          <w:smallCaps/>
          <w:szCs w:val="16"/>
        </w:rPr>
        <w:t xml:space="preserve">Minn. L. Rev. </w:t>
      </w:r>
      <w:r w:rsidRPr="003B542F">
        <w:rPr>
          <w:rFonts w:ascii="EB Garamond" w:hAnsi="EB Garamond"/>
          <w:szCs w:val="16"/>
        </w:rPr>
        <w:t>2509, 2556-60 (2016).</w:t>
      </w:r>
    </w:p>
  </w:footnote>
  <w:footnote w:id="345">
    <w:p w14:paraId="74B643C4"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Albert C. Lin, Technology Assessment 2.0: Revamping Our Approach to Emerging Technologies, 76 </w:t>
      </w:r>
      <w:r w:rsidRPr="003B542F">
        <w:rPr>
          <w:rFonts w:ascii="EB Garamond" w:hAnsi="EB Garamond"/>
          <w:smallCaps/>
          <w:szCs w:val="16"/>
        </w:rPr>
        <w:t>Brooklyn L. Rev.</w:t>
      </w:r>
      <w:r w:rsidRPr="003B542F">
        <w:rPr>
          <w:rFonts w:ascii="EB Garamond" w:hAnsi="EB Garamond"/>
          <w:szCs w:val="16"/>
        </w:rPr>
        <w:t xml:space="preserve"> 1309, 1349-50, 1353 (2011).</w:t>
      </w:r>
    </w:p>
  </w:footnote>
  <w:footnote w:id="346">
    <w:p w14:paraId="0F52A147"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Biosafety—Biotrack</w:t>
      </w:r>
      <w:r w:rsidRPr="003B542F">
        <w:rPr>
          <w:rFonts w:ascii="EB Garamond" w:hAnsi="EB Garamond"/>
          <w:szCs w:val="16"/>
        </w:rPr>
        <w:t>, OECD, https://www.oecd.org/chemicalsafety/biotrack (last visited Aug. 4, 2023).</w:t>
      </w:r>
    </w:p>
  </w:footnote>
  <w:footnote w:id="347">
    <w:p w14:paraId="7001E9FF"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OECD, An Introduction to the Biosafety Consensus Documents of OECD’s Working Group for Harmonisation in Biotechnology 5, 8-9 (2005).</w:t>
      </w:r>
    </w:p>
  </w:footnote>
  <w:footnote w:id="348">
    <w:p w14:paraId="147AC73D" w14:textId="77777777" w:rsidR="006775F8" w:rsidRPr="003B542F" w:rsidRDefault="006775F8" w:rsidP="0016785A">
      <w:pPr>
        <w:pStyle w:val="FootnoteText"/>
        <w:rPr>
          <w:rFonts w:ascii="EB Garamond" w:hAnsi="EB Garamond"/>
          <w:i/>
          <w:iCs/>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8-9.</w:t>
      </w:r>
    </w:p>
  </w:footnote>
  <w:footnote w:id="349">
    <w:p w14:paraId="453A1C58"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Helmut Gaugitsch, The Impact of the OECD on the Development of National/International Risk/Safety Assessment Frameworks, 5 </w:t>
      </w:r>
      <w:r w:rsidRPr="003B542F">
        <w:rPr>
          <w:rFonts w:ascii="EB Garamond" w:hAnsi="EB Garamond"/>
          <w:smallCaps/>
          <w:szCs w:val="16"/>
        </w:rPr>
        <w:t>Env’t Biosafety Res.</w:t>
      </w:r>
      <w:r w:rsidRPr="003B542F">
        <w:rPr>
          <w:rFonts w:ascii="EB Garamond" w:hAnsi="EB Garamond"/>
          <w:szCs w:val="16"/>
        </w:rPr>
        <w:t xml:space="preserve"> 219. 221-22 (2006); Katharine Gostek, Genetically Modified Organisms: How the United States’ and the European Union’s Regulations Affect the Economy, 24 </w:t>
      </w:r>
      <w:r w:rsidRPr="003B542F">
        <w:rPr>
          <w:rFonts w:ascii="EB Garamond" w:hAnsi="EB Garamond"/>
          <w:smallCaps/>
          <w:szCs w:val="16"/>
        </w:rPr>
        <w:t>Mich. St. Int’l. L. Rev.</w:t>
      </w:r>
      <w:r w:rsidRPr="003B542F">
        <w:rPr>
          <w:rFonts w:ascii="EB Garamond" w:hAnsi="EB Garamond"/>
          <w:szCs w:val="16"/>
        </w:rPr>
        <w:t xml:space="preserve"> 761, 762, 782-84 (2016).</w:t>
      </w:r>
    </w:p>
  </w:footnote>
  <w:footnote w:id="350">
    <w:p w14:paraId="615E23C0"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Gary Marcus &amp; Anka Reuel, </w:t>
      </w:r>
      <w:r w:rsidRPr="003B542F">
        <w:rPr>
          <w:rFonts w:ascii="EB Garamond" w:hAnsi="EB Garamond"/>
          <w:i/>
          <w:iCs/>
          <w:szCs w:val="16"/>
        </w:rPr>
        <w:t>The World Needs an International Agency for Artificial Intelligence, Say Two AI Experts</w:t>
      </w:r>
      <w:r w:rsidRPr="003B542F">
        <w:rPr>
          <w:rFonts w:ascii="EB Garamond" w:hAnsi="EB Garamond"/>
          <w:szCs w:val="16"/>
        </w:rPr>
        <w:t xml:space="preserve">, </w:t>
      </w:r>
      <w:r w:rsidRPr="003B542F">
        <w:rPr>
          <w:rFonts w:ascii="EB Garamond" w:hAnsi="EB Garamond"/>
          <w:smallCaps/>
          <w:szCs w:val="16"/>
        </w:rPr>
        <w:t xml:space="preserve">Economist </w:t>
      </w:r>
      <w:r w:rsidRPr="003B542F">
        <w:rPr>
          <w:rFonts w:ascii="EB Garamond" w:hAnsi="EB Garamond"/>
          <w:szCs w:val="16"/>
        </w:rPr>
        <w:t>(Apr. 18, 2023), https://www.economist.com/by-invitation/2023/04/18/the-world-needs-an-international-agency-for-artificial-intelligence-say-two-ai-experts.</w:t>
      </w:r>
    </w:p>
  </w:footnote>
  <w:footnote w:id="351">
    <w:p w14:paraId="738E5709"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Id.</w:t>
      </w:r>
    </w:p>
  </w:footnote>
  <w:footnote w:id="352">
    <w:p w14:paraId="36ADEFC1"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Id.</w:t>
      </w:r>
    </w:p>
  </w:footnote>
  <w:footnote w:id="353">
    <w:p w14:paraId="6E672FFB"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Press Release, UN Secretary-General launches AI Advisory Body on risks, opportunities, and international governance of artificial intelligence, https://www.un.org/sites/un2.un.org/files/231025_press-release-aiab.pdf</w:t>
      </w:r>
    </w:p>
  </w:footnote>
  <w:footnote w:id="354">
    <w:p w14:paraId="49D37FC7" w14:textId="4529E0EC" w:rsidR="006775F8" w:rsidRPr="003B542F" w:rsidRDefault="006775F8"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Daniel Bodansky, The Art and Craft of International Environmental Law 14, 99 (2010); Marchant &amp; Allenby, </w:t>
      </w:r>
      <w:r w:rsidRPr="003B542F">
        <w:rPr>
          <w:rFonts w:ascii="EB Garamond" w:eastAsia="Adobe Garamond Pro" w:hAnsi="EB Garamond"/>
          <w:i/>
          <w:iCs/>
          <w:szCs w:val="16"/>
        </w:rPr>
        <w:t>supra</w:t>
      </w:r>
      <w:r w:rsidRPr="003B542F">
        <w:rPr>
          <w:rFonts w:ascii="EB Garamond" w:eastAsia="Adobe Garamond Pro"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_Ref139817043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333</w:t>
      </w:r>
      <w:r w:rsidRPr="003B542F">
        <w:rPr>
          <w:rFonts w:ascii="EB Garamond" w:hAnsi="EB Garamond"/>
          <w:szCs w:val="16"/>
        </w:rPr>
        <w:fldChar w:fldCharType="end"/>
      </w:r>
      <w:r w:rsidRPr="003B542F">
        <w:rPr>
          <w:rFonts w:ascii="EB Garamond" w:eastAsia="Adobe Garamond Pro" w:hAnsi="EB Garamond"/>
          <w:szCs w:val="16"/>
        </w:rPr>
        <w:t>, at 112; David Hunter, et. al., International Environmental Law &amp; Policy 339 (6th ed. 2022).</w:t>
      </w:r>
    </w:p>
  </w:footnote>
  <w:footnote w:id="355">
    <w:p w14:paraId="51D9C5C4" w14:textId="57E01E14"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Bodansky</w:t>
      </w:r>
      <w:r w:rsidRPr="003B542F">
        <w:rPr>
          <w:rFonts w:ascii="EB Garamond" w:hAnsi="EB Garamond"/>
          <w:szCs w:val="16"/>
        </w:rPr>
        <w:t xml:space="preser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_Ref139627124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350</w:t>
      </w:r>
      <w:r w:rsidRPr="003B542F">
        <w:rPr>
          <w:rFonts w:ascii="EB Garamond" w:hAnsi="EB Garamond"/>
          <w:szCs w:val="16"/>
        </w:rPr>
        <w:fldChar w:fldCharType="end"/>
      </w:r>
      <w:r w:rsidRPr="003B542F">
        <w:rPr>
          <w:rFonts w:ascii="EB Garamond" w:hAnsi="EB Garamond"/>
          <w:szCs w:val="16"/>
        </w:rPr>
        <w:t xml:space="preserve">, at 14; Marchant &amp; Allenby,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_Ref139817043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333</w:t>
      </w:r>
      <w:r w:rsidRPr="003B542F">
        <w:rPr>
          <w:rFonts w:ascii="EB Garamond" w:hAnsi="EB Garamond"/>
          <w:szCs w:val="16"/>
        </w:rPr>
        <w:fldChar w:fldCharType="end"/>
      </w:r>
      <w:r w:rsidRPr="003B542F">
        <w:rPr>
          <w:rFonts w:ascii="EB Garamond" w:hAnsi="EB Garamond"/>
          <w:szCs w:val="16"/>
        </w:rPr>
        <w:t xml:space="preserve">, at 112; Gary E. Marchant &amp; Carlos Ignacio Gutierrez, </w:t>
      </w:r>
      <w:r w:rsidRPr="003B542F">
        <w:rPr>
          <w:rFonts w:ascii="EB Garamond" w:hAnsi="EB Garamond"/>
          <w:i/>
          <w:iCs/>
          <w:szCs w:val="16"/>
        </w:rPr>
        <w:t>Soft Law 2.0: An Agile and Effective Governance Approach for Artificial Intelligence</w:t>
      </w:r>
      <w:r w:rsidRPr="003B542F">
        <w:rPr>
          <w:rFonts w:ascii="EB Garamond" w:hAnsi="EB Garamond"/>
          <w:szCs w:val="16"/>
        </w:rPr>
        <w:t xml:space="preserve">, 24 </w:t>
      </w:r>
      <w:r w:rsidRPr="003B542F">
        <w:rPr>
          <w:rFonts w:ascii="EB Garamond" w:hAnsi="EB Garamond"/>
          <w:smallCaps/>
          <w:szCs w:val="16"/>
        </w:rPr>
        <w:t>Minn. J.L. Sci. &amp; Tech.</w:t>
      </w:r>
      <w:r w:rsidRPr="003B542F">
        <w:rPr>
          <w:rFonts w:ascii="EB Garamond" w:hAnsi="EB Garamond"/>
          <w:szCs w:val="16"/>
        </w:rPr>
        <w:t xml:space="preserve"> 375, 385 (2023).</w:t>
      </w:r>
    </w:p>
  </w:footnote>
  <w:footnote w:id="356">
    <w:p w14:paraId="2A84CD31" w14:textId="2492F90A"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Marchant &amp; Allenby,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_Ref139817043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333</w:t>
      </w:r>
      <w:r w:rsidRPr="003B542F">
        <w:rPr>
          <w:rFonts w:ascii="EB Garamond" w:hAnsi="EB Garamond"/>
          <w:szCs w:val="16"/>
        </w:rPr>
        <w:fldChar w:fldCharType="end"/>
      </w:r>
      <w:r w:rsidRPr="003B542F">
        <w:rPr>
          <w:rFonts w:ascii="EB Garamond" w:hAnsi="EB Garamond"/>
          <w:szCs w:val="16"/>
        </w:rPr>
        <w:t>, at 113.</w:t>
      </w:r>
    </w:p>
  </w:footnote>
  <w:footnote w:id="357">
    <w:p w14:paraId="43C0943D" w14:textId="0C509CFA"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Hunter, et al.</w:t>
      </w:r>
      <w:r w:rsidRPr="003B542F">
        <w:rPr>
          <w:rFonts w:ascii="EB Garamond" w:hAnsi="EB Garamond"/>
          <w:szCs w:val="16"/>
        </w:rPr>
        <w:t xml:space="preser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_Ref139627124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350</w:t>
      </w:r>
      <w:r w:rsidRPr="003B542F">
        <w:rPr>
          <w:rFonts w:ascii="EB Garamond" w:hAnsi="EB Garamond"/>
          <w:szCs w:val="16"/>
        </w:rPr>
        <w:fldChar w:fldCharType="end"/>
      </w:r>
      <w:r w:rsidRPr="003B542F">
        <w:rPr>
          <w:rFonts w:ascii="EB Garamond" w:hAnsi="EB Garamond"/>
          <w:szCs w:val="16"/>
        </w:rPr>
        <w:t>, at 339.</w:t>
      </w:r>
    </w:p>
  </w:footnote>
  <w:footnote w:id="358">
    <w:p w14:paraId="4E03ADEB"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Gary Marchant, </w:t>
      </w:r>
      <w:r w:rsidRPr="003B542F">
        <w:rPr>
          <w:rFonts w:ascii="EB Garamond" w:hAnsi="EB Garamond"/>
          <w:i/>
          <w:iCs/>
          <w:szCs w:val="16"/>
        </w:rPr>
        <w:t xml:space="preserve">“Soft Law” Governance of Artificial Intelligence </w:t>
      </w:r>
      <w:r w:rsidRPr="003B542F">
        <w:rPr>
          <w:rFonts w:ascii="EB Garamond" w:hAnsi="EB Garamond"/>
          <w:szCs w:val="16"/>
        </w:rPr>
        <w:t>15 (</w:t>
      </w:r>
      <w:r w:rsidRPr="003B542F">
        <w:rPr>
          <w:rFonts w:ascii="EB Garamond" w:hAnsi="EB Garamond"/>
          <w:smallCaps/>
          <w:szCs w:val="16"/>
        </w:rPr>
        <w:t>AI Pulse Paper</w:t>
      </w:r>
      <w:r w:rsidRPr="003B542F">
        <w:rPr>
          <w:rFonts w:ascii="EB Garamond" w:hAnsi="EB Garamond"/>
          <w:szCs w:val="16"/>
        </w:rPr>
        <w:t xml:space="preserve"> 2019), https://escholarship.org/uc/item/0jq252ks.</w:t>
      </w:r>
    </w:p>
  </w:footnote>
  <w:footnote w:id="359">
    <w:p w14:paraId="7E33EE54" w14:textId="7EEA6B76"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Marchant,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_Ref140058966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354</w:t>
      </w:r>
      <w:r w:rsidRPr="003B542F">
        <w:rPr>
          <w:rFonts w:ascii="EB Garamond" w:hAnsi="EB Garamond"/>
          <w:szCs w:val="16"/>
        </w:rPr>
        <w:fldChar w:fldCharType="end"/>
      </w:r>
      <w:r w:rsidRPr="003B542F">
        <w:rPr>
          <w:rFonts w:ascii="EB Garamond" w:hAnsi="EB Garamond"/>
          <w:szCs w:val="16"/>
        </w:rPr>
        <w:t>, at 4.</w:t>
      </w:r>
    </w:p>
  </w:footnote>
  <w:footnote w:id="360">
    <w:p w14:paraId="294B042E" w14:textId="0FAC3552" w:rsidR="006775F8" w:rsidRPr="003B542F" w:rsidRDefault="006775F8" w:rsidP="0016785A">
      <w:pPr>
        <w:pStyle w:val="NoSpacing"/>
        <w:rPr>
          <w:rFonts w:ascii="EB Garamond" w:hAnsi="EB Garamond" w:cs="EB Garamond"/>
          <w:sz w:val="16"/>
          <w:szCs w:val="16"/>
        </w:rPr>
      </w:pPr>
      <w:r w:rsidRPr="003B542F">
        <w:rPr>
          <w:rStyle w:val="FootnoteReference"/>
          <w:rFonts w:ascii="EB Garamond" w:hAnsi="EB Garamond" w:cs="EB Garamond"/>
          <w:szCs w:val="16"/>
        </w:rPr>
        <w:footnoteRef/>
      </w:r>
      <w:r w:rsidRPr="003B542F">
        <w:rPr>
          <w:rFonts w:ascii="EB Garamond" w:hAnsi="EB Garamond" w:cs="EB Garamond"/>
          <w:sz w:val="16"/>
          <w:szCs w:val="16"/>
        </w:rPr>
        <w:t xml:space="preserve"> Marchant &amp; Gutierrez, </w:t>
      </w:r>
      <w:r w:rsidRPr="003B542F">
        <w:rPr>
          <w:rFonts w:ascii="EB Garamond" w:hAnsi="EB Garamond" w:cs="EB Garamond"/>
          <w:i/>
          <w:iCs/>
          <w:sz w:val="16"/>
          <w:szCs w:val="16"/>
        </w:rPr>
        <w:t>supra</w:t>
      </w:r>
      <w:r w:rsidRPr="003B542F">
        <w:rPr>
          <w:rFonts w:ascii="EB Garamond" w:hAnsi="EB Garamond" w:cs="EB Garamond"/>
          <w:sz w:val="16"/>
          <w:szCs w:val="16"/>
        </w:rPr>
        <w:t xml:space="preserve"> note </w:t>
      </w:r>
      <w:r w:rsidRPr="003B542F">
        <w:rPr>
          <w:rFonts w:ascii="EB Garamond" w:hAnsi="EB Garamond" w:cs="EB Garamond"/>
          <w:sz w:val="16"/>
          <w:szCs w:val="16"/>
        </w:rPr>
        <w:fldChar w:fldCharType="begin"/>
      </w:r>
      <w:r w:rsidRPr="003B542F">
        <w:rPr>
          <w:rFonts w:ascii="EB Garamond" w:hAnsi="EB Garamond" w:cs="EB Garamond"/>
          <w:sz w:val="16"/>
          <w:szCs w:val="16"/>
        </w:rPr>
        <w:instrText xml:space="preserve"> NOTEREF _Ref139817175 \h  \* MERGEFORMAT </w:instrText>
      </w:r>
      <w:r w:rsidRPr="003B542F">
        <w:rPr>
          <w:rFonts w:ascii="EB Garamond" w:hAnsi="EB Garamond" w:cs="EB Garamond"/>
          <w:sz w:val="16"/>
          <w:szCs w:val="16"/>
        </w:rPr>
      </w:r>
      <w:r w:rsidRPr="003B542F">
        <w:rPr>
          <w:rFonts w:ascii="EB Garamond" w:hAnsi="EB Garamond" w:cs="EB Garamond"/>
          <w:sz w:val="16"/>
          <w:szCs w:val="16"/>
        </w:rPr>
        <w:fldChar w:fldCharType="separate"/>
      </w:r>
      <w:r w:rsidR="002D1CEF">
        <w:rPr>
          <w:rFonts w:ascii="EB Garamond" w:hAnsi="EB Garamond" w:cs="EB Garamond"/>
          <w:sz w:val="16"/>
          <w:szCs w:val="16"/>
        </w:rPr>
        <w:t>351</w:t>
      </w:r>
      <w:r w:rsidRPr="003B542F">
        <w:rPr>
          <w:rFonts w:ascii="EB Garamond" w:hAnsi="EB Garamond" w:cs="EB Garamond"/>
          <w:sz w:val="16"/>
          <w:szCs w:val="16"/>
        </w:rPr>
        <w:fldChar w:fldCharType="end"/>
      </w:r>
      <w:r w:rsidRPr="003B542F">
        <w:rPr>
          <w:rFonts w:ascii="EB Garamond" w:hAnsi="EB Garamond" w:cs="EB Garamond"/>
          <w:sz w:val="16"/>
          <w:szCs w:val="16"/>
        </w:rPr>
        <w:t>, at 403–24.</w:t>
      </w:r>
    </w:p>
  </w:footnote>
  <w:footnote w:id="361">
    <w:p w14:paraId="3DEC0F56"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Robert V. Carlson, et al., </w:t>
      </w:r>
      <w:r w:rsidRPr="003B542F">
        <w:rPr>
          <w:rFonts w:ascii="EB Garamond" w:hAnsi="EB Garamond"/>
          <w:i/>
          <w:iCs/>
          <w:szCs w:val="16"/>
        </w:rPr>
        <w:t>The Revision of the Declaration of Helsinki: Past, Present and Future</w:t>
      </w:r>
      <w:r w:rsidRPr="003B542F">
        <w:rPr>
          <w:rFonts w:ascii="EB Garamond" w:hAnsi="EB Garamond"/>
          <w:szCs w:val="16"/>
        </w:rPr>
        <w:t xml:space="preserve">, 57 </w:t>
      </w:r>
      <w:r w:rsidRPr="003B542F">
        <w:rPr>
          <w:rFonts w:ascii="EB Garamond" w:hAnsi="EB Garamond"/>
          <w:smallCaps/>
          <w:szCs w:val="16"/>
        </w:rPr>
        <w:t>British J. Clinical Pharmacology</w:t>
      </w:r>
      <w:r w:rsidRPr="003B542F">
        <w:rPr>
          <w:rFonts w:ascii="EB Garamond" w:hAnsi="EB Garamond"/>
          <w:szCs w:val="16"/>
        </w:rPr>
        <w:t xml:space="preserve"> 695, 704–05 (2004).</w:t>
      </w:r>
    </w:p>
  </w:footnote>
  <w:footnote w:id="362">
    <w:p w14:paraId="241519AE"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Delon Human &amp; Sev S. Fluss, </w:t>
      </w:r>
      <w:r w:rsidRPr="003B542F">
        <w:rPr>
          <w:rFonts w:ascii="EB Garamond" w:hAnsi="EB Garamond"/>
          <w:i/>
          <w:iCs/>
          <w:szCs w:val="16"/>
        </w:rPr>
        <w:t>The World Medical Association’s Declaration of Helsinki: Historical and Contemporary Perspectives</w:t>
      </w:r>
      <w:r w:rsidRPr="003B542F">
        <w:rPr>
          <w:rFonts w:ascii="EB Garamond" w:hAnsi="EB Garamond"/>
          <w:szCs w:val="16"/>
        </w:rPr>
        <w:t xml:space="preserve"> 2-3 (Jan. 17, 2001) (manuscript), https://www.yumpu.com/en/document/view/34939065/declaration-of-helsinki-historical-contemporary-perspective.</w:t>
      </w:r>
    </w:p>
  </w:footnote>
  <w:footnote w:id="363">
    <w:p w14:paraId="5886EDF8" w14:textId="77777777" w:rsidR="006775F8" w:rsidRPr="003B542F" w:rsidRDefault="006775F8" w:rsidP="0016785A">
      <w:pPr>
        <w:pStyle w:val="NoSpacing"/>
        <w:rPr>
          <w:rFonts w:ascii="EB Garamond" w:hAnsi="EB Garamond" w:cs="EB Garamond"/>
          <w:sz w:val="16"/>
          <w:szCs w:val="16"/>
        </w:rPr>
      </w:pPr>
      <w:r w:rsidRPr="003B542F">
        <w:rPr>
          <w:rStyle w:val="FootnoteReference"/>
          <w:rFonts w:ascii="EB Garamond" w:hAnsi="EB Garamond" w:cs="EB Garamond"/>
          <w:szCs w:val="16"/>
        </w:rPr>
        <w:footnoteRef/>
      </w:r>
      <w:r w:rsidRPr="003B542F">
        <w:rPr>
          <w:rFonts w:ascii="EB Garamond" w:hAnsi="EB Garamond" w:cs="EB Garamond"/>
          <w:sz w:val="16"/>
          <w:szCs w:val="16"/>
        </w:rPr>
        <w:t xml:space="preserve"> Press Release, United Nations, Secretary-General Urges Broad Engagement from All Stakeholders towards United Nations Code of Conduct for Information Integrity on Digital Platforms (June 12, 2023), https://press.un.org/en/2023/sgsm21832.doc.htm.</w:t>
      </w:r>
    </w:p>
  </w:footnote>
  <w:footnote w:id="364">
    <w:p w14:paraId="4B64210E" w14:textId="25FE34A5"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Marchant &amp; Gutierrez,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_Ref139817175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351</w:t>
      </w:r>
      <w:r w:rsidRPr="003B542F">
        <w:rPr>
          <w:rFonts w:ascii="EB Garamond" w:hAnsi="EB Garamond"/>
          <w:szCs w:val="16"/>
        </w:rPr>
        <w:fldChar w:fldCharType="end"/>
      </w:r>
      <w:r w:rsidRPr="003B542F">
        <w:rPr>
          <w:rFonts w:ascii="EB Garamond" w:hAnsi="EB Garamond"/>
          <w:szCs w:val="16"/>
        </w:rPr>
        <w:t>, at 393, 424.</w:t>
      </w:r>
    </w:p>
  </w:footnote>
  <w:footnote w:id="365">
    <w:p w14:paraId="5B54E762" w14:textId="1D9F817A" w:rsidR="006775F8" w:rsidRPr="003B542F" w:rsidRDefault="006775F8" w:rsidP="0016785A">
      <w:pPr>
        <w:pStyle w:val="FootnoteText"/>
        <w:rPr>
          <w:rFonts w:ascii="EB Garamond" w:hAnsi="EB Garamond"/>
          <w:i/>
          <w:iCs/>
          <w:szCs w:val="16"/>
        </w:rPr>
      </w:pPr>
      <w:r w:rsidRPr="003B542F">
        <w:rPr>
          <w:rStyle w:val="FootnoteReference"/>
          <w:rFonts w:ascii="EB Garamond" w:hAnsi="EB Garamond"/>
          <w:szCs w:val="16"/>
        </w:rPr>
        <w:footnoteRef/>
      </w:r>
      <w:r w:rsidRPr="003B542F">
        <w:rPr>
          <w:rFonts w:ascii="EB Garamond" w:hAnsi="EB Garamond"/>
          <w:szCs w:val="16"/>
        </w:rPr>
        <w:t xml:space="preserve"> Marchant,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_Ref140058966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354</w:t>
      </w:r>
      <w:r w:rsidRPr="003B542F">
        <w:rPr>
          <w:rFonts w:ascii="EB Garamond" w:hAnsi="EB Garamond"/>
          <w:szCs w:val="16"/>
        </w:rPr>
        <w:fldChar w:fldCharType="end"/>
      </w:r>
      <w:r w:rsidRPr="003B542F">
        <w:rPr>
          <w:rFonts w:ascii="EB Garamond" w:hAnsi="EB Garamond"/>
          <w:szCs w:val="16"/>
        </w:rPr>
        <w:t xml:space="preserve">, at 5–10; Marchant &amp; Gutierrez,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_Ref139817175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351</w:t>
      </w:r>
      <w:r w:rsidRPr="003B542F">
        <w:rPr>
          <w:rFonts w:ascii="EB Garamond" w:hAnsi="EB Garamond"/>
          <w:szCs w:val="16"/>
        </w:rPr>
        <w:fldChar w:fldCharType="end"/>
      </w:r>
      <w:r w:rsidRPr="003B542F">
        <w:rPr>
          <w:rFonts w:ascii="EB Garamond" w:hAnsi="EB Garamond"/>
          <w:szCs w:val="16"/>
        </w:rPr>
        <w:t xml:space="preserve">, at 393. </w:t>
      </w:r>
      <w:r w:rsidRPr="003B542F">
        <w:rPr>
          <w:rFonts w:ascii="EB Garamond" w:hAnsi="EB Garamond"/>
          <w:i/>
          <w:iCs/>
          <w:szCs w:val="16"/>
        </w:rPr>
        <w:t xml:space="preserve">See also, e.g., </w:t>
      </w:r>
      <w:r w:rsidRPr="003B542F">
        <w:rPr>
          <w:rFonts w:ascii="EB Garamond" w:hAnsi="EB Garamond"/>
          <w:szCs w:val="16"/>
        </w:rPr>
        <w:t>IBM AI Principles, IBM, https://www.ibm.com/artificial-intelligence/ethics (last visited Aug. 1, 2023).</w:t>
      </w:r>
    </w:p>
  </w:footnote>
  <w:footnote w:id="366">
    <w:p w14:paraId="633D7783"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Org. for Econ. Coop. &amp; Dev. [OECD], </w:t>
      </w:r>
      <w:r w:rsidRPr="003B542F">
        <w:rPr>
          <w:rFonts w:ascii="EB Garamond" w:hAnsi="EB Garamond"/>
          <w:i/>
          <w:iCs/>
          <w:szCs w:val="16"/>
        </w:rPr>
        <w:t>Recommendation of the Council on Artificial Intelligence</w:t>
      </w:r>
      <w:r w:rsidRPr="003B542F">
        <w:rPr>
          <w:rFonts w:ascii="EB Garamond" w:hAnsi="EB Garamond"/>
          <w:szCs w:val="16"/>
        </w:rPr>
        <w:t>, at 7-8, OECD/LEGAL/0449 (2022).</w:t>
      </w:r>
    </w:p>
  </w:footnote>
  <w:footnote w:id="367">
    <w:p w14:paraId="481EBF6C" w14:textId="77777777" w:rsidR="006775F8" w:rsidRPr="003B542F" w:rsidRDefault="006775F8"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U.N. Educ. Sci &amp; Cultural Org. [UNESCO], Recommendation on the Ethics of Artificial Intelligence (2023).</w:t>
      </w:r>
    </w:p>
  </w:footnote>
  <w:footnote w:id="368">
    <w:p w14:paraId="5EA25C1D"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Melissa Hiekkila, </w:t>
      </w:r>
      <w:r w:rsidRPr="003B542F">
        <w:rPr>
          <w:rFonts w:ascii="EB Garamond" w:hAnsi="EB Garamond"/>
          <w:i/>
          <w:iCs/>
          <w:szCs w:val="16"/>
        </w:rPr>
        <w:t>Our Quick Guide to the 6 Ways We Can Regulate AI</w:t>
      </w:r>
      <w:r w:rsidRPr="003B542F">
        <w:rPr>
          <w:rFonts w:ascii="EB Garamond" w:hAnsi="EB Garamond"/>
          <w:szCs w:val="16"/>
        </w:rPr>
        <w:t xml:space="preserve">, </w:t>
      </w:r>
      <w:r w:rsidRPr="003B542F">
        <w:rPr>
          <w:rFonts w:ascii="EB Garamond" w:hAnsi="EB Garamond"/>
          <w:smallCaps/>
          <w:szCs w:val="16"/>
        </w:rPr>
        <w:t>MIT Tech. Rev.</w:t>
      </w:r>
      <w:r w:rsidRPr="003B542F">
        <w:rPr>
          <w:rFonts w:ascii="EB Garamond" w:hAnsi="EB Garamond"/>
          <w:szCs w:val="16"/>
        </w:rPr>
        <w:t xml:space="preserve"> (May 22, 2023), https://www.technologyreview.com/2023/05/22/1073482/our-quick-guide-to-the-6-ways-we-can-regulate-ai; </w:t>
      </w:r>
      <w:r w:rsidRPr="003B542F">
        <w:rPr>
          <w:rFonts w:ascii="EB Garamond" w:hAnsi="EB Garamond"/>
          <w:i/>
          <w:iCs/>
          <w:szCs w:val="16"/>
        </w:rPr>
        <w:t>Ethics of Artificial Intelligence</w:t>
      </w:r>
      <w:r w:rsidRPr="003B542F">
        <w:rPr>
          <w:rFonts w:ascii="EB Garamond" w:hAnsi="EB Garamond"/>
          <w:szCs w:val="16"/>
        </w:rPr>
        <w:t>, UNESCO, https://www.unesco.org/en/artificial-intelligence/recommendation-ethics (last visited Aug. 1, 2023).</w:t>
      </w:r>
    </w:p>
  </w:footnote>
  <w:footnote w:id="369">
    <w:p w14:paraId="15B4A220" w14:textId="5421C505"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Veale et al.,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_Ref141961260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315</w:t>
      </w:r>
      <w:r w:rsidRPr="003B542F">
        <w:rPr>
          <w:rFonts w:ascii="EB Garamond" w:hAnsi="EB Garamond"/>
          <w:szCs w:val="16"/>
        </w:rPr>
        <w:fldChar w:fldCharType="end"/>
      </w:r>
      <w:r w:rsidRPr="003B542F">
        <w:rPr>
          <w:rFonts w:ascii="EB Garamond" w:hAnsi="EB Garamond"/>
          <w:szCs w:val="16"/>
        </w:rPr>
        <w:t>, at 5.</w:t>
      </w:r>
    </w:p>
  </w:footnote>
  <w:footnote w:id="370">
    <w:p w14:paraId="4DBC5414" w14:textId="6C39FB45"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Marchant,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_Ref140058966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354</w:t>
      </w:r>
      <w:r w:rsidRPr="003B542F">
        <w:rPr>
          <w:rFonts w:ascii="EB Garamond" w:hAnsi="EB Garamond"/>
          <w:szCs w:val="16"/>
        </w:rPr>
        <w:fldChar w:fldCharType="end"/>
      </w:r>
      <w:r w:rsidRPr="003B542F">
        <w:rPr>
          <w:rFonts w:ascii="EB Garamond" w:hAnsi="EB Garamond"/>
          <w:szCs w:val="16"/>
        </w:rPr>
        <w:t>, at 7.</w:t>
      </w:r>
    </w:p>
  </w:footnote>
  <w:footnote w:id="371">
    <w:p w14:paraId="4CF274C8"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About Us</w:t>
      </w:r>
      <w:r w:rsidRPr="003B542F">
        <w:rPr>
          <w:rFonts w:ascii="EB Garamond" w:hAnsi="EB Garamond"/>
          <w:szCs w:val="16"/>
        </w:rPr>
        <w:t xml:space="preserve">, </w:t>
      </w:r>
      <w:r w:rsidRPr="003B542F">
        <w:rPr>
          <w:rFonts w:ascii="EB Garamond" w:hAnsi="EB Garamond"/>
          <w:smallCaps/>
          <w:szCs w:val="16"/>
        </w:rPr>
        <w:t>Partnership on AI</w:t>
      </w:r>
      <w:r w:rsidRPr="003B542F">
        <w:rPr>
          <w:rFonts w:ascii="EB Garamond" w:hAnsi="EB Garamond"/>
          <w:szCs w:val="16"/>
        </w:rPr>
        <w:t>, https://partnershiponai.org/about (last visited Aug. 1, 2023).</w:t>
      </w:r>
    </w:p>
  </w:footnote>
  <w:footnote w:id="372">
    <w:p w14:paraId="0C76FD9E"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UNESCO, M</w:t>
      </w:r>
      <w:r w:rsidRPr="003B542F">
        <w:rPr>
          <w:rFonts w:ascii="EB Garamond" w:eastAsia="Century Schoolbook" w:hAnsi="EB Garamond"/>
          <w:szCs w:val="16"/>
        </w:rPr>
        <w:t>issing Links in AI Governance</w:t>
      </w:r>
      <w:r w:rsidRPr="003B542F">
        <w:rPr>
          <w:rFonts w:ascii="EB Garamond" w:hAnsi="EB Garamond"/>
          <w:szCs w:val="16"/>
        </w:rPr>
        <w:t xml:space="preserve"> 16 (2023).</w:t>
      </w:r>
    </w:p>
  </w:footnote>
  <w:footnote w:id="373">
    <w:p w14:paraId="4BEC4B86"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Walter G. Johnson &amp; Diana M. Bowman, A Survey of Instruments and Institutions Available for the Global Governance of Artificial Intelligence, 40 </w:t>
      </w:r>
      <w:r w:rsidRPr="003B542F">
        <w:rPr>
          <w:rFonts w:ascii="EB Garamond" w:hAnsi="EB Garamond"/>
          <w:smallCaps/>
          <w:szCs w:val="16"/>
        </w:rPr>
        <w:t>IEEE Tech. &amp; Soc’y Magazine</w:t>
      </w:r>
      <w:r w:rsidRPr="003B542F">
        <w:rPr>
          <w:rFonts w:ascii="EB Garamond" w:hAnsi="EB Garamond"/>
          <w:szCs w:val="16"/>
        </w:rPr>
        <w:t xml:space="preserve">  68, 71 (Dec. 2021).</w:t>
      </w:r>
    </w:p>
  </w:footnote>
  <w:footnote w:id="374">
    <w:p w14:paraId="431A2534" w14:textId="4D6436A5"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Johnson &amp; Bowman,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_Ref139817930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369</w:t>
      </w:r>
      <w:r w:rsidRPr="003B542F">
        <w:rPr>
          <w:rFonts w:ascii="EB Garamond" w:hAnsi="EB Garamond"/>
          <w:szCs w:val="16"/>
        </w:rPr>
        <w:fldChar w:fldCharType="end"/>
      </w:r>
      <w:r w:rsidRPr="003B542F">
        <w:rPr>
          <w:rFonts w:ascii="EB Garamond" w:hAnsi="EB Garamond"/>
          <w:szCs w:val="16"/>
        </w:rPr>
        <w:t>, at 71; Veale et al.,</w:t>
      </w:r>
      <w:r w:rsidRPr="003B542F">
        <w:rPr>
          <w:rFonts w:ascii="EB Garamond" w:hAnsi="EB Garamond"/>
          <w:i/>
          <w:iCs/>
          <w:szCs w:val="16"/>
        </w:rPr>
        <w:t xml:space="preserve"> 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_Ref141961260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315</w:t>
      </w:r>
      <w:r w:rsidRPr="003B542F">
        <w:rPr>
          <w:rFonts w:ascii="EB Garamond" w:hAnsi="EB Garamond"/>
          <w:szCs w:val="16"/>
        </w:rPr>
        <w:fldChar w:fldCharType="end"/>
      </w:r>
      <w:r w:rsidRPr="003B542F">
        <w:rPr>
          <w:rFonts w:ascii="EB Garamond" w:hAnsi="EB Garamond"/>
          <w:szCs w:val="16"/>
        </w:rPr>
        <w:t>, at 10.</w:t>
      </w:r>
    </w:p>
  </w:footnote>
  <w:footnote w:id="375">
    <w:p w14:paraId="5D120758" w14:textId="18AD8F1C"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Johnson &amp; Bowman,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_Ref139817930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369</w:t>
      </w:r>
      <w:r w:rsidRPr="003B542F">
        <w:rPr>
          <w:rFonts w:ascii="EB Garamond" w:hAnsi="EB Garamond"/>
          <w:szCs w:val="16"/>
        </w:rPr>
        <w:fldChar w:fldCharType="end"/>
      </w:r>
      <w:r w:rsidRPr="003B542F">
        <w:rPr>
          <w:rFonts w:ascii="EB Garamond" w:hAnsi="EB Garamond"/>
          <w:szCs w:val="16"/>
        </w:rPr>
        <w:t xml:space="preserve">, at 71. </w:t>
      </w:r>
    </w:p>
  </w:footnote>
  <w:footnote w:id="376">
    <w:p w14:paraId="17B09170"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What We Do</w:t>
      </w:r>
      <w:r w:rsidRPr="003B542F">
        <w:rPr>
          <w:rFonts w:ascii="EB Garamond" w:hAnsi="EB Garamond"/>
          <w:szCs w:val="16"/>
        </w:rPr>
        <w:t>, ISO, https://www.iso.org/what-we-do.html (last visited Aug. 1, 2023).</w:t>
      </w:r>
    </w:p>
  </w:footnote>
  <w:footnote w:id="377">
    <w:p w14:paraId="6BC840B0" w14:textId="77777777" w:rsidR="006775F8" w:rsidRPr="003B542F" w:rsidRDefault="006775F8"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Hadrien Pouget, </w:t>
      </w:r>
      <w:r w:rsidRPr="003B542F">
        <w:rPr>
          <w:rFonts w:ascii="EB Garamond" w:eastAsia="Adobe Garamond Pro" w:hAnsi="EB Garamond"/>
          <w:i/>
          <w:iCs/>
          <w:szCs w:val="16"/>
        </w:rPr>
        <w:t>What Will the Role of Standards Be in AI Governance?</w:t>
      </w:r>
      <w:r w:rsidRPr="003B542F">
        <w:rPr>
          <w:rFonts w:ascii="EB Garamond" w:eastAsia="Adobe Garamond Pro" w:hAnsi="EB Garamond"/>
          <w:szCs w:val="16"/>
        </w:rPr>
        <w:t xml:space="preserve">, </w:t>
      </w:r>
      <w:r w:rsidRPr="003B542F">
        <w:rPr>
          <w:rFonts w:ascii="EB Garamond" w:eastAsia="Adobe Garamond Pro" w:hAnsi="EB Garamond"/>
          <w:smallCaps/>
          <w:szCs w:val="16"/>
        </w:rPr>
        <w:t>Ada Lovelace Inst.</w:t>
      </w:r>
      <w:r w:rsidRPr="003B542F">
        <w:rPr>
          <w:rFonts w:ascii="EB Garamond" w:eastAsia="Adobe Garamond Pro" w:hAnsi="EB Garamond"/>
          <w:szCs w:val="16"/>
        </w:rPr>
        <w:t xml:space="preserve"> (Apr. 5, 2023), https://www.adalovelaceinstitute.org/blog/role-of-standards-in-ai-governance; </w:t>
      </w:r>
      <w:r w:rsidRPr="003B542F">
        <w:rPr>
          <w:rFonts w:ascii="EB Garamond" w:eastAsia="Adobe Garamond Pro" w:hAnsi="EB Garamond"/>
          <w:i/>
          <w:iCs/>
          <w:szCs w:val="16"/>
        </w:rPr>
        <w:t>ISO/IEC 23894:2023(en)</w:t>
      </w:r>
      <w:r w:rsidRPr="003B542F">
        <w:rPr>
          <w:rFonts w:ascii="EB Garamond" w:eastAsia="Adobe Garamond Pro" w:hAnsi="EB Garamond"/>
          <w:szCs w:val="16"/>
        </w:rPr>
        <w:t xml:space="preserve">, ISO, https://www.iso.org/obp/ui/en/#iso:std:iso-iec:23894:ed-1:v1:en.; Sam De Silva &amp; Barbara Zapisetskaya, </w:t>
      </w:r>
      <w:r w:rsidRPr="003B542F">
        <w:rPr>
          <w:rFonts w:ascii="EB Garamond" w:eastAsia="Adobe Garamond Pro" w:hAnsi="EB Garamond"/>
          <w:i/>
          <w:iCs/>
          <w:szCs w:val="16"/>
        </w:rPr>
        <w:t>Managing AI: What Businesses Should Know about the Proposed ISO Standard</w:t>
      </w:r>
      <w:r w:rsidRPr="003B542F">
        <w:rPr>
          <w:rFonts w:ascii="EB Garamond" w:eastAsia="Adobe Garamond Pro" w:hAnsi="EB Garamond"/>
          <w:szCs w:val="16"/>
        </w:rPr>
        <w:t xml:space="preserve">, </w:t>
      </w:r>
      <w:r w:rsidRPr="003B542F">
        <w:rPr>
          <w:rFonts w:ascii="EB Garamond" w:eastAsia="Adobe Garamond Pro" w:hAnsi="EB Garamond"/>
          <w:smallCaps/>
          <w:szCs w:val="16"/>
        </w:rPr>
        <w:t>CMS L. Now</w:t>
      </w:r>
      <w:r w:rsidRPr="003B542F">
        <w:rPr>
          <w:rFonts w:ascii="EB Garamond" w:eastAsia="Adobe Garamond Pro" w:hAnsi="EB Garamond"/>
          <w:szCs w:val="16"/>
        </w:rPr>
        <w:t xml:space="preserve"> (Apr. 14, 2023), https://cms-lawnow.com/en/ealerts/2023/04/managing-ai-what-businesses-should-know-about-the-proposed-iso-standard.</w:t>
      </w:r>
    </w:p>
  </w:footnote>
  <w:footnote w:id="378">
    <w:p w14:paraId="7C669951"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The IEEE’s AI ethics and governance standards are available at </w:t>
      </w:r>
      <w:r w:rsidRPr="003B542F">
        <w:rPr>
          <w:rFonts w:ascii="EB Garamond" w:hAnsi="EB Garamond"/>
          <w:i/>
          <w:iCs/>
          <w:szCs w:val="16"/>
        </w:rPr>
        <w:t>IEEE Introduces Free Access to AI Ethics and Governance Standards</w:t>
      </w:r>
      <w:r w:rsidRPr="003B542F">
        <w:rPr>
          <w:rFonts w:ascii="EB Garamond" w:hAnsi="EB Garamond"/>
          <w:szCs w:val="16"/>
        </w:rPr>
        <w:t xml:space="preserve">, </w:t>
      </w:r>
      <w:r w:rsidRPr="003B542F">
        <w:rPr>
          <w:rFonts w:ascii="EB Garamond" w:hAnsi="EB Garamond"/>
          <w:smallCaps/>
          <w:szCs w:val="16"/>
        </w:rPr>
        <w:t>LibraryLearningSpace</w:t>
      </w:r>
      <w:r w:rsidRPr="003B542F">
        <w:rPr>
          <w:rFonts w:ascii="EB Garamond" w:hAnsi="EB Garamond"/>
          <w:szCs w:val="16"/>
        </w:rPr>
        <w:t xml:space="preserve">, https://librarylearningspace.com/ieee-introduces-free-access-to-ai-ethics-and-governance-standards (last visited Aug. 1, 2023).  </w:t>
      </w:r>
      <w:r w:rsidRPr="003B542F">
        <w:rPr>
          <w:rFonts w:ascii="EB Garamond" w:hAnsi="EB Garamond"/>
          <w:i/>
          <w:iCs/>
          <w:szCs w:val="16"/>
        </w:rPr>
        <w:t>See also</w:t>
      </w:r>
      <w:r w:rsidRPr="003B542F">
        <w:rPr>
          <w:rFonts w:ascii="EB Garamond" w:hAnsi="EB Garamond"/>
          <w:szCs w:val="16"/>
        </w:rPr>
        <w:t xml:space="preserve"> Alan F.T. Winfield et al., </w:t>
      </w:r>
      <w:r w:rsidRPr="003B542F">
        <w:rPr>
          <w:rFonts w:ascii="EB Garamond" w:hAnsi="EB Garamond"/>
          <w:i/>
          <w:iCs/>
          <w:szCs w:val="16"/>
        </w:rPr>
        <w:t>IEEE P7001: A Proposed Standard on Transparency</w:t>
      </w:r>
      <w:r w:rsidRPr="003B542F">
        <w:rPr>
          <w:rFonts w:ascii="EB Garamond" w:hAnsi="EB Garamond"/>
          <w:szCs w:val="16"/>
        </w:rPr>
        <w:t xml:space="preserve">, 8 </w:t>
      </w:r>
      <w:r w:rsidRPr="003B542F">
        <w:rPr>
          <w:rFonts w:ascii="EB Garamond" w:hAnsi="EB Garamond"/>
          <w:smallCaps/>
          <w:szCs w:val="16"/>
        </w:rPr>
        <w:t>Frontiers Robotics and AI</w:t>
      </w:r>
      <w:r w:rsidRPr="003B542F">
        <w:rPr>
          <w:rFonts w:ascii="EB Garamond" w:hAnsi="EB Garamond"/>
          <w:szCs w:val="16"/>
        </w:rPr>
        <w:t xml:space="preserve">, article 665729 (2021); </w:t>
      </w:r>
      <w:r w:rsidRPr="003B542F">
        <w:rPr>
          <w:rFonts w:ascii="EB Garamond" w:hAnsi="EB Garamond"/>
          <w:smallCaps/>
          <w:szCs w:val="16"/>
        </w:rPr>
        <w:t>Josep Soler Garrido, et al.</w:t>
      </w:r>
      <w:r w:rsidRPr="003B542F">
        <w:rPr>
          <w:rFonts w:ascii="EB Garamond" w:hAnsi="EB Garamond"/>
          <w:i/>
          <w:iCs/>
          <w:smallCaps/>
          <w:szCs w:val="16"/>
        </w:rPr>
        <w:t xml:space="preserve">, </w:t>
      </w:r>
      <w:r w:rsidRPr="003B542F">
        <w:rPr>
          <w:rFonts w:ascii="EB Garamond" w:hAnsi="EB Garamond"/>
          <w:smallCaps/>
          <w:szCs w:val="16"/>
        </w:rPr>
        <w:t>AI Watch: Artificial Intelligence Standardisation Landscape Update</w:t>
      </w:r>
      <w:r w:rsidRPr="003B542F">
        <w:rPr>
          <w:rFonts w:ascii="EB Garamond" w:hAnsi="EB Garamond"/>
          <w:szCs w:val="16"/>
        </w:rPr>
        <w:t xml:space="preserve"> 4–5 (2023).</w:t>
      </w:r>
    </w:p>
  </w:footnote>
  <w:footnote w:id="379">
    <w:p w14:paraId="0714C286" w14:textId="77777777" w:rsidR="006775F8" w:rsidRPr="003B542F" w:rsidRDefault="006775F8"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N</w:t>
      </w:r>
      <w:r w:rsidRPr="003B542F">
        <w:rPr>
          <w:rFonts w:ascii="EB Garamond" w:eastAsia="Adobe Garamond Pro" w:hAnsi="EB Garamond"/>
          <w:smallCaps/>
          <w:szCs w:val="16"/>
        </w:rPr>
        <w:t>at‘l Inst. of Standards &amp; Tech.</w:t>
      </w:r>
      <w:r w:rsidRPr="003B542F">
        <w:rPr>
          <w:rFonts w:ascii="EB Garamond" w:eastAsia="Adobe Garamond Pro" w:hAnsi="EB Garamond"/>
          <w:szCs w:val="16"/>
        </w:rPr>
        <w:t>, Artificial Intelligence Risk Management Framework (AI RMF 1.0) (2023).</w:t>
      </w:r>
    </w:p>
  </w:footnote>
  <w:footnote w:id="380">
    <w:p w14:paraId="6CC5D047" w14:textId="4E813310"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Hiroshima Process International Code of Conduct for Organizations Developing Advanced AI Systems, </w:t>
      </w:r>
      <w:hyperlink r:id="rId16" w:history="1">
        <w:r w:rsidRPr="003B542F">
          <w:rPr>
            <w:rStyle w:val="Hyperlink"/>
            <w:rFonts w:ascii="EB Garamond" w:hAnsi="EB Garamond"/>
            <w:szCs w:val="16"/>
          </w:rPr>
          <w:t>https://www.mofa.go.jp/files/100573473.pdf</w:t>
        </w:r>
      </w:hyperlink>
      <w:r w:rsidRPr="003B542F">
        <w:rPr>
          <w:rFonts w:ascii="EB Garamond" w:hAnsi="EB Garamond"/>
          <w:szCs w:val="16"/>
        </w:rPr>
        <w:t xml:space="preserve">; G7 Leaders’ Statement on the Hiroshima AI Process, Oct. 30, 2023, </w:t>
      </w:r>
      <w:hyperlink r:id="rId17" w:history="1">
        <w:r w:rsidRPr="003B542F">
          <w:rPr>
            <w:rStyle w:val="Hyperlink"/>
            <w:rFonts w:ascii="EB Garamond" w:hAnsi="EB Garamond"/>
            <w:szCs w:val="16"/>
          </w:rPr>
          <w:t>https://www.whitehouse.gov/briefing-room/statements-releases/2023/10/30/g7-leaders-statement-on-the-hiroshima-ai-process/</w:t>
        </w:r>
      </w:hyperlink>
      <w:r w:rsidRPr="003B542F">
        <w:rPr>
          <w:rFonts w:ascii="EB Garamond" w:hAnsi="EB Garamond"/>
          <w:szCs w:val="16"/>
        </w:rPr>
        <w:t>.</w:t>
      </w:r>
    </w:p>
  </w:footnote>
  <w:footnote w:id="381">
    <w:p w14:paraId="4277392A" w14:textId="48410DE6"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Pouget,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_Ref142060859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373</w:t>
      </w:r>
      <w:r w:rsidRPr="003B542F">
        <w:rPr>
          <w:rFonts w:ascii="EB Garamond" w:hAnsi="EB Garamond"/>
          <w:szCs w:val="16"/>
        </w:rPr>
        <w:fldChar w:fldCharType="end"/>
      </w:r>
      <w:r w:rsidRPr="003B542F">
        <w:rPr>
          <w:rFonts w:ascii="EB Garamond" w:hAnsi="EB Garamond"/>
          <w:szCs w:val="16"/>
        </w:rPr>
        <w:t>.</w:t>
      </w:r>
    </w:p>
  </w:footnote>
  <w:footnote w:id="382">
    <w:p w14:paraId="72D8D9B8" w14:textId="742FCB2F"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Hunter et al.</w:t>
      </w:r>
      <w:r w:rsidRPr="003B542F">
        <w:rPr>
          <w:rFonts w:ascii="EB Garamond" w:hAnsi="EB Garamond"/>
          <w:szCs w:val="16"/>
        </w:rPr>
        <w:t xml:space="preser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_Ref139627124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350</w:t>
      </w:r>
      <w:r w:rsidRPr="003B542F">
        <w:rPr>
          <w:rFonts w:ascii="EB Garamond" w:hAnsi="EB Garamond"/>
          <w:szCs w:val="16"/>
        </w:rPr>
        <w:fldChar w:fldCharType="end"/>
      </w:r>
      <w:r w:rsidRPr="003B542F">
        <w:rPr>
          <w:rFonts w:ascii="EB Garamond" w:hAnsi="EB Garamond"/>
          <w:szCs w:val="16"/>
        </w:rPr>
        <w:t>, at 285.</w:t>
      </w:r>
    </w:p>
  </w:footnote>
  <w:footnote w:id="383">
    <w:p w14:paraId="04256368"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How to Worry Wisely about Artificial Intelligence</w:t>
      </w:r>
      <w:r w:rsidRPr="003B542F">
        <w:rPr>
          <w:rFonts w:ascii="EB Garamond" w:hAnsi="EB Garamond"/>
          <w:szCs w:val="16"/>
        </w:rPr>
        <w:t xml:space="preserve">, </w:t>
      </w:r>
      <w:r w:rsidRPr="003B542F">
        <w:rPr>
          <w:rFonts w:ascii="EB Garamond" w:hAnsi="EB Garamond"/>
          <w:smallCaps/>
          <w:szCs w:val="16"/>
        </w:rPr>
        <w:t xml:space="preserve">Economist </w:t>
      </w:r>
      <w:r w:rsidRPr="003B542F">
        <w:rPr>
          <w:rFonts w:ascii="EB Garamond" w:hAnsi="EB Garamond"/>
          <w:szCs w:val="16"/>
        </w:rPr>
        <w:t>(Apr. 20, 2023), https://www.economist.com/leaders/2023/04/20/how-to-worry-wisely-about-artificial-intelligence.</w:t>
      </w:r>
    </w:p>
  </w:footnote>
  <w:footnote w:id="384">
    <w:p w14:paraId="29632E20" w14:textId="5E47FE01"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Bodansky</w:t>
      </w:r>
      <w:r w:rsidRPr="003B542F">
        <w:rPr>
          <w:rFonts w:ascii="EB Garamond" w:hAnsi="EB Garamond"/>
          <w:szCs w:val="16"/>
        </w:rPr>
        <w:t xml:space="preser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_Ref139627124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350</w:t>
      </w:r>
      <w:r w:rsidRPr="003B542F">
        <w:rPr>
          <w:rFonts w:ascii="EB Garamond" w:hAnsi="EB Garamond"/>
          <w:szCs w:val="16"/>
        </w:rPr>
        <w:fldChar w:fldCharType="end"/>
      </w:r>
      <w:r w:rsidRPr="003B542F">
        <w:rPr>
          <w:rFonts w:ascii="EB Garamond" w:hAnsi="EB Garamond"/>
          <w:szCs w:val="16"/>
        </w:rPr>
        <w:t>, at 15-16, 157.</w:t>
      </w:r>
    </w:p>
  </w:footnote>
  <w:footnote w:id="385">
    <w:p w14:paraId="5CED54F2" w14:textId="0DE812E6"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Marchant &amp; Allenby,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_Ref139817043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333</w:t>
      </w:r>
      <w:r w:rsidRPr="003B542F">
        <w:rPr>
          <w:rFonts w:ascii="EB Garamond" w:hAnsi="EB Garamond"/>
          <w:szCs w:val="16"/>
        </w:rPr>
        <w:fldChar w:fldCharType="end"/>
      </w:r>
      <w:r w:rsidRPr="003B542F">
        <w:rPr>
          <w:rFonts w:ascii="EB Garamond" w:hAnsi="EB Garamond"/>
          <w:szCs w:val="16"/>
        </w:rPr>
        <w:t>, at 110.</w:t>
      </w:r>
    </w:p>
  </w:footnote>
  <w:footnote w:id="386">
    <w:p w14:paraId="17E0A128" w14:textId="2BF88FB9"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Marchant,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_Ref140058966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354</w:t>
      </w:r>
      <w:r w:rsidRPr="003B542F">
        <w:rPr>
          <w:rFonts w:ascii="EB Garamond" w:hAnsi="EB Garamond"/>
          <w:szCs w:val="16"/>
        </w:rPr>
        <w:fldChar w:fldCharType="end"/>
      </w:r>
      <w:r w:rsidRPr="003B542F">
        <w:rPr>
          <w:rFonts w:ascii="EB Garamond" w:hAnsi="EB Garamond"/>
          <w:szCs w:val="16"/>
        </w:rPr>
        <w:t>, at 3.</w:t>
      </w:r>
    </w:p>
  </w:footnote>
  <w:footnote w:id="387">
    <w:p w14:paraId="1F933BD2" w14:textId="3664F706"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Veale et al.,</w:t>
      </w:r>
      <w:r w:rsidRPr="003B542F">
        <w:rPr>
          <w:rFonts w:ascii="EB Garamond" w:hAnsi="EB Garamond"/>
          <w:i/>
          <w:iCs/>
          <w:szCs w:val="16"/>
        </w:rPr>
        <w:t xml:space="preserve"> 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_Ref141961260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315</w:t>
      </w:r>
      <w:r w:rsidRPr="003B542F">
        <w:rPr>
          <w:rFonts w:ascii="EB Garamond" w:hAnsi="EB Garamond"/>
          <w:szCs w:val="16"/>
        </w:rPr>
        <w:fldChar w:fldCharType="end"/>
      </w:r>
      <w:r w:rsidRPr="003B542F">
        <w:rPr>
          <w:rFonts w:ascii="EB Garamond" w:hAnsi="EB Garamond"/>
          <w:szCs w:val="16"/>
        </w:rPr>
        <w:t>, at 12.</w:t>
      </w:r>
    </w:p>
  </w:footnote>
  <w:footnote w:id="388">
    <w:p w14:paraId="6E6ABB48" w14:textId="77777777" w:rsidR="006775F8" w:rsidRPr="003B542F" w:rsidRDefault="006775F8" w:rsidP="0016785A">
      <w:pPr>
        <w:pStyle w:val="FootnoteText"/>
        <w:rPr>
          <w:rFonts w:ascii="EB Garamond" w:hAnsi="EB Garamond"/>
          <w:szCs w:val="16"/>
        </w:rPr>
      </w:pPr>
      <w:r w:rsidRPr="003B542F">
        <w:rPr>
          <w:rStyle w:val="FootnoteReference"/>
          <w:rFonts w:ascii="EB Garamond" w:eastAsia="Adobe Garamond Pro" w:hAnsi="EB Garamond"/>
          <w:szCs w:val="16"/>
        </w:rPr>
        <w:footnoteRef/>
      </w:r>
      <w:r w:rsidRPr="003B542F">
        <w:rPr>
          <w:rFonts w:ascii="EB Garamond" w:eastAsia="Adobe Garamond Pro" w:hAnsi="EB Garamond"/>
          <w:szCs w:val="16"/>
        </w:rPr>
        <w:t xml:space="preserve"> Shana Lynch, </w:t>
      </w:r>
      <w:r w:rsidRPr="003B542F">
        <w:rPr>
          <w:rFonts w:ascii="EB Garamond" w:eastAsia="Adobe Garamond Pro" w:hAnsi="EB Garamond"/>
          <w:i/>
          <w:iCs/>
          <w:szCs w:val="16"/>
        </w:rPr>
        <w:t>2023 State of AI in 14 Charts</w:t>
      </w:r>
      <w:r w:rsidRPr="003B542F">
        <w:rPr>
          <w:rFonts w:ascii="EB Garamond" w:eastAsia="Adobe Garamond Pro" w:hAnsi="EB Garamond"/>
          <w:szCs w:val="16"/>
        </w:rPr>
        <w:t xml:space="preserve">, </w:t>
      </w:r>
      <w:r w:rsidRPr="003B542F">
        <w:rPr>
          <w:rFonts w:ascii="EB Garamond" w:eastAsia="Adobe Garamond Pro" w:hAnsi="EB Garamond"/>
          <w:smallCaps/>
          <w:szCs w:val="16"/>
        </w:rPr>
        <w:t xml:space="preserve">Stanford </w:t>
      </w:r>
      <w:r w:rsidRPr="003B542F">
        <w:rPr>
          <w:rFonts w:ascii="EB Garamond" w:eastAsia="Adobe Garamond Pro" w:hAnsi="EB Garamond"/>
          <w:szCs w:val="16"/>
        </w:rPr>
        <w:t>HAI (Apr. 3, 2023), https://hai.stanford.edu/news/2023-state-ai-14-charts.</w:t>
      </w:r>
    </w:p>
  </w:footnote>
  <w:footnote w:id="389">
    <w:p w14:paraId="0F9FAAC0"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David Marchese, </w:t>
      </w:r>
      <w:r w:rsidRPr="003B542F">
        <w:rPr>
          <w:rFonts w:ascii="EB Garamond" w:hAnsi="EB Garamond"/>
          <w:i/>
          <w:iCs/>
          <w:szCs w:val="16"/>
        </w:rPr>
        <w:t>How Do We Ensure an A.I. Future That Allows for Human Thriving?</w:t>
      </w:r>
      <w:r w:rsidRPr="003B542F">
        <w:rPr>
          <w:rFonts w:ascii="EB Garamond" w:hAnsi="EB Garamond"/>
          <w:szCs w:val="16"/>
        </w:rPr>
        <w:t xml:space="preserve">, </w:t>
      </w:r>
      <w:r w:rsidRPr="003B542F">
        <w:rPr>
          <w:rFonts w:ascii="EB Garamond" w:hAnsi="EB Garamond"/>
          <w:smallCaps/>
          <w:szCs w:val="16"/>
        </w:rPr>
        <w:t>N.Y. Times Magazine</w:t>
      </w:r>
      <w:r w:rsidRPr="003B542F">
        <w:rPr>
          <w:rFonts w:ascii="EB Garamond" w:hAnsi="EB Garamond"/>
          <w:szCs w:val="16"/>
        </w:rPr>
        <w:t xml:space="preserve"> (May 2, 2023), https://www.nytimes.com/interactive/2023/05/02/magazine/ai-gary-marcus.html (reporting comments by NYU professor Gary Marcus regarding bipartisan and global support for international regulation of AI).</w:t>
      </w:r>
    </w:p>
  </w:footnote>
  <w:footnote w:id="390">
    <w:p w14:paraId="7B66494F" w14:textId="02DF7879"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Economist</w:t>
      </w:r>
      <w:r w:rsidRPr="003B542F">
        <w:rPr>
          <w:rFonts w:ascii="EB Garamond" w:hAnsi="EB Garamond"/>
          <w:szCs w:val="16"/>
        </w:rPr>
        <w:t xml:space="preserve">,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_Ref141888853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379</w:t>
      </w:r>
      <w:r w:rsidRPr="003B542F">
        <w:rPr>
          <w:rFonts w:ascii="EB Garamond" w:hAnsi="EB Garamond"/>
          <w:szCs w:val="16"/>
        </w:rPr>
        <w:fldChar w:fldCharType="end"/>
      </w:r>
      <w:r w:rsidRPr="003B542F">
        <w:rPr>
          <w:rFonts w:ascii="EB Garamond" w:hAnsi="EB Garamond"/>
          <w:szCs w:val="16"/>
        </w:rPr>
        <w:t>.</w:t>
      </w:r>
    </w:p>
  </w:footnote>
  <w:footnote w:id="391">
    <w:p w14:paraId="1E17596E" w14:textId="77777777" w:rsidR="006775F8" w:rsidRPr="003B542F" w:rsidRDefault="006775F8" w:rsidP="0016785A">
      <w:pPr>
        <w:pStyle w:val="FootnoteText"/>
        <w:rPr>
          <w:rFonts w:ascii="EB Garamond" w:hAnsi="EB Garamond"/>
          <w:i/>
          <w:iCs/>
          <w:szCs w:val="16"/>
        </w:rPr>
      </w:pPr>
      <w:r w:rsidRPr="003B542F">
        <w:rPr>
          <w:rStyle w:val="FootnoteReference"/>
          <w:rFonts w:ascii="EB Garamond" w:eastAsia="Garamond Premr Pro" w:hAnsi="EB Garamond"/>
          <w:szCs w:val="16"/>
        </w:rPr>
        <w:footnoteRef/>
      </w:r>
      <w:r w:rsidRPr="003B542F">
        <w:rPr>
          <w:rFonts w:ascii="EB Garamond" w:eastAsia="Garamond Premr Pro" w:hAnsi="EB Garamond"/>
          <w:szCs w:val="16"/>
        </w:rPr>
        <w:t xml:space="preserve"> U.K. Dep‘t for Sci., Innovation &amp; Tech., A Pro-Innovation Approach to AI Regulation (2023).</w:t>
      </w:r>
    </w:p>
  </w:footnote>
  <w:footnote w:id="392">
    <w:p w14:paraId="00CEA303" w14:textId="77777777" w:rsidR="006775F8" w:rsidRPr="003B542F" w:rsidRDefault="006775F8" w:rsidP="0016785A">
      <w:pPr>
        <w:pStyle w:val="FootnoteText"/>
        <w:rPr>
          <w:rFonts w:ascii="EB Garamond" w:hAnsi="EB Garamond"/>
          <w:i/>
          <w:iCs/>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w:t>
      </w:r>
      <w:r w:rsidRPr="003B542F">
        <w:rPr>
          <w:rFonts w:ascii="EB Garamond" w:hAnsi="EB Garamond"/>
          <w:i/>
          <w:iCs/>
          <w:szCs w:val="16"/>
        </w:rPr>
        <w:t xml:space="preserve"> </w:t>
      </w:r>
      <w:r w:rsidRPr="003B542F">
        <w:rPr>
          <w:rFonts w:ascii="EB Garamond" w:hAnsi="EB Garamond"/>
          <w:szCs w:val="16"/>
        </w:rPr>
        <w:t>5–6, 13, 23, 35.</w:t>
      </w:r>
    </w:p>
  </w:footnote>
  <w:footnote w:id="393">
    <w:p w14:paraId="12505999"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 23–24.</w:t>
      </w:r>
    </w:p>
  </w:footnote>
  <w:footnote w:id="394">
    <w:p w14:paraId="2F89FC34"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35, 58.</w:t>
      </w:r>
    </w:p>
  </w:footnote>
  <w:footnote w:id="395">
    <w:p w14:paraId="79D98351"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Kim Mackrael, </w:t>
      </w:r>
      <w:r w:rsidRPr="003B542F">
        <w:rPr>
          <w:rFonts w:ascii="EB Garamond" w:hAnsi="EB Garamond"/>
          <w:i/>
          <w:iCs/>
          <w:szCs w:val="16"/>
        </w:rPr>
        <w:t>Sweeping Regulation of AI Advances in European Union Deal</w:t>
      </w:r>
      <w:r w:rsidRPr="003B542F">
        <w:rPr>
          <w:rFonts w:ascii="EB Garamond" w:hAnsi="EB Garamond"/>
          <w:szCs w:val="16"/>
        </w:rPr>
        <w:t xml:space="preserve">, </w:t>
      </w:r>
      <w:r w:rsidRPr="003B542F">
        <w:rPr>
          <w:rFonts w:ascii="EB Garamond" w:hAnsi="EB Garamond"/>
          <w:smallCaps/>
          <w:szCs w:val="16"/>
        </w:rPr>
        <w:t>Wall. St. J.</w:t>
      </w:r>
      <w:r w:rsidRPr="003B542F">
        <w:rPr>
          <w:rFonts w:ascii="EB Garamond" w:hAnsi="EB Garamond"/>
          <w:szCs w:val="16"/>
        </w:rPr>
        <w:t xml:space="preserve">, Dec. 8, 2023 (explaining that political deal reached on AI regulation in December 2023 still requires final approval from parliamentarians and representatives); Jess Weatherbed, </w:t>
      </w:r>
      <w:r w:rsidRPr="003B542F">
        <w:rPr>
          <w:rFonts w:ascii="EB Garamond" w:hAnsi="EB Garamond"/>
          <w:i/>
          <w:iCs/>
          <w:szCs w:val="16"/>
        </w:rPr>
        <w:t>Why the AI Act Was So Hard to Pass</w:t>
      </w:r>
      <w:r w:rsidRPr="003B542F">
        <w:rPr>
          <w:rFonts w:ascii="EB Garamond" w:hAnsi="EB Garamond"/>
          <w:szCs w:val="16"/>
        </w:rPr>
        <w:t xml:space="preserve">, </w:t>
      </w:r>
      <w:r w:rsidRPr="003B542F">
        <w:rPr>
          <w:rFonts w:ascii="EB Garamond" w:hAnsi="EB Garamond"/>
          <w:smallCaps/>
          <w:szCs w:val="16"/>
        </w:rPr>
        <w:t>The Verge</w:t>
      </w:r>
      <w:r w:rsidRPr="003B542F">
        <w:rPr>
          <w:rFonts w:ascii="EB Garamond" w:hAnsi="EB Garamond"/>
          <w:szCs w:val="16"/>
        </w:rPr>
        <w:t>, Dec. 13,  2023 (noting that E.U. agreement on AI regulation is based on principles and that approved text of AI act is still being crafted).</w:t>
      </w:r>
    </w:p>
  </w:footnote>
  <w:footnote w:id="396">
    <w:p w14:paraId="288FB024"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Style w:val="FootnoteReference"/>
          <w:rFonts w:ascii="EB Garamond" w:hAnsi="EB Garamond"/>
          <w:szCs w:val="16"/>
        </w:rPr>
        <w:t xml:space="preserve"> </w:t>
      </w:r>
      <w:r w:rsidRPr="003B542F">
        <w:rPr>
          <w:rFonts w:ascii="EB Garamond" w:hAnsi="EB Garamond"/>
          <w:szCs w:val="16"/>
        </w:rPr>
        <w:t>Ryan Browne,</w:t>
      </w:r>
      <w:r w:rsidRPr="003B542F">
        <w:rPr>
          <w:rFonts w:ascii="EB Garamond" w:hAnsi="EB Garamond"/>
          <w:i/>
          <w:iCs/>
          <w:szCs w:val="16"/>
        </w:rPr>
        <w:t xml:space="preserve"> Europe Takes Aim at ChatGPT with What Might Soon Be the West’s First A.I. Law. Here’s What It Means</w:t>
      </w:r>
      <w:r w:rsidRPr="003B542F">
        <w:rPr>
          <w:rFonts w:ascii="EB Garamond" w:hAnsi="EB Garamond"/>
          <w:szCs w:val="16"/>
        </w:rPr>
        <w:t>, CNBC (May 15, 2023), https://www.cnbc.com/2023/05/15/eu-ai-act-europe-takes-aim-at-chatgpt-with-landmark-regulation.html.</w:t>
      </w:r>
    </w:p>
  </w:footnote>
  <w:footnote w:id="397">
    <w:p w14:paraId="2B651658" w14:textId="4FDEF745"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European Parliament, press release, Artificial Intelligence Act: Deal on Comprehensive Rules for Trustworthy AI, Dec. 9, 2023, </w:t>
      </w:r>
      <w:hyperlink r:id="rId18" w:history="1">
        <w:r w:rsidRPr="003B542F">
          <w:rPr>
            <w:rStyle w:val="Hyperlink"/>
            <w:rFonts w:ascii="EB Garamond" w:hAnsi="EB Garamond"/>
            <w:szCs w:val="16"/>
          </w:rPr>
          <w:t>https://www.europarl.europa.eu/news/en/press-room/20231206IPR15699/artificial-intelligence-act-deal-on-comprehensive-rules-for-trustworthy-ai</w:t>
        </w:r>
      </w:hyperlink>
      <w:r w:rsidRPr="003B542F">
        <w:rPr>
          <w:rFonts w:ascii="EB Garamond" w:hAnsi="EB Garamond"/>
          <w:szCs w:val="16"/>
        </w:rPr>
        <w:t xml:space="preserve">; Council of the European Union, press release, Artificial Intelligence Act: Council and Parliament Strike a Deal on the First Rules for AI in the World, Dec. 9, 2023, https://www.consilium.europa.eu/en/press/press-releases/2023/12/09/artificial-intelligence-act-council-and-parliament-strike-a-deal-on-the-first-worldwide-rules-for-ai/.    The legislation allows use of biometric identification systems for law enforcement purposes in targeted searches involving specified serious crimes.  European Parliament, </w:t>
      </w:r>
      <w:r w:rsidRPr="003B542F">
        <w:rPr>
          <w:rFonts w:ascii="EB Garamond" w:hAnsi="EB Garamond"/>
          <w:i/>
          <w:iCs/>
          <w:szCs w:val="16"/>
        </w:rPr>
        <w:t>supra</w:t>
      </w:r>
      <w:r w:rsidRPr="003B542F">
        <w:rPr>
          <w:rFonts w:ascii="EB Garamond" w:hAnsi="EB Garamond"/>
          <w:szCs w:val="16"/>
        </w:rPr>
        <w:t xml:space="preserve">. </w:t>
      </w:r>
    </w:p>
  </w:footnote>
  <w:footnote w:id="398">
    <w:p w14:paraId="6016E976" w14:textId="02433122"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Veale &amp; Borgesius,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_Ref140051424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325</w:t>
      </w:r>
      <w:r w:rsidRPr="003B542F">
        <w:rPr>
          <w:rFonts w:ascii="EB Garamond" w:hAnsi="EB Garamond"/>
          <w:szCs w:val="16"/>
        </w:rPr>
        <w:fldChar w:fldCharType="end"/>
      </w:r>
      <w:r w:rsidRPr="003B542F">
        <w:rPr>
          <w:rFonts w:ascii="EB Garamond" w:hAnsi="EB Garamond"/>
          <w:szCs w:val="16"/>
        </w:rPr>
        <w:t>, at 102–06.</w:t>
      </w:r>
    </w:p>
  </w:footnote>
  <w:footnote w:id="399">
    <w:p w14:paraId="6A07363F"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 106.</w:t>
      </w:r>
    </w:p>
  </w:footnote>
  <w:footnote w:id="400">
    <w:p w14:paraId="31B8FBAF"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 98.</w:t>
      </w:r>
    </w:p>
  </w:footnote>
  <w:footnote w:id="401">
    <w:p w14:paraId="209C3886" w14:textId="0709DF4E"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European Parliament,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_Ref153184431 \h </w:instrText>
      </w:r>
      <w:r w:rsidR="0009377C" w:rsidRPr="003B542F">
        <w:rPr>
          <w:rFonts w:ascii="EB Garamond" w:hAnsi="EB Garamond"/>
          <w:szCs w:val="16"/>
        </w:rPr>
        <w:instrText xml:space="preserve">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393</w:t>
      </w:r>
      <w:r w:rsidRPr="003B542F">
        <w:rPr>
          <w:rFonts w:ascii="EB Garamond" w:hAnsi="EB Garamond"/>
          <w:szCs w:val="16"/>
        </w:rPr>
        <w:fldChar w:fldCharType="end"/>
      </w:r>
      <w:r w:rsidRPr="003B542F">
        <w:rPr>
          <w:rFonts w:ascii="EB Garamond" w:hAnsi="EB Garamond"/>
          <w:szCs w:val="16"/>
        </w:rPr>
        <w:t>.</w:t>
      </w:r>
    </w:p>
  </w:footnote>
  <w:footnote w:id="402">
    <w:p w14:paraId="24313F41" w14:textId="41FD982B"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Council of Europe,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_Ref153184431 \h </w:instrText>
      </w:r>
      <w:r w:rsidR="0009377C" w:rsidRPr="003B542F">
        <w:rPr>
          <w:rFonts w:ascii="EB Garamond" w:hAnsi="EB Garamond"/>
          <w:szCs w:val="16"/>
        </w:rPr>
        <w:instrText xml:space="preserve">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393</w:t>
      </w:r>
      <w:r w:rsidRPr="003B542F">
        <w:rPr>
          <w:rFonts w:ascii="EB Garamond" w:hAnsi="EB Garamond"/>
          <w:szCs w:val="16"/>
        </w:rPr>
        <w:fldChar w:fldCharType="end"/>
      </w:r>
      <w:r w:rsidRPr="003B542F">
        <w:rPr>
          <w:rFonts w:ascii="EB Garamond" w:hAnsi="EB Garamond"/>
          <w:szCs w:val="16"/>
        </w:rPr>
        <w:t>.</w:t>
      </w:r>
    </w:p>
  </w:footnote>
  <w:footnote w:id="403">
    <w:p w14:paraId="10545A89" w14:textId="3E0A6963"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Sheehan,</w:t>
      </w:r>
      <w:r w:rsidRPr="003B542F">
        <w:rPr>
          <w:rFonts w:ascii="EB Garamond" w:hAnsi="EB Garamond"/>
          <w:i/>
          <w:iCs/>
          <w:szCs w:val="16"/>
        </w:rPr>
        <w:t xml:space="preserve"> 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_Ref140059403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324</w:t>
      </w:r>
      <w:r w:rsidRPr="003B542F">
        <w:rPr>
          <w:rFonts w:ascii="EB Garamond" w:hAnsi="EB Garamond"/>
          <w:szCs w:val="16"/>
        </w:rPr>
        <w:fldChar w:fldCharType="end"/>
      </w:r>
      <w:r w:rsidRPr="003B542F">
        <w:rPr>
          <w:rFonts w:ascii="EB Garamond" w:hAnsi="EB Garamond"/>
          <w:szCs w:val="16"/>
        </w:rPr>
        <w:t>, at 14.</w:t>
      </w:r>
    </w:p>
  </w:footnote>
  <w:footnote w:id="404">
    <w:p w14:paraId="0F21FCE9"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w w:val="105"/>
          <w:szCs w:val="16"/>
        </w:rPr>
        <w:t xml:space="preserve">China Law Translate, Interim Measures for the Management of </w:t>
      </w:r>
      <w:r w:rsidRPr="003B542F">
        <w:rPr>
          <w:rFonts w:ascii="EB Garamond" w:hAnsi="EB Garamond"/>
          <w:i/>
          <w:w w:val="105"/>
          <w:szCs w:val="16"/>
        </w:rPr>
        <w:t>Generative</w:t>
      </w:r>
      <w:r w:rsidRPr="003B542F">
        <w:rPr>
          <w:rFonts w:ascii="EB Garamond" w:hAnsi="EB Garamond"/>
          <w:i/>
          <w:spacing w:val="40"/>
          <w:w w:val="105"/>
          <w:szCs w:val="16"/>
        </w:rPr>
        <w:t xml:space="preserve"> </w:t>
      </w:r>
      <w:r w:rsidRPr="003B542F">
        <w:rPr>
          <w:rFonts w:ascii="EB Garamond" w:hAnsi="EB Garamond"/>
          <w:i/>
          <w:w w:val="105"/>
          <w:szCs w:val="16"/>
        </w:rPr>
        <w:t>Artificial Intelligence</w:t>
      </w:r>
      <w:r w:rsidRPr="003B542F">
        <w:rPr>
          <w:rFonts w:ascii="EB Garamond" w:hAnsi="EB Garamond"/>
          <w:i/>
          <w:spacing w:val="40"/>
          <w:w w:val="105"/>
          <w:szCs w:val="16"/>
        </w:rPr>
        <w:t xml:space="preserve"> </w:t>
      </w:r>
      <w:r w:rsidRPr="003B542F">
        <w:rPr>
          <w:rFonts w:ascii="EB Garamond" w:hAnsi="EB Garamond"/>
          <w:i/>
          <w:w w:val="105"/>
          <w:szCs w:val="16"/>
        </w:rPr>
        <w:t>Services</w:t>
      </w:r>
      <w:r w:rsidRPr="003B542F">
        <w:rPr>
          <w:rFonts w:ascii="EB Garamond" w:hAnsi="EB Garamond"/>
          <w:iCs/>
          <w:w w:val="105"/>
          <w:szCs w:val="16"/>
        </w:rPr>
        <w:t>, July 13, 2023, art. 9</w:t>
      </w:r>
      <w:r w:rsidRPr="003B542F">
        <w:rPr>
          <w:rFonts w:ascii="EB Garamond" w:hAnsi="EB Garamond"/>
          <w:spacing w:val="-2"/>
          <w:szCs w:val="16"/>
        </w:rPr>
        <w:t>, https://www.chinalawtranslate.com/en/generative-ai-interim/</w:t>
      </w:r>
      <w:r w:rsidRPr="003B542F">
        <w:rPr>
          <w:rFonts w:ascii="EB Garamond" w:hAnsi="EB Garamond"/>
          <w:szCs w:val="16"/>
        </w:rPr>
        <w:t>.</w:t>
      </w:r>
    </w:p>
  </w:footnote>
  <w:footnote w:id="405">
    <w:p w14:paraId="25F02088"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Id.</w:t>
      </w:r>
      <w:r w:rsidRPr="003B542F">
        <w:rPr>
          <w:rFonts w:ascii="EB Garamond" w:hAnsi="EB Garamond"/>
          <w:szCs w:val="16"/>
        </w:rPr>
        <w:t xml:space="preserve"> at art. 7.</w:t>
      </w:r>
    </w:p>
  </w:footnote>
  <w:footnote w:id="406">
    <w:p w14:paraId="081CC97E"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w:t>
      </w:r>
      <w:r w:rsidRPr="003B542F">
        <w:rPr>
          <w:rFonts w:ascii="EB Garamond" w:hAnsi="EB Garamond"/>
          <w:i/>
          <w:iCs/>
          <w:szCs w:val="16"/>
        </w:rPr>
        <w:t xml:space="preserve"> </w:t>
      </w:r>
      <w:r w:rsidRPr="003B542F">
        <w:rPr>
          <w:rFonts w:ascii="EB Garamond" w:hAnsi="EB Garamond"/>
          <w:szCs w:val="16"/>
        </w:rPr>
        <w:t xml:space="preserve">art. </w:t>
      </w:r>
      <w:r w:rsidRPr="003B542F">
        <w:rPr>
          <w:rFonts w:ascii="EB Garamond" w:hAnsi="EB Garamond"/>
          <w:spacing w:val="-5"/>
          <w:szCs w:val="16"/>
        </w:rPr>
        <w:t xml:space="preserve">17; Josh Ye &amp; Urvi Manoj Dugar, </w:t>
      </w:r>
      <w:r w:rsidRPr="003B542F">
        <w:rPr>
          <w:rFonts w:ascii="EB Garamond" w:hAnsi="EB Garamond"/>
          <w:i/>
          <w:iCs/>
          <w:spacing w:val="-5"/>
          <w:szCs w:val="16"/>
        </w:rPr>
        <w:t>China Lets Baidu, Others Launch ChatGPT-like Bots to Public, Tech Shares Jump</w:t>
      </w:r>
      <w:r w:rsidRPr="003B542F">
        <w:rPr>
          <w:rFonts w:ascii="EB Garamond" w:hAnsi="EB Garamond"/>
          <w:spacing w:val="-5"/>
          <w:szCs w:val="16"/>
        </w:rPr>
        <w:t xml:space="preserve">, </w:t>
      </w:r>
      <w:r w:rsidRPr="003B542F">
        <w:rPr>
          <w:rFonts w:ascii="EB Garamond" w:hAnsi="EB Garamond"/>
          <w:smallCaps/>
          <w:spacing w:val="-5"/>
          <w:szCs w:val="16"/>
        </w:rPr>
        <w:t>Reuters</w:t>
      </w:r>
      <w:r w:rsidRPr="003B542F">
        <w:rPr>
          <w:rFonts w:ascii="EB Garamond" w:hAnsi="EB Garamond"/>
          <w:spacing w:val="-5"/>
          <w:szCs w:val="16"/>
        </w:rPr>
        <w:t>, Aug. 31, 2023</w:t>
      </w:r>
      <w:r w:rsidRPr="003B542F">
        <w:rPr>
          <w:rFonts w:ascii="EB Garamond" w:hAnsi="EB Garamond"/>
          <w:szCs w:val="16"/>
        </w:rPr>
        <w:t>.</w:t>
      </w:r>
    </w:p>
  </w:footnote>
  <w:footnote w:id="407">
    <w:p w14:paraId="536A9035"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Id. </w:t>
      </w:r>
      <w:r w:rsidRPr="003B542F">
        <w:rPr>
          <w:rFonts w:ascii="EB Garamond" w:hAnsi="EB Garamond"/>
          <w:szCs w:val="16"/>
        </w:rPr>
        <w:t>at</w:t>
      </w:r>
      <w:r w:rsidRPr="003B542F">
        <w:rPr>
          <w:rFonts w:ascii="EB Garamond" w:hAnsi="EB Garamond"/>
          <w:i/>
          <w:iCs/>
          <w:szCs w:val="16"/>
        </w:rPr>
        <w:t xml:space="preserve"> </w:t>
      </w:r>
      <w:r w:rsidRPr="003B542F">
        <w:rPr>
          <w:rFonts w:ascii="EB Garamond" w:hAnsi="EB Garamond"/>
          <w:szCs w:val="16"/>
        </w:rPr>
        <w:t xml:space="preserve">arts. 7, 10, 11, 15; Matt O’Shaughnessy, </w:t>
      </w:r>
      <w:r w:rsidRPr="003B542F">
        <w:rPr>
          <w:rFonts w:ascii="EB Garamond" w:hAnsi="EB Garamond"/>
          <w:i/>
          <w:iCs/>
          <w:szCs w:val="16"/>
        </w:rPr>
        <w:t>What a Chinese Regulation Proposal Reveals About AI and Democratic Values</w:t>
      </w:r>
      <w:r w:rsidRPr="003B542F">
        <w:rPr>
          <w:rFonts w:ascii="EB Garamond" w:hAnsi="EB Garamond"/>
          <w:szCs w:val="16"/>
        </w:rPr>
        <w:t xml:space="preserve">, </w:t>
      </w:r>
      <w:r w:rsidRPr="003B542F">
        <w:rPr>
          <w:rFonts w:ascii="EB Garamond" w:hAnsi="EB Garamond"/>
          <w:smallCaps/>
          <w:szCs w:val="16"/>
        </w:rPr>
        <w:t>Carnegie Endowment for Int’l Peace</w:t>
      </w:r>
      <w:r w:rsidRPr="003B542F">
        <w:rPr>
          <w:rFonts w:ascii="EB Garamond" w:hAnsi="EB Garamond"/>
          <w:szCs w:val="16"/>
        </w:rPr>
        <w:t xml:space="preserve"> (May 16, 2023), https://carnegieendowment.org/2023/05/16/what-chinese-regulation-proposal-reveals-about-ai-and-democratic-values-pub-89766.</w:t>
      </w:r>
    </w:p>
  </w:footnote>
  <w:footnote w:id="408">
    <w:p w14:paraId="3A2B2C41"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Interim Measures</w:t>
      </w:r>
      <w:r w:rsidRPr="003B542F">
        <w:rPr>
          <w:rFonts w:ascii="EB Garamond" w:hAnsi="EB Garamond"/>
          <w:szCs w:val="16"/>
        </w:rPr>
        <w:t xml:space="preserve"> at art. 4(1).</w:t>
      </w:r>
    </w:p>
  </w:footnote>
  <w:footnote w:id="409">
    <w:p w14:paraId="254D7BC7"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w w:val="105"/>
          <w:szCs w:val="16"/>
        </w:rPr>
        <w:t xml:space="preserve">O’Shaughnessy.  The regulations apply only to the provision of generative AI services to the public, and not to research and development or internal use within companies.  </w:t>
      </w:r>
      <w:r w:rsidRPr="003B542F">
        <w:rPr>
          <w:rFonts w:ascii="EB Garamond" w:hAnsi="EB Garamond"/>
          <w:i/>
          <w:iCs/>
          <w:w w:val="105"/>
          <w:szCs w:val="16"/>
        </w:rPr>
        <w:t>See</w:t>
      </w:r>
      <w:r w:rsidRPr="003B542F">
        <w:rPr>
          <w:rFonts w:ascii="EB Garamond" w:hAnsi="EB Garamond"/>
          <w:w w:val="105"/>
          <w:szCs w:val="16"/>
        </w:rPr>
        <w:t xml:space="preserve"> Mark MacCarthy, </w:t>
      </w:r>
      <w:r w:rsidRPr="003B542F">
        <w:rPr>
          <w:rFonts w:ascii="EB Garamond" w:hAnsi="EB Garamond"/>
          <w:i/>
          <w:iCs/>
          <w:w w:val="105"/>
          <w:szCs w:val="16"/>
        </w:rPr>
        <w:t>The US and Its Allies Should Engage with China on AI Law and Policy</w:t>
      </w:r>
      <w:r w:rsidRPr="003B542F">
        <w:rPr>
          <w:rFonts w:ascii="EB Garamond" w:hAnsi="EB Garamond"/>
          <w:w w:val="105"/>
          <w:szCs w:val="16"/>
        </w:rPr>
        <w:t>, Brookings, Oct. 19, 2023, https://www.brookings.edu/articles/the-us-and-its-allies-should-engage-with-china-on-ai-law-and-policy/</w:t>
      </w:r>
      <w:r w:rsidRPr="003B542F">
        <w:rPr>
          <w:rFonts w:ascii="EB Garamond" w:hAnsi="EB Garamond"/>
          <w:szCs w:val="16"/>
        </w:rPr>
        <w:t>.</w:t>
      </w:r>
    </w:p>
  </w:footnote>
  <w:footnote w:id="410">
    <w:p w14:paraId="289243AE"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Sigal Samuel, </w:t>
      </w:r>
      <w:r w:rsidRPr="003B542F">
        <w:rPr>
          <w:rFonts w:ascii="EB Garamond" w:hAnsi="EB Garamond"/>
          <w:i/>
          <w:iCs/>
          <w:szCs w:val="16"/>
        </w:rPr>
        <w:t>The Case for Slowing Down AI</w:t>
      </w:r>
      <w:r w:rsidRPr="003B542F">
        <w:rPr>
          <w:rFonts w:ascii="EB Garamond" w:hAnsi="EB Garamond"/>
          <w:szCs w:val="16"/>
        </w:rPr>
        <w:t xml:space="preserve">, </w:t>
      </w:r>
      <w:r w:rsidRPr="003B542F">
        <w:rPr>
          <w:rFonts w:ascii="EB Garamond" w:hAnsi="EB Garamond"/>
          <w:smallCaps/>
          <w:szCs w:val="16"/>
        </w:rPr>
        <w:t>Vox</w:t>
      </w:r>
      <w:r w:rsidRPr="003B542F">
        <w:rPr>
          <w:rFonts w:ascii="EB Garamond" w:hAnsi="EB Garamond"/>
          <w:szCs w:val="16"/>
        </w:rPr>
        <w:t xml:space="preserve"> (Mar. 20, 2023), https://www.vox.com/the-highlight/23621198/artificial-intelligence-chatgpt-openai-existential-risk-china-ai-safety-technology.</w:t>
      </w:r>
    </w:p>
  </w:footnote>
  <w:footnote w:id="411">
    <w:p w14:paraId="0E3B4181" w14:textId="4BD1C0EC"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 xml:space="preserve">See </w:t>
      </w:r>
      <w:r w:rsidRPr="003B542F">
        <w:rPr>
          <w:rFonts w:ascii="EB Garamond" w:hAnsi="EB Garamond"/>
          <w:szCs w:val="16"/>
        </w:rPr>
        <w:t xml:space="preserve">Marcus &amp; Reuel,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_Ref139876089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346</w:t>
      </w:r>
      <w:r w:rsidRPr="003B542F">
        <w:rPr>
          <w:rFonts w:ascii="EB Garamond" w:hAnsi="EB Garamond"/>
          <w:szCs w:val="16"/>
        </w:rPr>
        <w:fldChar w:fldCharType="end"/>
      </w:r>
      <w:r w:rsidRPr="003B542F">
        <w:rPr>
          <w:rFonts w:ascii="EB Garamond" w:hAnsi="EB Garamond"/>
          <w:szCs w:val="16"/>
        </w:rPr>
        <w:t xml:space="preserve"> (describing the ICAO as a “softer kind of model, with less focus on enforcement”).  </w:t>
      </w:r>
    </w:p>
  </w:footnote>
  <w:footnote w:id="412">
    <w:p w14:paraId="124CBCCB"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i/>
          <w:iCs/>
          <w:szCs w:val="16"/>
        </w:rPr>
        <w:t>About ICAO</w:t>
      </w:r>
      <w:r w:rsidRPr="003B542F">
        <w:rPr>
          <w:rFonts w:ascii="EB Garamond" w:hAnsi="EB Garamond"/>
          <w:szCs w:val="16"/>
        </w:rPr>
        <w:t>, ICAO, https://www.icao.int/about-icao/Pages/default.aspx (last visited Aug. 1, 2023).</w:t>
      </w:r>
    </w:p>
  </w:footnote>
  <w:footnote w:id="413">
    <w:p w14:paraId="24F383CD" w14:textId="2BB95BB1"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Altman, Brockman, &amp; Sutskever, </w:t>
      </w:r>
      <w:r w:rsidRPr="003B542F">
        <w:rPr>
          <w:rFonts w:ascii="EB Garamond" w:hAnsi="EB Garamond"/>
          <w:i/>
          <w:iCs/>
          <w:szCs w:val="16"/>
        </w:rPr>
        <w:t>supra</w:t>
      </w:r>
      <w:r w:rsidRPr="003B542F">
        <w:rPr>
          <w:rFonts w:ascii="EB Garamond" w:hAnsi="EB Garamond"/>
          <w:szCs w:val="16"/>
        </w:rPr>
        <w:t xml:space="preserve"> note</w:t>
      </w:r>
      <w:r w:rsidR="000E6DB3" w:rsidRPr="003B542F">
        <w:rPr>
          <w:rFonts w:ascii="EB Garamond" w:hAnsi="EB Garamond"/>
          <w:szCs w:val="16"/>
        </w:rPr>
        <w:t xml:space="preserve"> </w:t>
      </w:r>
      <w:r w:rsidR="005B25E9" w:rsidRPr="003B542F">
        <w:rPr>
          <w:rFonts w:ascii="EB Garamond" w:hAnsi="EB Garamond"/>
          <w:szCs w:val="16"/>
        </w:rPr>
        <w:fldChar w:fldCharType="begin"/>
      </w:r>
      <w:r w:rsidR="005B25E9" w:rsidRPr="003B542F">
        <w:rPr>
          <w:rFonts w:ascii="EB Garamond" w:hAnsi="EB Garamond"/>
          <w:szCs w:val="16"/>
        </w:rPr>
        <w:instrText xml:space="preserve"> NOTEREF _Ref153558260 \h </w:instrText>
      </w:r>
      <w:r w:rsidR="0016785A" w:rsidRPr="003B542F">
        <w:rPr>
          <w:rFonts w:ascii="EB Garamond" w:hAnsi="EB Garamond"/>
          <w:szCs w:val="16"/>
        </w:rPr>
        <w:instrText xml:space="preserve"> \* MERGEFORMAT </w:instrText>
      </w:r>
      <w:r w:rsidR="005B25E9" w:rsidRPr="003B542F">
        <w:rPr>
          <w:rFonts w:ascii="EB Garamond" w:hAnsi="EB Garamond"/>
          <w:szCs w:val="16"/>
        </w:rPr>
      </w:r>
      <w:r w:rsidR="005B25E9" w:rsidRPr="003B542F">
        <w:rPr>
          <w:rFonts w:ascii="EB Garamond" w:hAnsi="EB Garamond"/>
          <w:szCs w:val="16"/>
        </w:rPr>
        <w:fldChar w:fldCharType="separate"/>
      </w:r>
      <w:r w:rsidR="002D1CEF">
        <w:rPr>
          <w:rFonts w:ascii="EB Garamond" w:hAnsi="EB Garamond"/>
          <w:szCs w:val="16"/>
        </w:rPr>
        <w:t>224</w:t>
      </w:r>
      <w:r w:rsidR="005B25E9" w:rsidRPr="003B542F">
        <w:rPr>
          <w:rFonts w:ascii="EB Garamond" w:hAnsi="EB Garamond"/>
          <w:szCs w:val="16"/>
        </w:rPr>
        <w:fldChar w:fldCharType="end"/>
      </w:r>
      <w:r w:rsidRPr="003B542F">
        <w:rPr>
          <w:rFonts w:ascii="EB Garamond" w:hAnsi="EB Garamond"/>
          <w:szCs w:val="16"/>
        </w:rPr>
        <w:t xml:space="preserve">; United Nations,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_Ref139876309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359</w:t>
      </w:r>
      <w:r w:rsidRPr="003B542F">
        <w:rPr>
          <w:rFonts w:ascii="EB Garamond" w:hAnsi="EB Garamond"/>
          <w:szCs w:val="16"/>
        </w:rPr>
        <w:fldChar w:fldCharType="end"/>
      </w:r>
      <w:r w:rsidRPr="003B542F">
        <w:rPr>
          <w:rFonts w:ascii="EB Garamond" w:hAnsi="EB Garamond"/>
          <w:szCs w:val="16"/>
        </w:rPr>
        <w:t xml:space="preserve"> (noting that the IAEA “is a model that could be very interesting” because it “is a very solid, knowledge-based institution” that “has some regulatory functions”); Marcus &amp; Reuel,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_Ref139876089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346</w:t>
      </w:r>
      <w:r w:rsidRPr="003B542F">
        <w:rPr>
          <w:rFonts w:ascii="EB Garamond" w:hAnsi="EB Garamond"/>
          <w:szCs w:val="16"/>
        </w:rPr>
        <w:fldChar w:fldCharType="end"/>
      </w:r>
      <w:r w:rsidRPr="003B542F">
        <w:rPr>
          <w:rFonts w:ascii="EB Garamond" w:hAnsi="EB Garamond"/>
          <w:szCs w:val="16"/>
        </w:rPr>
        <w:t xml:space="preserve"> (identifying IAEA as a possible precedent for global cooperation).</w:t>
      </w:r>
    </w:p>
  </w:footnote>
  <w:footnote w:id="414">
    <w:p w14:paraId="2D1410F6" w14:textId="5E5837CA"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Altman, Brockman, &amp; Sutskever, </w:t>
      </w:r>
      <w:r w:rsidRPr="003B542F">
        <w:rPr>
          <w:rFonts w:ascii="EB Garamond" w:hAnsi="EB Garamond"/>
          <w:i/>
          <w:iCs/>
          <w:szCs w:val="16"/>
        </w:rPr>
        <w:t>supra</w:t>
      </w:r>
      <w:r w:rsidRPr="003B542F">
        <w:rPr>
          <w:rFonts w:ascii="EB Garamond" w:hAnsi="EB Garamond"/>
          <w:szCs w:val="16"/>
        </w:rPr>
        <w:t xml:space="preserve"> note </w:t>
      </w:r>
      <w:r w:rsidR="005B25E9" w:rsidRPr="003B542F">
        <w:rPr>
          <w:rFonts w:ascii="EB Garamond" w:hAnsi="EB Garamond"/>
          <w:szCs w:val="16"/>
        </w:rPr>
        <w:fldChar w:fldCharType="begin"/>
      </w:r>
      <w:r w:rsidR="005B25E9" w:rsidRPr="003B542F">
        <w:rPr>
          <w:rFonts w:ascii="EB Garamond" w:hAnsi="EB Garamond"/>
          <w:szCs w:val="16"/>
        </w:rPr>
        <w:instrText xml:space="preserve"> NOTEREF _Ref153558260 \h </w:instrText>
      </w:r>
      <w:r w:rsidR="0016785A" w:rsidRPr="003B542F">
        <w:rPr>
          <w:rFonts w:ascii="EB Garamond" w:hAnsi="EB Garamond"/>
          <w:szCs w:val="16"/>
        </w:rPr>
        <w:instrText xml:space="preserve"> \* MERGEFORMAT </w:instrText>
      </w:r>
      <w:r w:rsidR="005B25E9" w:rsidRPr="003B542F">
        <w:rPr>
          <w:rFonts w:ascii="EB Garamond" w:hAnsi="EB Garamond"/>
          <w:szCs w:val="16"/>
        </w:rPr>
      </w:r>
      <w:r w:rsidR="005B25E9" w:rsidRPr="003B542F">
        <w:rPr>
          <w:rFonts w:ascii="EB Garamond" w:hAnsi="EB Garamond"/>
          <w:szCs w:val="16"/>
        </w:rPr>
        <w:fldChar w:fldCharType="separate"/>
      </w:r>
      <w:r w:rsidR="002D1CEF">
        <w:rPr>
          <w:rFonts w:ascii="EB Garamond" w:hAnsi="EB Garamond"/>
          <w:szCs w:val="16"/>
        </w:rPr>
        <w:t>224</w:t>
      </w:r>
      <w:r w:rsidR="005B25E9" w:rsidRPr="003B542F">
        <w:rPr>
          <w:rFonts w:ascii="EB Garamond" w:hAnsi="EB Garamond"/>
          <w:szCs w:val="16"/>
        </w:rPr>
        <w:fldChar w:fldCharType="end"/>
      </w:r>
      <w:r w:rsidRPr="003B542F">
        <w:rPr>
          <w:rFonts w:ascii="EB Garamond" w:hAnsi="EB Garamond"/>
          <w:szCs w:val="16"/>
        </w:rPr>
        <w:t>.</w:t>
      </w:r>
    </w:p>
  </w:footnote>
  <w:footnote w:id="415">
    <w:p w14:paraId="75DB7DC3" w14:textId="1E8B0A96"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i/>
          <w:iCs/>
          <w:szCs w:val="16"/>
        </w:rPr>
        <w:t>See</w:t>
      </w:r>
      <w:r w:rsidRPr="003B542F">
        <w:rPr>
          <w:rFonts w:ascii="EB Garamond" w:hAnsi="EB Garamond"/>
          <w:szCs w:val="16"/>
        </w:rPr>
        <w:t xml:space="preserve"> Kai-Fu Lee, </w:t>
      </w:r>
      <w:r w:rsidRPr="003B542F">
        <w:rPr>
          <w:rFonts w:ascii="EB Garamond" w:hAnsi="EB Garamond"/>
          <w:i/>
          <w:iCs/>
          <w:szCs w:val="16"/>
        </w:rPr>
        <w:t>The Third Revolution in Warfare</w:t>
      </w:r>
      <w:r w:rsidRPr="003B542F">
        <w:rPr>
          <w:rFonts w:ascii="EB Garamond" w:hAnsi="EB Garamond"/>
          <w:szCs w:val="16"/>
        </w:rPr>
        <w:t xml:space="preserve">, </w:t>
      </w:r>
      <w:r w:rsidRPr="003B542F">
        <w:rPr>
          <w:rFonts w:ascii="EB Garamond" w:hAnsi="EB Garamond"/>
          <w:smallCaps/>
          <w:szCs w:val="16"/>
        </w:rPr>
        <w:t xml:space="preserve">The Atlantic </w:t>
      </w:r>
      <w:r w:rsidRPr="003B542F">
        <w:rPr>
          <w:rFonts w:ascii="EB Garamond" w:hAnsi="EB Garamond"/>
          <w:szCs w:val="16"/>
        </w:rPr>
        <w:t xml:space="preserve">(Sept. 11, 2021), https://www.theatlantic.com/technology/archive/2021/09/i-weapons-are-third-revolution-warfare/620013 (discussing regulation of, or ban on, autonomous weapons, as potential responses to danger of autonomous weapons arms race); UNESCO, </w:t>
      </w:r>
      <w:r w:rsidRPr="003B542F">
        <w:rPr>
          <w:rFonts w:ascii="EB Garamond" w:hAnsi="EB Garamond"/>
          <w:i/>
          <w:iCs/>
          <w:szCs w:val="16"/>
        </w:rPr>
        <w:t>supra</w:t>
      </w:r>
      <w:r w:rsidRPr="003B542F">
        <w:rPr>
          <w:rFonts w:ascii="EB Garamond" w:hAnsi="EB Garamond"/>
          <w:szCs w:val="16"/>
        </w:rPr>
        <w:t xml:space="preserve"> note </w:t>
      </w:r>
      <w:r w:rsidRPr="003B542F">
        <w:rPr>
          <w:rFonts w:ascii="EB Garamond" w:hAnsi="EB Garamond"/>
          <w:szCs w:val="16"/>
        </w:rPr>
        <w:fldChar w:fldCharType="begin"/>
      </w:r>
      <w:r w:rsidRPr="003B542F">
        <w:rPr>
          <w:rFonts w:ascii="EB Garamond" w:hAnsi="EB Garamond"/>
          <w:szCs w:val="16"/>
        </w:rPr>
        <w:instrText xml:space="preserve"> NOTEREF _Ref139817890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368</w:t>
      </w:r>
      <w:r w:rsidRPr="003B542F">
        <w:rPr>
          <w:rFonts w:ascii="EB Garamond" w:hAnsi="EB Garamond"/>
          <w:szCs w:val="16"/>
        </w:rPr>
        <w:fldChar w:fldCharType="end"/>
      </w:r>
      <w:r w:rsidRPr="003B542F">
        <w:rPr>
          <w:rFonts w:ascii="EB Garamond" w:hAnsi="EB Garamond"/>
          <w:szCs w:val="16"/>
        </w:rPr>
        <w:t>, at 337–38 (urging adoption of a binding treaty to prohibit antipersonnel autonomous weapons and regulating other uses of autonomous weapons).</w:t>
      </w:r>
    </w:p>
  </w:footnote>
  <w:footnote w:id="416">
    <w:p w14:paraId="00749E3A"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Ian J. Stewart, </w:t>
      </w:r>
      <w:r w:rsidRPr="003B542F">
        <w:rPr>
          <w:rFonts w:ascii="EB Garamond" w:hAnsi="EB Garamond"/>
          <w:i/>
          <w:iCs/>
          <w:szCs w:val="16"/>
        </w:rPr>
        <w:t>Why the IAEA Model May Not Be Best for Regulating Artificial Intelligence</w:t>
      </w:r>
      <w:r w:rsidRPr="003B542F">
        <w:rPr>
          <w:rFonts w:ascii="EB Garamond" w:hAnsi="EB Garamond"/>
          <w:szCs w:val="16"/>
        </w:rPr>
        <w:t xml:space="preserve">, </w:t>
      </w:r>
      <w:r w:rsidRPr="003B542F">
        <w:rPr>
          <w:rFonts w:ascii="EB Garamond" w:hAnsi="EB Garamond"/>
          <w:smallCaps/>
          <w:szCs w:val="16"/>
        </w:rPr>
        <w:t>Bull. Atomic Sci.</w:t>
      </w:r>
      <w:r w:rsidRPr="003B542F">
        <w:rPr>
          <w:rFonts w:ascii="EB Garamond" w:hAnsi="EB Garamond"/>
          <w:szCs w:val="16"/>
        </w:rPr>
        <w:t xml:space="preserve"> (June 9, 2023), https://thebulletin.org/2023/06/why-the-iaea-model-may-not-be-best-for-regulating-artificial-intelligence/. </w:t>
      </w:r>
    </w:p>
  </w:footnote>
  <w:footnote w:id="417">
    <w:p w14:paraId="14E6B844"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Id.; Huw Roberts et al., </w:t>
      </w:r>
      <w:r w:rsidRPr="003B542F">
        <w:rPr>
          <w:rFonts w:ascii="EB Garamond" w:hAnsi="EB Garamond"/>
          <w:i/>
          <w:iCs/>
          <w:szCs w:val="16"/>
        </w:rPr>
        <w:t>Global AI Governance: Barriers and Pathways Forward</w:t>
      </w:r>
      <w:r w:rsidRPr="003B542F">
        <w:rPr>
          <w:rFonts w:ascii="EB Garamond" w:hAnsi="EB Garamond"/>
          <w:szCs w:val="16"/>
        </w:rPr>
        <w:t xml:space="preserve">, Sept. 29, 2023, </w:t>
      </w:r>
      <w:r w:rsidRPr="003B542F">
        <w:rPr>
          <w:rFonts w:ascii="EB Garamond" w:hAnsi="EB Garamond"/>
          <w:i/>
          <w:iCs/>
          <w:szCs w:val="16"/>
        </w:rPr>
        <w:t>available at</w:t>
      </w:r>
      <w:r w:rsidRPr="003B542F">
        <w:rPr>
          <w:rFonts w:ascii="EB Garamond" w:hAnsi="EB Garamond"/>
          <w:szCs w:val="16"/>
        </w:rPr>
        <w:t xml:space="preserve"> https://papers.ssrn.com/sol3/papers.cfm?abstract_id=4588040.</w:t>
      </w:r>
    </w:p>
  </w:footnote>
  <w:footnote w:id="418">
    <w:p w14:paraId="7237CE16" w14:textId="1DDB0BE1"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Stewart, </w:t>
      </w:r>
      <w:r w:rsidRPr="003B542F">
        <w:rPr>
          <w:rFonts w:ascii="EB Garamond" w:hAnsi="EB Garamond"/>
          <w:i/>
          <w:iCs/>
          <w:szCs w:val="16"/>
        </w:rPr>
        <w:t xml:space="preserve">supra </w:t>
      </w:r>
      <w:r w:rsidRPr="003B542F">
        <w:rPr>
          <w:rFonts w:ascii="EB Garamond" w:hAnsi="EB Garamond"/>
          <w:szCs w:val="16"/>
        </w:rPr>
        <w:t xml:space="preserve">note </w:t>
      </w:r>
      <w:r w:rsidR="002D1CEF">
        <w:rPr>
          <w:rFonts w:ascii="EB Garamond" w:hAnsi="EB Garamond"/>
          <w:szCs w:val="16"/>
        </w:rPr>
        <w:fldChar w:fldCharType="begin"/>
      </w:r>
      <w:r w:rsidR="002D1CEF">
        <w:rPr>
          <w:rFonts w:ascii="EB Garamond" w:hAnsi="EB Garamond"/>
          <w:szCs w:val="16"/>
        </w:rPr>
        <w:instrText xml:space="preserve"> NOTEREF _Ref153646706 \h </w:instrText>
      </w:r>
      <w:r w:rsidR="002D1CEF">
        <w:rPr>
          <w:rFonts w:ascii="EB Garamond" w:hAnsi="EB Garamond"/>
          <w:szCs w:val="16"/>
        </w:rPr>
      </w:r>
      <w:r w:rsidR="002D1CEF">
        <w:rPr>
          <w:rFonts w:ascii="EB Garamond" w:hAnsi="EB Garamond"/>
          <w:szCs w:val="16"/>
        </w:rPr>
        <w:fldChar w:fldCharType="separate"/>
      </w:r>
      <w:r w:rsidR="002D1CEF">
        <w:rPr>
          <w:rFonts w:ascii="EB Garamond" w:hAnsi="EB Garamond"/>
          <w:szCs w:val="16"/>
        </w:rPr>
        <w:t>412</w:t>
      </w:r>
      <w:r w:rsidR="002D1CEF">
        <w:rPr>
          <w:rFonts w:ascii="EB Garamond" w:hAnsi="EB Garamond"/>
          <w:szCs w:val="16"/>
        </w:rPr>
        <w:fldChar w:fldCharType="end"/>
      </w:r>
      <w:r w:rsidR="002D1CEF">
        <w:rPr>
          <w:rFonts w:ascii="EB Garamond" w:hAnsi="EB Garamond"/>
          <w:szCs w:val="16"/>
        </w:rPr>
        <w:t>.</w:t>
      </w:r>
    </w:p>
  </w:footnote>
  <w:footnote w:id="419">
    <w:p w14:paraId="61EA0EF9" w14:textId="7C7EC631"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Stewart, </w:t>
      </w:r>
      <w:r w:rsidRPr="003B542F">
        <w:rPr>
          <w:rFonts w:ascii="EB Garamond" w:hAnsi="EB Garamond"/>
          <w:i/>
          <w:iCs/>
          <w:szCs w:val="16"/>
        </w:rPr>
        <w:t xml:space="preserve">supra </w:t>
      </w:r>
      <w:r w:rsidRPr="003B542F">
        <w:rPr>
          <w:rFonts w:ascii="EB Garamond" w:hAnsi="EB Garamond"/>
          <w:szCs w:val="16"/>
        </w:rPr>
        <w:t xml:space="preserve">note </w:t>
      </w:r>
      <w:r w:rsidR="002D1CEF">
        <w:rPr>
          <w:rFonts w:ascii="EB Garamond" w:hAnsi="EB Garamond"/>
          <w:szCs w:val="16"/>
        </w:rPr>
        <w:fldChar w:fldCharType="begin"/>
      </w:r>
      <w:r w:rsidR="002D1CEF">
        <w:rPr>
          <w:rFonts w:ascii="EB Garamond" w:hAnsi="EB Garamond"/>
          <w:szCs w:val="16"/>
        </w:rPr>
        <w:instrText xml:space="preserve"> NOTEREF _Ref153646706 \h </w:instrText>
      </w:r>
      <w:r w:rsidR="002D1CEF">
        <w:rPr>
          <w:rFonts w:ascii="EB Garamond" w:hAnsi="EB Garamond"/>
          <w:szCs w:val="16"/>
        </w:rPr>
      </w:r>
      <w:r w:rsidR="002D1CEF">
        <w:rPr>
          <w:rFonts w:ascii="EB Garamond" w:hAnsi="EB Garamond"/>
          <w:szCs w:val="16"/>
        </w:rPr>
        <w:fldChar w:fldCharType="separate"/>
      </w:r>
      <w:r w:rsidR="002D1CEF">
        <w:rPr>
          <w:rFonts w:ascii="EB Garamond" w:hAnsi="EB Garamond"/>
          <w:szCs w:val="16"/>
        </w:rPr>
        <w:t>412</w:t>
      </w:r>
      <w:r w:rsidR="002D1CEF">
        <w:rPr>
          <w:rFonts w:ascii="EB Garamond" w:hAnsi="EB Garamond"/>
          <w:szCs w:val="16"/>
        </w:rPr>
        <w:fldChar w:fldCharType="end"/>
      </w:r>
      <w:r w:rsidR="002D1CEF">
        <w:rPr>
          <w:rFonts w:ascii="EB Garamond" w:hAnsi="EB Garamond"/>
          <w:szCs w:val="16"/>
        </w:rPr>
        <w:t>.</w:t>
      </w:r>
    </w:p>
  </w:footnote>
  <w:footnote w:id="420">
    <w:p w14:paraId="6B4D5B1E" w14:textId="77777777"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Committee on A.I., </w:t>
      </w:r>
      <w:r w:rsidRPr="003B542F">
        <w:rPr>
          <w:rFonts w:ascii="EB Garamond" w:hAnsi="EB Garamond"/>
          <w:i/>
          <w:iCs/>
          <w:szCs w:val="16"/>
        </w:rPr>
        <w:t>Consolidated Working Draft of the Framework Convention on Artificial Intelligence, Human Rights, Democracy and the Rule of Law</w:t>
      </w:r>
      <w:r w:rsidRPr="003B542F">
        <w:rPr>
          <w:rFonts w:ascii="EB Garamond" w:hAnsi="EB Garamond"/>
          <w:szCs w:val="16"/>
        </w:rPr>
        <w:t xml:space="preserve">, arts. 7-12, </w:t>
      </w:r>
      <w:r w:rsidRPr="003B542F">
        <w:rPr>
          <w:rFonts w:ascii="EB Garamond" w:hAnsi="EB Garamond"/>
          <w:smallCaps/>
          <w:szCs w:val="16"/>
        </w:rPr>
        <w:t xml:space="preserve">Council of Eur. </w:t>
      </w:r>
      <w:r w:rsidRPr="003B542F">
        <w:rPr>
          <w:rFonts w:ascii="EB Garamond" w:hAnsi="EB Garamond"/>
          <w:szCs w:val="16"/>
        </w:rPr>
        <w:t xml:space="preserve">(July 2023), </w:t>
      </w:r>
      <w:r w:rsidRPr="003B542F">
        <w:rPr>
          <w:rFonts w:ascii="EB Garamond" w:hAnsi="EB Garamond"/>
          <w:spacing w:val="-2"/>
          <w:szCs w:val="16"/>
        </w:rPr>
        <w:t xml:space="preserve">https://dig.watch/resource/convention-on-ai-and-human-rights-draft-july-2023; see Hannah van Kolfschooten &amp; Carmel Shachar, </w:t>
      </w:r>
      <w:r w:rsidRPr="003B542F">
        <w:rPr>
          <w:rFonts w:ascii="EB Garamond" w:hAnsi="EB Garamond"/>
          <w:i/>
          <w:iCs/>
          <w:spacing w:val="-2"/>
          <w:szCs w:val="16"/>
        </w:rPr>
        <w:t>The Council of Europe's AI Convention (2023–2024): Promises and Pitfalls for Health Protection</w:t>
      </w:r>
      <w:r w:rsidRPr="003B542F">
        <w:rPr>
          <w:rFonts w:ascii="EB Garamond" w:hAnsi="EB Garamond"/>
          <w:spacing w:val="-2"/>
          <w:szCs w:val="16"/>
        </w:rPr>
        <w:t xml:space="preserve">, 138 </w:t>
      </w:r>
      <w:r w:rsidRPr="003B542F">
        <w:rPr>
          <w:rFonts w:ascii="EB Garamond" w:hAnsi="EB Garamond"/>
          <w:smallCaps/>
          <w:spacing w:val="-2"/>
          <w:szCs w:val="16"/>
        </w:rPr>
        <w:t>Health Pol’y</w:t>
      </w:r>
      <w:r w:rsidRPr="003B542F">
        <w:rPr>
          <w:rFonts w:ascii="EB Garamond" w:hAnsi="EB Garamond"/>
          <w:spacing w:val="-2"/>
          <w:szCs w:val="16"/>
        </w:rPr>
        <w:t xml:space="preserve"> 104935 (2023)</w:t>
      </w:r>
      <w:r w:rsidRPr="003B542F">
        <w:rPr>
          <w:rFonts w:ascii="EB Garamond" w:hAnsi="EB Garamond"/>
          <w:szCs w:val="16"/>
        </w:rPr>
        <w:t>.</w:t>
      </w:r>
    </w:p>
  </w:footnote>
  <w:footnote w:id="421">
    <w:p w14:paraId="11AD86FC" w14:textId="7ED09ED1"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Hiekkila,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_Ref141954610 \h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364</w:t>
      </w:r>
      <w:r w:rsidRPr="003B542F">
        <w:rPr>
          <w:rFonts w:ascii="EB Garamond" w:hAnsi="EB Garamond"/>
          <w:szCs w:val="16"/>
        </w:rPr>
        <w:fldChar w:fldCharType="end"/>
      </w:r>
      <w:r w:rsidRPr="003B542F">
        <w:rPr>
          <w:rFonts w:ascii="EB Garamond" w:hAnsi="EB Garamond"/>
          <w:szCs w:val="16"/>
        </w:rPr>
        <w:t xml:space="preserve">. </w:t>
      </w:r>
    </w:p>
  </w:footnote>
  <w:footnote w:id="422">
    <w:p w14:paraId="49203967" w14:textId="04CCD2B4" w:rsidR="003318B0" w:rsidRPr="003B542F" w:rsidRDefault="003318B0"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Roberts et al., </w:t>
      </w:r>
      <w:r w:rsidRPr="003B542F">
        <w:rPr>
          <w:rFonts w:ascii="EB Garamond" w:hAnsi="EB Garamond"/>
          <w:i/>
          <w:iCs/>
          <w:szCs w:val="16"/>
        </w:rPr>
        <w:t xml:space="preserve">supra </w:t>
      </w:r>
      <w:r w:rsidRPr="003B542F">
        <w:rPr>
          <w:rFonts w:ascii="EB Garamond" w:hAnsi="EB Garamond"/>
          <w:szCs w:val="16"/>
        </w:rPr>
        <w:t xml:space="preserve">note </w:t>
      </w:r>
      <w:r w:rsidRPr="003B542F">
        <w:rPr>
          <w:rFonts w:ascii="EB Garamond" w:hAnsi="EB Garamond"/>
          <w:szCs w:val="16"/>
        </w:rPr>
        <w:fldChar w:fldCharType="begin"/>
      </w:r>
      <w:r w:rsidRPr="003B542F">
        <w:rPr>
          <w:rFonts w:ascii="EB Garamond" w:hAnsi="EB Garamond"/>
          <w:szCs w:val="16"/>
        </w:rPr>
        <w:instrText xml:space="preserve"> NOTEREF _Ref153180534 \h </w:instrText>
      </w:r>
      <w:r w:rsidR="0009377C" w:rsidRPr="003B542F">
        <w:rPr>
          <w:rFonts w:ascii="EB Garamond" w:hAnsi="EB Garamond"/>
          <w:szCs w:val="16"/>
        </w:rPr>
        <w:instrText xml:space="preserve"> \* MERGEFORMAT </w:instrText>
      </w:r>
      <w:r w:rsidRPr="003B542F">
        <w:rPr>
          <w:rFonts w:ascii="EB Garamond" w:hAnsi="EB Garamond"/>
          <w:szCs w:val="16"/>
        </w:rPr>
      </w:r>
      <w:r w:rsidRPr="003B542F">
        <w:rPr>
          <w:rFonts w:ascii="EB Garamond" w:hAnsi="EB Garamond"/>
          <w:szCs w:val="16"/>
        </w:rPr>
        <w:fldChar w:fldCharType="separate"/>
      </w:r>
      <w:r w:rsidR="002D1CEF">
        <w:rPr>
          <w:rFonts w:ascii="EB Garamond" w:hAnsi="EB Garamond"/>
          <w:szCs w:val="16"/>
        </w:rPr>
        <w:t>413</w:t>
      </w:r>
      <w:r w:rsidRPr="003B542F">
        <w:rPr>
          <w:rFonts w:ascii="EB Garamond" w:hAnsi="EB Garamond"/>
          <w:szCs w:val="16"/>
        </w:rPr>
        <w:fldChar w:fldCharType="end"/>
      </w:r>
      <w:r w:rsidRPr="003B542F">
        <w:rPr>
          <w:rFonts w:ascii="EB Garamond" w:hAnsi="EB Garamond"/>
          <w:szCs w:val="16"/>
        </w:rPr>
        <w:t>, at 13-14.</w:t>
      </w:r>
    </w:p>
  </w:footnote>
  <w:footnote w:id="423">
    <w:p w14:paraId="7BC1F51D" w14:textId="77777777" w:rsidR="006775F8" w:rsidRPr="003B542F" w:rsidRDefault="006775F8" w:rsidP="0016785A">
      <w:pPr>
        <w:pStyle w:val="FootnoteText"/>
        <w:rPr>
          <w:rFonts w:ascii="EB Garamond" w:hAnsi="EB Garamond"/>
          <w:szCs w:val="16"/>
        </w:rPr>
      </w:pPr>
      <w:r w:rsidRPr="003B542F">
        <w:rPr>
          <w:rStyle w:val="FootnoteReference"/>
          <w:rFonts w:ascii="EB Garamond" w:hAnsi="EB Garamond"/>
          <w:szCs w:val="16"/>
        </w:rPr>
        <w:footnoteRef/>
      </w:r>
      <w:r w:rsidRPr="003B542F">
        <w:rPr>
          <w:rFonts w:ascii="EB Garamond" w:hAnsi="EB Garamond"/>
          <w:szCs w:val="16"/>
        </w:rPr>
        <w:t xml:space="preserve"> </w:t>
      </w:r>
      <w:r w:rsidRPr="003B542F">
        <w:rPr>
          <w:rFonts w:ascii="EB Garamond" w:hAnsi="EB Garamond"/>
          <w:smallCaps/>
          <w:szCs w:val="16"/>
        </w:rPr>
        <w:t>Nassim Nicholas Taleb, Antifragile: Things That Gain from Disorder</w:t>
      </w:r>
      <w:r w:rsidRPr="003B542F">
        <w:rPr>
          <w:rFonts w:ascii="EB Garamond" w:hAnsi="EB Garamond"/>
          <w:szCs w:val="16"/>
        </w:rPr>
        <w:t xml:space="preserve"> 160 (2012).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F45C6" w14:textId="32B97031" w:rsidR="00105D22" w:rsidRPr="009E1193" w:rsidRDefault="00105D22" w:rsidP="009A7B52">
    <w:pPr>
      <w:pStyle w:val="Header"/>
      <w:rPr>
        <w:i/>
        <w:iCs/>
        <w:sz w:val="22"/>
        <w:szCs w:val="22"/>
      </w:rPr>
    </w:pPr>
    <w:r w:rsidRPr="009E1193">
      <w:rPr>
        <w:i/>
        <w:iCs/>
        <w:sz w:val="22"/>
        <w:szCs w:val="22"/>
      </w:rPr>
      <w:t xml:space="preserve">Arbel, Tokson, </w:t>
    </w:r>
    <w:r w:rsidR="00F21D7A" w:rsidRPr="009E1193">
      <w:rPr>
        <w:i/>
        <w:iCs/>
        <w:sz w:val="22"/>
        <w:szCs w:val="22"/>
      </w:rPr>
      <w:t>&amp;</w:t>
    </w:r>
    <w:r w:rsidRPr="009E1193">
      <w:rPr>
        <w:i/>
        <w:iCs/>
        <w:sz w:val="22"/>
        <w:szCs w:val="22"/>
      </w:rPr>
      <w:t xml:space="preserve"> Lin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B0CA2" w14:textId="4136622E" w:rsidR="00F77CDC" w:rsidRPr="00433FC2" w:rsidRDefault="00A6456C" w:rsidP="00433FC2">
    <w:pPr>
      <w:pStyle w:val="TOC4"/>
    </w:pPr>
    <w:r w:rsidRPr="00433FC2">
      <w:t>Regulating Artificial Intelligence</w:t>
    </w:r>
  </w:p>
  <w:p w14:paraId="35A50F4C" w14:textId="15171CD2" w:rsidR="00F77CDC" w:rsidRPr="00C36C69" w:rsidRDefault="00A6456C" w:rsidP="009A7B52">
    <w:r>
      <w:tab/>
    </w:r>
  </w:p>
  <w:p w14:paraId="44133E64" w14:textId="77777777" w:rsidR="00F77CDC" w:rsidRPr="00C36C69" w:rsidRDefault="00F77CDC" w:rsidP="009A7B52"/>
  <w:p w14:paraId="7E109175" w14:textId="77777777" w:rsidR="00F77CDC" w:rsidRPr="00C36C69" w:rsidRDefault="00F77CDC" w:rsidP="009A7B5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6533A" w14:textId="66F956C7" w:rsidR="00A6456C" w:rsidRPr="00105D22" w:rsidRDefault="00A6456C" w:rsidP="009A7B52">
    <w:pPr>
      <w:pStyle w:val="Header"/>
    </w:pPr>
    <w:r>
      <w:t>Regulating Artificial Intelligence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6FB4E91C"/>
    <w:lvl w:ilvl="0">
      <w:start w:val="1"/>
      <w:numFmt w:val="bullet"/>
      <w:lvlText w:val=""/>
      <w:lvlJc w:val="left"/>
      <w:pPr>
        <w:tabs>
          <w:tab w:val="num" w:pos="1440"/>
        </w:tabs>
        <w:ind w:left="1440" w:hanging="360"/>
      </w:pPr>
      <w:rPr>
        <w:rFonts w:ascii="Symbol" w:hAnsi="Symbol" w:hint="default"/>
      </w:rPr>
    </w:lvl>
  </w:abstractNum>
  <w:abstractNum w:abstractNumId="1" w15:restartNumberingAfterBreak="0">
    <w:nsid w:val="FFFFFF82"/>
    <w:multiLevelType w:val="singleLevel"/>
    <w:tmpl w:val="996095BC"/>
    <w:lvl w:ilvl="0">
      <w:start w:val="1"/>
      <w:numFmt w:val="bullet"/>
      <w:lvlText w:val=""/>
      <w:lvlJc w:val="left"/>
      <w:pPr>
        <w:tabs>
          <w:tab w:val="num" w:pos="1080"/>
        </w:tabs>
        <w:ind w:left="1080" w:hanging="360"/>
      </w:pPr>
      <w:rPr>
        <w:rFonts w:ascii="Symbol" w:hAnsi="Symbol" w:hint="default"/>
      </w:rPr>
    </w:lvl>
  </w:abstractNum>
  <w:abstractNum w:abstractNumId="2" w15:restartNumberingAfterBreak="0">
    <w:nsid w:val="01000D8B"/>
    <w:multiLevelType w:val="hybridMultilevel"/>
    <w:tmpl w:val="44C0FCF2"/>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AD2A76"/>
    <w:multiLevelType w:val="hybridMultilevel"/>
    <w:tmpl w:val="EAB6F0D4"/>
    <w:lvl w:ilvl="0" w:tplc="BB8A474C">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6E61F44"/>
    <w:multiLevelType w:val="hybridMultilevel"/>
    <w:tmpl w:val="E3782EB8"/>
    <w:lvl w:ilvl="0" w:tplc="31A60A86">
      <w:start w:val="1"/>
      <w:numFmt w:val="upp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18AC31FC"/>
    <w:multiLevelType w:val="hybridMultilevel"/>
    <w:tmpl w:val="FD5C478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164BFF"/>
    <w:multiLevelType w:val="hybridMultilevel"/>
    <w:tmpl w:val="4F8879B0"/>
    <w:lvl w:ilvl="0" w:tplc="98CA2150">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 w15:restartNumberingAfterBreak="0">
    <w:nsid w:val="20727092"/>
    <w:multiLevelType w:val="multilevel"/>
    <w:tmpl w:val="15DAC53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2BD5461D"/>
    <w:multiLevelType w:val="hybridMultilevel"/>
    <w:tmpl w:val="81262E24"/>
    <w:lvl w:ilvl="0" w:tplc="A054638E">
      <w:start w:val="1"/>
      <w:numFmt w:val="upperRoman"/>
      <w:lvlText w:val="%1."/>
      <w:lvlJc w:val="left"/>
      <w:pPr>
        <w:ind w:left="0" w:hanging="72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9" w15:restartNumberingAfterBreak="0">
    <w:nsid w:val="2BE819A3"/>
    <w:multiLevelType w:val="hybridMultilevel"/>
    <w:tmpl w:val="8F8A2AA6"/>
    <w:lvl w:ilvl="0" w:tplc="838C136C">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2CDB1200"/>
    <w:multiLevelType w:val="hybridMultilevel"/>
    <w:tmpl w:val="2C58B062"/>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6F58E3"/>
    <w:multiLevelType w:val="hybridMultilevel"/>
    <w:tmpl w:val="0C160188"/>
    <w:lvl w:ilvl="0" w:tplc="FFC25E44">
      <w:start w:val="1"/>
      <w:numFmt w:val="upperLetter"/>
      <w:lvlText w:val="%1."/>
      <w:lvlJc w:val="left"/>
      <w:pPr>
        <w:ind w:left="900"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15:restartNumberingAfterBreak="0">
    <w:nsid w:val="40C75942"/>
    <w:multiLevelType w:val="hybridMultilevel"/>
    <w:tmpl w:val="0876D7BE"/>
    <w:lvl w:ilvl="0" w:tplc="5BB0DB64">
      <w:start w:val="1"/>
      <w:numFmt w:val="upp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42BE438F"/>
    <w:multiLevelType w:val="multilevel"/>
    <w:tmpl w:val="E7B46F58"/>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4" w15:restartNumberingAfterBreak="0">
    <w:nsid w:val="57A3420E"/>
    <w:multiLevelType w:val="hybridMultilevel"/>
    <w:tmpl w:val="6E9834E4"/>
    <w:lvl w:ilvl="0" w:tplc="76F86ABE">
      <w:start w:val="2"/>
      <w:numFmt w:val="upperRoman"/>
      <w:lvlText w:val="%1."/>
      <w:lvlJc w:val="left"/>
      <w:pPr>
        <w:ind w:left="135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57EF23EB"/>
    <w:multiLevelType w:val="hybridMultilevel"/>
    <w:tmpl w:val="7A881BA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676171"/>
    <w:multiLevelType w:val="hybridMultilevel"/>
    <w:tmpl w:val="815E835C"/>
    <w:lvl w:ilvl="0" w:tplc="99863EBE">
      <w:start w:val="1"/>
      <w:numFmt w:val="upp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639E71E0"/>
    <w:multiLevelType w:val="hybridMultilevel"/>
    <w:tmpl w:val="ED56B75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8" w15:restartNumberingAfterBreak="0">
    <w:nsid w:val="676B53AD"/>
    <w:multiLevelType w:val="multilevel"/>
    <w:tmpl w:val="6D0E3AC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9" w15:restartNumberingAfterBreak="0">
    <w:nsid w:val="68B95BED"/>
    <w:multiLevelType w:val="multilevel"/>
    <w:tmpl w:val="165AFD4A"/>
    <w:lvl w:ilvl="0">
      <w:start w:val="1"/>
      <w:numFmt w:val="none"/>
      <w:lvlText w:val=""/>
      <w:lvlJc w:val="left"/>
      <w:pPr>
        <w:tabs>
          <w:tab w:val="num" w:pos="0"/>
        </w:tabs>
        <w:ind w:left="0" w:firstLine="0"/>
      </w:pPr>
      <w:rPr>
        <w:rFonts w:hint="default"/>
      </w:rPr>
    </w:lvl>
    <w:lvl w:ilvl="1">
      <w:start w:val="1"/>
      <w:numFmt w:val="upperLetter"/>
      <w:suff w:val="nothing"/>
      <w:lvlText w:val="%2.  "/>
      <w:lvlJc w:val="left"/>
      <w:pPr>
        <w:ind w:left="990" w:hanging="360"/>
      </w:pPr>
      <w:rPr>
        <w:rFonts w:hint="default"/>
      </w:rPr>
    </w:lvl>
    <w:lvl w:ilvl="2">
      <w:start w:val="1"/>
      <w:numFmt w:val="decimal"/>
      <w:lvlText w:val="%3."/>
      <w:lvlJc w:val="left"/>
      <w:pPr>
        <w:tabs>
          <w:tab w:val="num" w:pos="360"/>
        </w:tabs>
        <w:ind w:left="360" w:hanging="360"/>
      </w:pPr>
      <w:rPr>
        <w:rFonts w:hint="default"/>
      </w:rPr>
    </w:lvl>
    <w:lvl w:ilvl="3">
      <w:start w:val="1"/>
      <w:numFmt w:val="lowerLetter"/>
      <w:lvlText w:val="%4."/>
      <w:lvlJc w:val="left"/>
      <w:pPr>
        <w:tabs>
          <w:tab w:val="num" w:pos="360"/>
        </w:tabs>
        <w:ind w:left="360" w:hanging="360"/>
      </w:pPr>
      <w:rPr>
        <w:rFonts w:hint="default"/>
      </w:rPr>
    </w:lvl>
    <w:lvl w:ilvl="4">
      <w:start w:val="1"/>
      <w:numFmt w:val="lowerRoman"/>
      <w:lvlText w:val="%5."/>
      <w:lvlJc w:val="left"/>
      <w:pPr>
        <w:tabs>
          <w:tab w:val="num" w:pos="360"/>
        </w:tabs>
        <w:ind w:left="360" w:hanging="36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0" w15:restartNumberingAfterBreak="0">
    <w:nsid w:val="69D44B0B"/>
    <w:multiLevelType w:val="hybridMultilevel"/>
    <w:tmpl w:val="F808DC12"/>
    <w:lvl w:ilvl="0" w:tplc="1FEE4E6C">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1" w15:restartNumberingAfterBreak="0">
    <w:nsid w:val="6C53098E"/>
    <w:multiLevelType w:val="hybridMultilevel"/>
    <w:tmpl w:val="A2089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DD3759"/>
    <w:multiLevelType w:val="hybridMultilevel"/>
    <w:tmpl w:val="46C45F12"/>
    <w:lvl w:ilvl="0" w:tplc="FCA260D6">
      <w:start w:val="1"/>
      <w:numFmt w:val="decimal"/>
      <w:lvlText w:val="%1.)"/>
      <w:lvlJc w:val="left"/>
      <w:pPr>
        <w:ind w:left="852" w:hanging="4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15:restartNumberingAfterBreak="0">
    <w:nsid w:val="72D93D6A"/>
    <w:multiLevelType w:val="hybridMultilevel"/>
    <w:tmpl w:val="9D16C86C"/>
    <w:lvl w:ilvl="0" w:tplc="6E948958">
      <w:start w:val="4"/>
      <w:numFmt w:val="upperRoman"/>
      <w:lvlText w:val="%1."/>
      <w:lvlJc w:val="left"/>
      <w:pPr>
        <w:ind w:left="1512" w:hanging="72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15:restartNumberingAfterBreak="0">
    <w:nsid w:val="7A3878A8"/>
    <w:multiLevelType w:val="hybridMultilevel"/>
    <w:tmpl w:val="1EBC64A2"/>
    <w:lvl w:ilvl="0" w:tplc="37763144">
      <w:start w:val="1"/>
      <w:numFmt w:val="upp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16cid:durableId="450904682">
    <w:abstractNumId w:val="19"/>
  </w:num>
  <w:num w:numId="2" w16cid:durableId="256518683">
    <w:abstractNumId w:val="4"/>
    <w:lvlOverride w:ilvl="0">
      <w:startOverride w:val="1"/>
    </w:lvlOverride>
  </w:num>
  <w:num w:numId="3" w16cid:durableId="1174371280">
    <w:abstractNumId w:val="4"/>
    <w:lvlOverride w:ilvl="0">
      <w:startOverride w:val="1"/>
    </w:lvlOverride>
  </w:num>
  <w:num w:numId="4" w16cid:durableId="24065009">
    <w:abstractNumId w:val="4"/>
    <w:lvlOverride w:ilvl="0">
      <w:startOverride w:val="1"/>
    </w:lvlOverride>
  </w:num>
  <w:num w:numId="5" w16cid:durableId="504899800">
    <w:abstractNumId w:val="6"/>
  </w:num>
  <w:num w:numId="6" w16cid:durableId="1977102478">
    <w:abstractNumId w:val="13"/>
  </w:num>
  <w:num w:numId="7" w16cid:durableId="1090274492">
    <w:abstractNumId w:val="4"/>
    <w:lvlOverride w:ilvl="0">
      <w:startOverride w:val="4"/>
    </w:lvlOverride>
  </w:num>
  <w:num w:numId="8" w16cid:durableId="557328052">
    <w:abstractNumId w:val="4"/>
  </w:num>
  <w:num w:numId="9" w16cid:durableId="1698694054">
    <w:abstractNumId w:val="23"/>
  </w:num>
  <w:num w:numId="10" w16cid:durableId="1988510789">
    <w:abstractNumId w:val="13"/>
    <w:lvlOverride w:ilvl="0">
      <w:startOverride w:val="1"/>
    </w:lvlOverride>
    <w:lvlOverride w:ilvl="1">
      <w:startOverride w:val="2"/>
    </w:lvlOverride>
  </w:num>
  <w:num w:numId="11" w16cid:durableId="623971004">
    <w:abstractNumId w:val="0"/>
  </w:num>
  <w:num w:numId="12" w16cid:durableId="322391448">
    <w:abstractNumId w:val="1"/>
  </w:num>
  <w:num w:numId="13" w16cid:durableId="714232630">
    <w:abstractNumId w:val="13"/>
    <w:lvlOverride w:ilvl="0">
      <w:startOverride w:val="1"/>
    </w:lvlOverride>
    <w:lvlOverride w:ilvl="1">
      <w:startOverride w:val="2"/>
    </w:lvlOverride>
  </w:num>
  <w:num w:numId="14" w16cid:durableId="1955670218">
    <w:abstractNumId w:val="13"/>
  </w:num>
  <w:num w:numId="15" w16cid:durableId="1937902217">
    <w:abstractNumId w:val="12"/>
  </w:num>
  <w:num w:numId="16" w16cid:durableId="1421292079">
    <w:abstractNumId w:val="11"/>
  </w:num>
  <w:num w:numId="17" w16cid:durableId="1136752417">
    <w:abstractNumId w:val="8"/>
  </w:num>
  <w:num w:numId="18" w16cid:durableId="1600678792">
    <w:abstractNumId w:val="3"/>
  </w:num>
  <w:num w:numId="19" w16cid:durableId="1073813174">
    <w:abstractNumId w:val="21"/>
  </w:num>
  <w:num w:numId="20" w16cid:durableId="176161034">
    <w:abstractNumId w:val="24"/>
  </w:num>
  <w:num w:numId="21" w16cid:durableId="1989283410">
    <w:abstractNumId w:val="16"/>
  </w:num>
  <w:num w:numId="22" w16cid:durableId="725839611">
    <w:abstractNumId w:val="13"/>
  </w:num>
  <w:num w:numId="23" w16cid:durableId="1781563030">
    <w:abstractNumId w:val="13"/>
    <w:lvlOverride w:ilvl="0">
      <w:startOverride w:val="1"/>
    </w:lvlOverride>
    <w:lvlOverride w:ilvl="1">
      <w:startOverride w:val="5"/>
    </w:lvlOverride>
  </w:num>
  <w:num w:numId="24" w16cid:durableId="939339211">
    <w:abstractNumId w:val="14"/>
  </w:num>
  <w:num w:numId="25" w16cid:durableId="1231572131">
    <w:abstractNumId w:val="15"/>
  </w:num>
  <w:num w:numId="26" w16cid:durableId="1946422228">
    <w:abstractNumId w:val="5"/>
  </w:num>
  <w:num w:numId="27" w16cid:durableId="1031958885">
    <w:abstractNumId w:val="17"/>
  </w:num>
  <w:num w:numId="28" w16cid:durableId="763308073">
    <w:abstractNumId w:val="18"/>
  </w:num>
  <w:num w:numId="29" w16cid:durableId="1810052395">
    <w:abstractNumId w:val="2"/>
  </w:num>
  <w:num w:numId="30" w16cid:durableId="1567104469">
    <w:abstractNumId w:val="7"/>
  </w:num>
  <w:num w:numId="31" w16cid:durableId="8593147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87226088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098733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092036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9983397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849176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883199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2362769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8917576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7839591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90463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586292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933589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973988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533466671">
    <w:abstractNumId w:val="9"/>
  </w:num>
  <w:num w:numId="46" w16cid:durableId="42619205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80626699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0547677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924415509">
    <w:abstractNumId w:val="10"/>
  </w:num>
  <w:num w:numId="50" w16cid:durableId="146777220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3193860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5125357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98640210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94240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09040250">
    <w:abstractNumId w:val="20"/>
  </w:num>
  <w:num w:numId="56" w16cid:durableId="16840916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896860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154738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552885218">
    <w:abstractNumId w:val="22"/>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hew Tokson">
    <w15:presenceInfo w15:providerId="Windows Live" w15:userId="8d07bf04f6a608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embedTrueTypeFonts/>
  <w:activeWritingStyle w:appName="MSWord" w:lang="en-US"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hdrShapeDefaults>
    <o:shapedefaults v:ext="edit" spidmax="2050"/>
  </w:hdrShapeDefaults>
  <w:footnotePr>
    <w:numFmt w:val="chicago"/>
    <w:numStart w:val="2"/>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GwMDU1MjQxMjaxMDZV0lEKTi0uzszPAykwqQUABpN6JiwAAAA="/>
  </w:docVars>
  <w:rsids>
    <w:rsidRoot w:val="00044005"/>
    <w:rsid w:val="00000137"/>
    <w:rsid w:val="000001DE"/>
    <w:rsid w:val="000002AD"/>
    <w:rsid w:val="0000044D"/>
    <w:rsid w:val="0000049C"/>
    <w:rsid w:val="00000582"/>
    <w:rsid w:val="000005E6"/>
    <w:rsid w:val="00000733"/>
    <w:rsid w:val="000009F4"/>
    <w:rsid w:val="00000D27"/>
    <w:rsid w:val="00001048"/>
    <w:rsid w:val="000010C9"/>
    <w:rsid w:val="000011A7"/>
    <w:rsid w:val="000011A8"/>
    <w:rsid w:val="000012A3"/>
    <w:rsid w:val="0000131C"/>
    <w:rsid w:val="000015C6"/>
    <w:rsid w:val="0000169C"/>
    <w:rsid w:val="00001778"/>
    <w:rsid w:val="00001D0C"/>
    <w:rsid w:val="00001D12"/>
    <w:rsid w:val="000020A7"/>
    <w:rsid w:val="000020F2"/>
    <w:rsid w:val="000021FA"/>
    <w:rsid w:val="00002274"/>
    <w:rsid w:val="000022C8"/>
    <w:rsid w:val="000022DD"/>
    <w:rsid w:val="00002343"/>
    <w:rsid w:val="000023F0"/>
    <w:rsid w:val="00002670"/>
    <w:rsid w:val="00002815"/>
    <w:rsid w:val="000028DF"/>
    <w:rsid w:val="00002C0A"/>
    <w:rsid w:val="00002E0E"/>
    <w:rsid w:val="00002E46"/>
    <w:rsid w:val="00003172"/>
    <w:rsid w:val="0000352A"/>
    <w:rsid w:val="000036CB"/>
    <w:rsid w:val="000038A1"/>
    <w:rsid w:val="000038B1"/>
    <w:rsid w:val="00003A8D"/>
    <w:rsid w:val="00003D39"/>
    <w:rsid w:val="00003E86"/>
    <w:rsid w:val="000040C5"/>
    <w:rsid w:val="000041D3"/>
    <w:rsid w:val="00004274"/>
    <w:rsid w:val="000043A3"/>
    <w:rsid w:val="0000446F"/>
    <w:rsid w:val="000045A3"/>
    <w:rsid w:val="000045FF"/>
    <w:rsid w:val="00004669"/>
    <w:rsid w:val="00004685"/>
    <w:rsid w:val="0000489F"/>
    <w:rsid w:val="00004BE8"/>
    <w:rsid w:val="00004BFC"/>
    <w:rsid w:val="00005008"/>
    <w:rsid w:val="00005071"/>
    <w:rsid w:val="000050BE"/>
    <w:rsid w:val="000050CB"/>
    <w:rsid w:val="00005157"/>
    <w:rsid w:val="0000526B"/>
    <w:rsid w:val="00005482"/>
    <w:rsid w:val="00005543"/>
    <w:rsid w:val="00005687"/>
    <w:rsid w:val="000056C9"/>
    <w:rsid w:val="00005984"/>
    <w:rsid w:val="00005AAC"/>
    <w:rsid w:val="00005B18"/>
    <w:rsid w:val="00005C3C"/>
    <w:rsid w:val="00005CE5"/>
    <w:rsid w:val="000061C6"/>
    <w:rsid w:val="00006236"/>
    <w:rsid w:val="0000624D"/>
    <w:rsid w:val="00006255"/>
    <w:rsid w:val="0000687E"/>
    <w:rsid w:val="00006AC0"/>
    <w:rsid w:val="00006C7D"/>
    <w:rsid w:val="00006FF8"/>
    <w:rsid w:val="00007090"/>
    <w:rsid w:val="000073E3"/>
    <w:rsid w:val="000073E5"/>
    <w:rsid w:val="00007551"/>
    <w:rsid w:val="000075C2"/>
    <w:rsid w:val="00007819"/>
    <w:rsid w:val="00007890"/>
    <w:rsid w:val="00007969"/>
    <w:rsid w:val="0000799F"/>
    <w:rsid w:val="000079F8"/>
    <w:rsid w:val="00007AB9"/>
    <w:rsid w:val="00007AD5"/>
    <w:rsid w:val="00007FC7"/>
    <w:rsid w:val="000102DB"/>
    <w:rsid w:val="00010444"/>
    <w:rsid w:val="00010807"/>
    <w:rsid w:val="00010A3F"/>
    <w:rsid w:val="00010BBF"/>
    <w:rsid w:val="000112E3"/>
    <w:rsid w:val="00011390"/>
    <w:rsid w:val="00011482"/>
    <w:rsid w:val="000115E9"/>
    <w:rsid w:val="000117A6"/>
    <w:rsid w:val="0001198D"/>
    <w:rsid w:val="00011C8B"/>
    <w:rsid w:val="00011CA0"/>
    <w:rsid w:val="00011CE3"/>
    <w:rsid w:val="00011D2F"/>
    <w:rsid w:val="00011F9B"/>
    <w:rsid w:val="00012082"/>
    <w:rsid w:val="00012177"/>
    <w:rsid w:val="00012442"/>
    <w:rsid w:val="0001249D"/>
    <w:rsid w:val="00012E45"/>
    <w:rsid w:val="000130A3"/>
    <w:rsid w:val="0001325E"/>
    <w:rsid w:val="00013787"/>
    <w:rsid w:val="000139D9"/>
    <w:rsid w:val="00013C3A"/>
    <w:rsid w:val="00013C46"/>
    <w:rsid w:val="00013CCF"/>
    <w:rsid w:val="00013D5C"/>
    <w:rsid w:val="0001401B"/>
    <w:rsid w:val="0001404E"/>
    <w:rsid w:val="00014160"/>
    <w:rsid w:val="0001424F"/>
    <w:rsid w:val="000142F5"/>
    <w:rsid w:val="000144F8"/>
    <w:rsid w:val="0001462D"/>
    <w:rsid w:val="00014792"/>
    <w:rsid w:val="0001494D"/>
    <w:rsid w:val="00014ACD"/>
    <w:rsid w:val="00014D25"/>
    <w:rsid w:val="00014D43"/>
    <w:rsid w:val="00015238"/>
    <w:rsid w:val="00015273"/>
    <w:rsid w:val="00015637"/>
    <w:rsid w:val="00015742"/>
    <w:rsid w:val="0001589C"/>
    <w:rsid w:val="00015B1D"/>
    <w:rsid w:val="00015CE3"/>
    <w:rsid w:val="0001603A"/>
    <w:rsid w:val="0001614E"/>
    <w:rsid w:val="00016504"/>
    <w:rsid w:val="000167A6"/>
    <w:rsid w:val="00016A86"/>
    <w:rsid w:val="00016C3F"/>
    <w:rsid w:val="00016D3A"/>
    <w:rsid w:val="00016F92"/>
    <w:rsid w:val="000174BC"/>
    <w:rsid w:val="00017534"/>
    <w:rsid w:val="0001758A"/>
    <w:rsid w:val="000175AA"/>
    <w:rsid w:val="000177B3"/>
    <w:rsid w:val="000178AD"/>
    <w:rsid w:val="00017A20"/>
    <w:rsid w:val="00020004"/>
    <w:rsid w:val="00020109"/>
    <w:rsid w:val="000204BF"/>
    <w:rsid w:val="000204C3"/>
    <w:rsid w:val="00020512"/>
    <w:rsid w:val="000209CB"/>
    <w:rsid w:val="00020DD2"/>
    <w:rsid w:val="00020EE4"/>
    <w:rsid w:val="00021097"/>
    <w:rsid w:val="00021101"/>
    <w:rsid w:val="0002110F"/>
    <w:rsid w:val="00021281"/>
    <w:rsid w:val="0002146D"/>
    <w:rsid w:val="00021471"/>
    <w:rsid w:val="000215C1"/>
    <w:rsid w:val="00021730"/>
    <w:rsid w:val="00021B0D"/>
    <w:rsid w:val="00021BBC"/>
    <w:rsid w:val="00021C07"/>
    <w:rsid w:val="00021C44"/>
    <w:rsid w:val="00021E91"/>
    <w:rsid w:val="00022464"/>
    <w:rsid w:val="00022602"/>
    <w:rsid w:val="00022700"/>
    <w:rsid w:val="00022883"/>
    <w:rsid w:val="00022929"/>
    <w:rsid w:val="00022CB9"/>
    <w:rsid w:val="00022D9F"/>
    <w:rsid w:val="00023090"/>
    <w:rsid w:val="00023254"/>
    <w:rsid w:val="0002336A"/>
    <w:rsid w:val="00023528"/>
    <w:rsid w:val="00023601"/>
    <w:rsid w:val="00023739"/>
    <w:rsid w:val="000237C9"/>
    <w:rsid w:val="00023991"/>
    <w:rsid w:val="000239F6"/>
    <w:rsid w:val="00023A36"/>
    <w:rsid w:val="00023DEB"/>
    <w:rsid w:val="00023DF5"/>
    <w:rsid w:val="00023F26"/>
    <w:rsid w:val="00024023"/>
    <w:rsid w:val="000241C8"/>
    <w:rsid w:val="00024905"/>
    <w:rsid w:val="00024999"/>
    <w:rsid w:val="00024ADA"/>
    <w:rsid w:val="00024F31"/>
    <w:rsid w:val="00024F73"/>
    <w:rsid w:val="00024FC5"/>
    <w:rsid w:val="00025121"/>
    <w:rsid w:val="00025309"/>
    <w:rsid w:val="0002530C"/>
    <w:rsid w:val="00025465"/>
    <w:rsid w:val="0002547B"/>
    <w:rsid w:val="00025519"/>
    <w:rsid w:val="000256BB"/>
    <w:rsid w:val="000257F8"/>
    <w:rsid w:val="00025D35"/>
    <w:rsid w:val="00025D72"/>
    <w:rsid w:val="000261DD"/>
    <w:rsid w:val="000262A1"/>
    <w:rsid w:val="0002677D"/>
    <w:rsid w:val="000267A8"/>
    <w:rsid w:val="000267AF"/>
    <w:rsid w:val="00026896"/>
    <w:rsid w:val="000268C2"/>
    <w:rsid w:val="000268C8"/>
    <w:rsid w:val="00026926"/>
    <w:rsid w:val="00026954"/>
    <w:rsid w:val="00026ADD"/>
    <w:rsid w:val="00026DE4"/>
    <w:rsid w:val="00027046"/>
    <w:rsid w:val="00027368"/>
    <w:rsid w:val="0002758D"/>
    <w:rsid w:val="00027593"/>
    <w:rsid w:val="000276C5"/>
    <w:rsid w:val="00027791"/>
    <w:rsid w:val="000278BF"/>
    <w:rsid w:val="00027A98"/>
    <w:rsid w:val="00027C3B"/>
    <w:rsid w:val="00027CFD"/>
    <w:rsid w:val="00030091"/>
    <w:rsid w:val="0003013F"/>
    <w:rsid w:val="0003042E"/>
    <w:rsid w:val="00030819"/>
    <w:rsid w:val="00030AA1"/>
    <w:rsid w:val="00030CCA"/>
    <w:rsid w:val="00030D77"/>
    <w:rsid w:val="00031292"/>
    <w:rsid w:val="000316AA"/>
    <w:rsid w:val="000316AE"/>
    <w:rsid w:val="0003173F"/>
    <w:rsid w:val="000318AF"/>
    <w:rsid w:val="00031995"/>
    <w:rsid w:val="000319DC"/>
    <w:rsid w:val="00031A66"/>
    <w:rsid w:val="00031EE7"/>
    <w:rsid w:val="00032099"/>
    <w:rsid w:val="0003233F"/>
    <w:rsid w:val="00032786"/>
    <w:rsid w:val="000328DA"/>
    <w:rsid w:val="00032E59"/>
    <w:rsid w:val="00032E68"/>
    <w:rsid w:val="00032EA4"/>
    <w:rsid w:val="00033078"/>
    <w:rsid w:val="000330F8"/>
    <w:rsid w:val="0003313C"/>
    <w:rsid w:val="00033158"/>
    <w:rsid w:val="000331AF"/>
    <w:rsid w:val="00033317"/>
    <w:rsid w:val="0003335F"/>
    <w:rsid w:val="000334DC"/>
    <w:rsid w:val="0003378F"/>
    <w:rsid w:val="00033906"/>
    <w:rsid w:val="00033A63"/>
    <w:rsid w:val="00033CAA"/>
    <w:rsid w:val="00033EA6"/>
    <w:rsid w:val="00033FA3"/>
    <w:rsid w:val="00033FBB"/>
    <w:rsid w:val="000345B4"/>
    <w:rsid w:val="000346FA"/>
    <w:rsid w:val="00034796"/>
    <w:rsid w:val="000347FE"/>
    <w:rsid w:val="00034BD3"/>
    <w:rsid w:val="00034BD6"/>
    <w:rsid w:val="00034CC9"/>
    <w:rsid w:val="00034F19"/>
    <w:rsid w:val="0003512C"/>
    <w:rsid w:val="000352C3"/>
    <w:rsid w:val="0003536A"/>
    <w:rsid w:val="0003563B"/>
    <w:rsid w:val="00035678"/>
    <w:rsid w:val="0003576B"/>
    <w:rsid w:val="00035989"/>
    <w:rsid w:val="00035A03"/>
    <w:rsid w:val="00035A07"/>
    <w:rsid w:val="00035CD8"/>
    <w:rsid w:val="00035FAB"/>
    <w:rsid w:val="000361CB"/>
    <w:rsid w:val="00036354"/>
    <w:rsid w:val="00036824"/>
    <w:rsid w:val="00036871"/>
    <w:rsid w:val="0003692E"/>
    <w:rsid w:val="00036FD0"/>
    <w:rsid w:val="000370CA"/>
    <w:rsid w:val="0003718F"/>
    <w:rsid w:val="00037951"/>
    <w:rsid w:val="00037987"/>
    <w:rsid w:val="00037B07"/>
    <w:rsid w:val="00037BF3"/>
    <w:rsid w:val="00037BF4"/>
    <w:rsid w:val="00037BFE"/>
    <w:rsid w:val="0004023A"/>
    <w:rsid w:val="0004028E"/>
    <w:rsid w:val="0004048D"/>
    <w:rsid w:val="00040634"/>
    <w:rsid w:val="0004083B"/>
    <w:rsid w:val="00040998"/>
    <w:rsid w:val="00040AC8"/>
    <w:rsid w:val="00040B81"/>
    <w:rsid w:val="00040EB8"/>
    <w:rsid w:val="00040F84"/>
    <w:rsid w:val="0004123C"/>
    <w:rsid w:val="0004128F"/>
    <w:rsid w:val="00041497"/>
    <w:rsid w:val="000414C4"/>
    <w:rsid w:val="0004159C"/>
    <w:rsid w:val="000416A1"/>
    <w:rsid w:val="000417E4"/>
    <w:rsid w:val="00041898"/>
    <w:rsid w:val="00041CFA"/>
    <w:rsid w:val="00041DF4"/>
    <w:rsid w:val="00041F38"/>
    <w:rsid w:val="00042415"/>
    <w:rsid w:val="00042898"/>
    <w:rsid w:val="00042938"/>
    <w:rsid w:val="000429AC"/>
    <w:rsid w:val="00042BAF"/>
    <w:rsid w:val="00042CB7"/>
    <w:rsid w:val="00042D69"/>
    <w:rsid w:val="00042E44"/>
    <w:rsid w:val="00042E5D"/>
    <w:rsid w:val="00043067"/>
    <w:rsid w:val="0004308D"/>
    <w:rsid w:val="000431A0"/>
    <w:rsid w:val="00043359"/>
    <w:rsid w:val="00043408"/>
    <w:rsid w:val="00043432"/>
    <w:rsid w:val="000435B1"/>
    <w:rsid w:val="000436A5"/>
    <w:rsid w:val="0004375F"/>
    <w:rsid w:val="00043A55"/>
    <w:rsid w:val="00043AD2"/>
    <w:rsid w:val="00043C59"/>
    <w:rsid w:val="00044005"/>
    <w:rsid w:val="000443B1"/>
    <w:rsid w:val="00044487"/>
    <w:rsid w:val="0004478E"/>
    <w:rsid w:val="00044A69"/>
    <w:rsid w:val="00044BCD"/>
    <w:rsid w:val="00044FBC"/>
    <w:rsid w:val="000453B3"/>
    <w:rsid w:val="000453C6"/>
    <w:rsid w:val="0004561B"/>
    <w:rsid w:val="00045823"/>
    <w:rsid w:val="0004597D"/>
    <w:rsid w:val="00045C17"/>
    <w:rsid w:val="00045CE6"/>
    <w:rsid w:val="00046028"/>
    <w:rsid w:val="00046121"/>
    <w:rsid w:val="000462F1"/>
    <w:rsid w:val="00046339"/>
    <w:rsid w:val="0004668F"/>
    <w:rsid w:val="000466D8"/>
    <w:rsid w:val="000467F5"/>
    <w:rsid w:val="0004696E"/>
    <w:rsid w:val="00046A3F"/>
    <w:rsid w:val="00046A55"/>
    <w:rsid w:val="00046B61"/>
    <w:rsid w:val="00046E4B"/>
    <w:rsid w:val="00046E6D"/>
    <w:rsid w:val="00046EDE"/>
    <w:rsid w:val="00046EF8"/>
    <w:rsid w:val="00046F5E"/>
    <w:rsid w:val="000471B9"/>
    <w:rsid w:val="0004729A"/>
    <w:rsid w:val="00047C4D"/>
    <w:rsid w:val="00047CF0"/>
    <w:rsid w:val="00047DBE"/>
    <w:rsid w:val="00047E29"/>
    <w:rsid w:val="00047F04"/>
    <w:rsid w:val="00047F2F"/>
    <w:rsid w:val="000502D3"/>
    <w:rsid w:val="00050327"/>
    <w:rsid w:val="00050700"/>
    <w:rsid w:val="000508B7"/>
    <w:rsid w:val="000508BE"/>
    <w:rsid w:val="000508FE"/>
    <w:rsid w:val="000509EA"/>
    <w:rsid w:val="00050CE3"/>
    <w:rsid w:val="00050DB2"/>
    <w:rsid w:val="00050EDB"/>
    <w:rsid w:val="00050FA6"/>
    <w:rsid w:val="00051036"/>
    <w:rsid w:val="00051579"/>
    <w:rsid w:val="000516BB"/>
    <w:rsid w:val="0005176B"/>
    <w:rsid w:val="00051A5B"/>
    <w:rsid w:val="00051DEC"/>
    <w:rsid w:val="000522A3"/>
    <w:rsid w:val="00052435"/>
    <w:rsid w:val="000524F9"/>
    <w:rsid w:val="00052515"/>
    <w:rsid w:val="00052553"/>
    <w:rsid w:val="000529AC"/>
    <w:rsid w:val="00052AE7"/>
    <w:rsid w:val="00052B27"/>
    <w:rsid w:val="00052C9C"/>
    <w:rsid w:val="00053017"/>
    <w:rsid w:val="000532FD"/>
    <w:rsid w:val="00053407"/>
    <w:rsid w:val="00053416"/>
    <w:rsid w:val="000534E3"/>
    <w:rsid w:val="00053851"/>
    <w:rsid w:val="00053873"/>
    <w:rsid w:val="0005393D"/>
    <w:rsid w:val="000539A6"/>
    <w:rsid w:val="00053C0E"/>
    <w:rsid w:val="00053D98"/>
    <w:rsid w:val="00053F7A"/>
    <w:rsid w:val="0005400A"/>
    <w:rsid w:val="00054073"/>
    <w:rsid w:val="00054186"/>
    <w:rsid w:val="00054261"/>
    <w:rsid w:val="000547BE"/>
    <w:rsid w:val="000548A7"/>
    <w:rsid w:val="00054DE9"/>
    <w:rsid w:val="00055380"/>
    <w:rsid w:val="000554B3"/>
    <w:rsid w:val="000556EB"/>
    <w:rsid w:val="00055774"/>
    <w:rsid w:val="0005577B"/>
    <w:rsid w:val="00055CE5"/>
    <w:rsid w:val="0005605E"/>
    <w:rsid w:val="0005620F"/>
    <w:rsid w:val="0005632A"/>
    <w:rsid w:val="000564BA"/>
    <w:rsid w:val="000564EB"/>
    <w:rsid w:val="000568A9"/>
    <w:rsid w:val="000568AC"/>
    <w:rsid w:val="00056CBB"/>
    <w:rsid w:val="00056D03"/>
    <w:rsid w:val="00056FAF"/>
    <w:rsid w:val="000572D7"/>
    <w:rsid w:val="000576AE"/>
    <w:rsid w:val="000579BA"/>
    <w:rsid w:val="000579DB"/>
    <w:rsid w:val="00057BF7"/>
    <w:rsid w:val="00057C6A"/>
    <w:rsid w:val="00057CD1"/>
    <w:rsid w:val="00057EC6"/>
    <w:rsid w:val="00057F07"/>
    <w:rsid w:val="00057FD4"/>
    <w:rsid w:val="0006008E"/>
    <w:rsid w:val="00060244"/>
    <w:rsid w:val="0006024A"/>
    <w:rsid w:val="00060271"/>
    <w:rsid w:val="0006031A"/>
    <w:rsid w:val="0006042A"/>
    <w:rsid w:val="00060768"/>
    <w:rsid w:val="00061174"/>
    <w:rsid w:val="00061554"/>
    <w:rsid w:val="00061574"/>
    <w:rsid w:val="0006164B"/>
    <w:rsid w:val="0006195D"/>
    <w:rsid w:val="000619BE"/>
    <w:rsid w:val="000619D0"/>
    <w:rsid w:val="00061C4B"/>
    <w:rsid w:val="00061E03"/>
    <w:rsid w:val="00061EF2"/>
    <w:rsid w:val="00061FDF"/>
    <w:rsid w:val="000621BE"/>
    <w:rsid w:val="00062255"/>
    <w:rsid w:val="0006244B"/>
    <w:rsid w:val="000624FB"/>
    <w:rsid w:val="000626CB"/>
    <w:rsid w:val="00062747"/>
    <w:rsid w:val="000629AE"/>
    <w:rsid w:val="000629B6"/>
    <w:rsid w:val="00062ACB"/>
    <w:rsid w:val="00062C2D"/>
    <w:rsid w:val="00062DC6"/>
    <w:rsid w:val="00062E14"/>
    <w:rsid w:val="00062E17"/>
    <w:rsid w:val="00062E3C"/>
    <w:rsid w:val="0006326F"/>
    <w:rsid w:val="0006348C"/>
    <w:rsid w:val="0006353B"/>
    <w:rsid w:val="0006358C"/>
    <w:rsid w:val="000635B9"/>
    <w:rsid w:val="00063706"/>
    <w:rsid w:val="00063884"/>
    <w:rsid w:val="00063A66"/>
    <w:rsid w:val="00063B1B"/>
    <w:rsid w:val="00063D91"/>
    <w:rsid w:val="00063DE2"/>
    <w:rsid w:val="00063E45"/>
    <w:rsid w:val="00063E7B"/>
    <w:rsid w:val="00063FF2"/>
    <w:rsid w:val="00064193"/>
    <w:rsid w:val="00064206"/>
    <w:rsid w:val="000644A2"/>
    <w:rsid w:val="00064607"/>
    <w:rsid w:val="000647F9"/>
    <w:rsid w:val="00064CAC"/>
    <w:rsid w:val="00065101"/>
    <w:rsid w:val="00065241"/>
    <w:rsid w:val="00065248"/>
    <w:rsid w:val="0006532A"/>
    <w:rsid w:val="000653CA"/>
    <w:rsid w:val="0006544D"/>
    <w:rsid w:val="00065461"/>
    <w:rsid w:val="000656D9"/>
    <w:rsid w:val="00065964"/>
    <w:rsid w:val="00065A37"/>
    <w:rsid w:val="00065A45"/>
    <w:rsid w:val="00065AA4"/>
    <w:rsid w:val="00065D11"/>
    <w:rsid w:val="00065D29"/>
    <w:rsid w:val="00065DBF"/>
    <w:rsid w:val="00065EB4"/>
    <w:rsid w:val="000661A2"/>
    <w:rsid w:val="00066317"/>
    <w:rsid w:val="0006667D"/>
    <w:rsid w:val="000667E6"/>
    <w:rsid w:val="0006694B"/>
    <w:rsid w:val="000669A8"/>
    <w:rsid w:val="00066A6F"/>
    <w:rsid w:val="00066B82"/>
    <w:rsid w:val="00066BDE"/>
    <w:rsid w:val="00066D2A"/>
    <w:rsid w:val="00066D40"/>
    <w:rsid w:val="00066E07"/>
    <w:rsid w:val="00066F31"/>
    <w:rsid w:val="00066F76"/>
    <w:rsid w:val="000671C8"/>
    <w:rsid w:val="0006729A"/>
    <w:rsid w:val="00067315"/>
    <w:rsid w:val="00067336"/>
    <w:rsid w:val="0006758B"/>
    <w:rsid w:val="000676CD"/>
    <w:rsid w:val="000677E9"/>
    <w:rsid w:val="00067801"/>
    <w:rsid w:val="000678BE"/>
    <w:rsid w:val="000679A5"/>
    <w:rsid w:val="00067D42"/>
    <w:rsid w:val="0007024F"/>
    <w:rsid w:val="00070403"/>
    <w:rsid w:val="000705AC"/>
    <w:rsid w:val="00070734"/>
    <w:rsid w:val="00070770"/>
    <w:rsid w:val="00070A5E"/>
    <w:rsid w:val="00070A89"/>
    <w:rsid w:val="00070B90"/>
    <w:rsid w:val="00070BB2"/>
    <w:rsid w:val="00070BD5"/>
    <w:rsid w:val="00070D93"/>
    <w:rsid w:val="00070E44"/>
    <w:rsid w:val="00070E59"/>
    <w:rsid w:val="00071067"/>
    <w:rsid w:val="00071095"/>
    <w:rsid w:val="000710B8"/>
    <w:rsid w:val="0007115D"/>
    <w:rsid w:val="0007176A"/>
    <w:rsid w:val="000717BE"/>
    <w:rsid w:val="0007181E"/>
    <w:rsid w:val="0007199D"/>
    <w:rsid w:val="00071AF8"/>
    <w:rsid w:val="00071C59"/>
    <w:rsid w:val="00071CF2"/>
    <w:rsid w:val="00071D24"/>
    <w:rsid w:val="00071DBA"/>
    <w:rsid w:val="0007209D"/>
    <w:rsid w:val="000721BF"/>
    <w:rsid w:val="0007223E"/>
    <w:rsid w:val="0007229A"/>
    <w:rsid w:val="00072693"/>
    <w:rsid w:val="000727DD"/>
    <w:rsid w:val="000728F7"/>
    <w:rsid w:val="00072DC9"/>
    <w:rsid w:val="00072ED8"/>
    <w:rsid w:val="00072F06"/>
    <w:rsid w:val="0007308D"/>
    <w:rsid w:val="000731B6"/>
    <w:rsid w:val="000731CF"/>
    <w:rsid w:val="000732C4"/>
    <w:rsid w:val="00073421"/>
    <w:rsid w:val="000735AF"/>
    <w:rsid w:val="00073635"/>
    <w:rsid w:val="000738F2"/>
    <w:rsid w:val="00073F17"/>
    <w:rsid w:val="000740B1"/>
    <w:rsid w:val="00074426"/>
    <w:rsid w:val="00074568"/>
    <w:rsid w:val="00074763"/>
    <w:rsid w:val="0007477F"/>
    <w:rsid w:val="00074B43"/>
    <w:rsid w:val="00074F01"/>
    <w:rsid w:val="00074FC9"/>
    <w:rsid w:val="000752E3"/>
    <w:rsid w:val="00075608"/>
    <w:rsid w:val="0007579B"/>
    <w:rsid w:val="00075BC3"/>
    <w:rsid w:val="00075EA0"/>
    <w:rsid w:val="00076070"/>
    <w:rsid w:val="0007624C"/>
    <w:rsid w:val="000762E9"/>
    <w:rsid w:val="00076450"/>
    <w:rsid w:val="000767F2"/>
    <w:rsid w:val="00076B16"/>
    <w:rsid w:val="00076B9A"/>
    <w:rsid w:val="00076E8A"/>
    <w:rsid w:val="00076EC3"/>
    <w:rsid w:val="00076EFA"/>
    <w:rsid w:val="000774B8"/>
    <w:rsid w:val="000775AA"/>
    <w:rsid w:val="000775B7"/>
    <w:rsid w:val="000776DE"/>
    <w:rsid w:val="000777E0"/>
    <w:rsid w:val="000779A0"/>
    <w:rsid w:val="000779D8"/>
    <w:rsid w:val="00077A33"/>
    <w:rsid w:val="00080013"/>
    <w:rsid w:val="000800BE"/>
    <w:rsid w:val="000801F3"/>
    <w:rsid w:val="00080204"/>
    <w:rsid w:val="0008037A"/>
    <w:rsid w:val="000803A3"/>
    <w:rsid w:val="00080478"/>
    <w:rsid w:val="000804F3"/>
    <w:rsid w:val="000805B5"/>
    <w:rsid w:val="00080E0F"/>
    <w:rsid w:val="00080E99"/>
    <w:rsid w:val="00080F58"/>
    <w:rsid w:val="000812EF"/>
    <w:rsid w:val="00081342"/>
    <w:rsid w:val="000813E1"/>
    <w:rsid w:val="000813E5"/>
    <w:rsid w:val="0008152D"/>
    <w:rsid w:val="00081624"/>
    <w:rsid w:val="00081637"/>
    <w:rsid w:val="0008169E"/>
    <w:rsid w:val="00081A5F"/>
    <w:rsid w:val="00081B2E"/>
    <w:rsid w:val="00081E88"/>
    <w:rsid w:val="0008206D"/>
    <w:rsid w:val="000820DF"/>
    <w:rsid w:val="00082106"/>
    <w:rsid w:val="00082115"/>
    <w:rsid w:val="0008265C"/>
    <w:rsid w:val="000829EF"/>
    <w:rsid w:val="00082A4D"/>
    <w:rsid w:val="00082FB6"/>
    <w:rsid w:val="00082FBD"/>
    <w:rsid w:val="00082FFE"/>
    <w:rsid w:val="00083344"/>
    <w:rsid w:val="00083638"/>
    <w:rsid w:val="00083955"/>
    <w:rsid w:val="00083DB4"/>
    <w:rsid w:val="00083DFF"/>
    <w:rsid w:val="00083E15"/>
    <w:rsid w:val="0008400B"/>
    <w:rsid w:val="000842DD"/>
    <w:rsid w:val="0008449A"/>
    <w:rsid w:val="000845CF"/>
    <w:rsid w:val="00084625"/>
    <w:rsid w:val="00084A05"/>
    <w:rsid w:val="00084A1D"/>
    <w:rsid w:val="00084B21"/>
    <w:rsid w:val="000852E4"/>
    <w:rsid w:val="00085540"/>
    <w:rsid w:val="000857B0"/>
    <w:rsid w:val="00085832"/>
    <w:rsid w:val="00085A34"/>
    <w:rsid w:val="00085ADF"/>
    <w:rsid w:val="00085DDC"/>
    <w:rsid w:val="00085E05"/>
    <w:rsid w:val="00085EA8"/>
    <w:rsid w:val="00085F13"/>
    <w:rsid w:val="00085F6B"/>
    <w:rsid w:val="0008606B"/>
    <w:rsid w:val="000860DF"/>
    <w:rsid w:val="00086455"/>
    <w:rsid w:val="000864F1"/>
    <w:rsid w:val="00086533"/>
    <w:rsid w:val="00086625"/>
    <w:rsid w:val="000867E2"/>
    <w:rsid w:val="00086949"/>
    <w:rsid w:val="00086BAE"/>
    <w:rsid w:val="00086C00"/>
    <w:rsid w:val="00086D23"/>
    <w:rsid w:val="00086D8A"/>
    <w:rsid w:val="00087182"/>
    <w:rsid w:val="000871D7"/>
    <w:rsid w:val="00087289"/>
    <w:rsid w:val="00087593"/>
    <w:rsid w:val="00087622"/>
    <w:rsid w:val="0008766C"/>
    <w:rsid w:val="00087E17"/>
    <w:rsid w:val="00087E5C"/>
    <w:rsid w:val="00087EE7"/>
    <w:rsid w:val="00087EFC"/>
    <w:rsid w:val="00087FCB"/>
    <w:rsid w:val="00087FFC"/>
    <w:rsid w:val="000902BB"/>
    <w:rsid w:val="000906BA"/>
    <w:rsid w:val="0009082C"/>
    <w:rsid w:val="000908FA"/>
    <w:rsid w:val="00090C09"/>
    <w:rsid w:val="00090C2A"/>
    <w:rsid w:val="00090C2D"/>
    <w:rsid w:val="00090C9D"/>
    <w:rsid w:val="00090E68"/>
    <w:rsid w:val="00090F05"/>
    <w:rsid w:val="00090F25"/>
    <w:rsid w:val="000911D4"/>
    <w:rsid w:val="0009123A"/>
    <w:rsid w:val="000914D7"/>
    <w:rsid w:val="00091571"/>
    <w:rsid w:val="0009182F"/>
    <w:rsid w:val="00091836"/>
    <w:rsid w:val="00091C49"/>
    <w:rsid w:val="00091CE9"/>
    <w:rsid w:val="00091E64"/>
    <w:rsid w:val="00091EBA"/>
    <w:rsid w:val="0009208B"/>
    <w:rsid w:val="000920F2"/>
    <w:rsid w:val="0009213C"/>
    <w:rsid w:val="000921B9"/>
    <w:rsid w:val="00092244"/>
    <w:rsid w:val="00092568"/>
    <w:rsid w:val="0009268A"/>
    <w:rsid w:val="00092A05"/>
    <w:rsid w:val="00092B9F"/>
    <w:rsid w:val="00092E60"/>
    <w:rsid w:val="00092EC1"/>
    <w:rsid w:val="00093038"/>
    <w:rsid w:val="00093408"/>
    <w:rsid w:val="000935DC"/>
    <w:rsid w:val="0009377C"/>
    <w:rsid w:val="000937A3"/>
    <w:rsid w:val="00093D75"/>
    <w:rsid w:val="00093DB6"/>
    <w:rsid w:val="00093E19"/>
    <w:rsid w:val="00093EE0"/>
    <w:rsid w:val="00094231"/>
    <w:rsid w:val="000942A6"/>
    <w:rsid w:val="0009443B"/>
    <w:rsid w:val="000944FB"/>
    <w:rsid w:val="0009473E"/>
    <w:rsid w:val="00094A90"/>
    <w:rsid w:val="00094A92"/>
    <w:rsid w:val="00094C93"/>
    <w:rsid w:val="00094FDC"/>
    <w:rsid w:val="000950A0"/>
    <w:rsid w:val="00095159"/>
    <w:rsid w:val="00095187"/>
    <w:rsid w:val="000951F9"/>
    <w:rsid w:val="00095245"/>
    <w:rsid w:val="000955B4"/>
    <w:rsid w:val="000955E5"/>
    <w:rsid w:val="000957B2"/>
    <w:rsid w:val="0009582F"/>
    <w:rsid w:val="000959FC"/>
    <w:rsid w:val="00095C9A"/>
    <w:rsid w:val="00095EC1"/>
    <w:rsid w:val="00095F1A"/>
    <w:rsid w:val="000960B3"/>
    <w:rsid w:val="00096102"/>
    <w:rsid w:val="00096219"/>
    <w:rsid w:val="000963AC"/>
    <w:rsid w:val="0009645B"/>
    <w:rsid w:val="0009685D"/>
    <w:rsid w:val="0009688B"/>
    <w:rsid w:val="000969B3"/>
    <w:rsid w:val="00096C8E"/>
    <w:rsid w:val="00096CBA"/>
    <w:rsid w:val="00096D2A"/>
    <w:rsid w:val="00096D81"/>
    <w:rsid w:val="00097066"/>
    <w:rsid w:val="000971D4"/>
    <w:rsid w:val="000971E5"/>
    <w:rsid w:val="00097389"/>
    <w:rsid w:val="000977CF"/>
    <w:rsid w:val="000978D4"/>
    <w:rsid w:val="00097CBC"/>
    <w:rsid w:val="00097F42"/>
    <w:rsid w:val="00097F9E"/>
    <w:rsid w:val="000A0226"/>
    <w:rsid w:val="000A02F9"/>
    <w:rsid w:val="000A05D8"/>
    <w:rsid w:val="000A0700"/>
    <w:rsid w:val="000A0819"/>
    <w:rsid w:val="000A083C"/>
    <w:rsid w:val="000A0AEB"/>
    <w:rsid w:val="000A0BC9"/>
    <w:rsid w:val="000A0C8E"/>
    <w:rsid w:val="000A0CA9"/>
    <w:rsid w:val="000A0D02"/>
    <w:rsid w:val="000A0FED"/>
    <w:rsid w:val="000A117B"/>
    <w:rsid w:val="000A13AE"/>
    <w:rsid w:val="000A13D1"/>
    <w:rsid w:val="000A1754"/>
    <w:rsid w:val="000A1AE0"/>
    <w:rsid w:val="000A1B09"/>
    <w:rsid w:val="000A200A"/>
    <w:rsid w:val="000A2056"/>
    <w:rsid w:val="000A22B7"/>
    <w:rsid w:val="000A241B"/>
    <w:rsid w:val="000A24C3"/>
    <w:rsid w:val="000A25A3"/>
    <w:rsid w:val="000A25BF"/>
    <w:rsid w:val="000A2C91"/>
    <w:rsid w:val="000A2CD1"/>
    <w:rsid w:val="000A2CDC"/>
    <w:rsid w:val="000A2FD6"/>
    <w:rsid w:val="000A300C"/>
    <w:rsid w:val="000A30D3"/>
    <w:rsid w:val="000A3377"/>
    <w:rsid w:val="000A35C0"/>
    <w:rsid w:val="000A3938"/>
    <w:rsid w:val="000A3A09"/>
    <w:rsid w:val="000A3CE2"/>
    <w:rsid w:val="000A3E10"/>
    <w:rsid w:val="000A42B0"/>
    <w:rsid w:val="000A4363"/>
    <w:rsid w:val="000A460B"/>
    <w:rsid w:val="000A462E"/>
    <w:rsid w:val="000A47F3"/>
    <w:rsid w:val="000A483A"/>
    <w:rsid w:val="000A4A52"/>
    <w:rsid w:val="000A4B29"/>
    <w:rsid w:val="000A4B6D"/>
    <w:rsid w:val="000A4BD0"/>
    <w:rsid w:val="000A4D7D"/>
    <w:rsid w:val="000A5247"/>
    <w:rsid w:val="000A52D9"/>
    <w:rsid w:val="000A52FF"/>
    <w:rsid w:val="000A55C5"/>
    <w:rsid w:val="000A5851"/>
    <w:rsid w:val="000A58C4"/>
    <w:rsid w:val="000A5D1D"/>
    <w:rsid w:val="000A5DD0"/>
    <w:rsid w:val="000A6BDC"/>
    <w:rsid w:val="000A6C88"/>
    <w:rsid w:val="000A6D32"/>
    <w:rsid w:val="000A6EB6"/>
    <w:rsid w:val="000A6F1B"/>
    <w:rsid w:val="000A6F48"/>
    <w:rsid w:val="000A7122"/>
    <w:rsid w:val="000A7218"/>
    <w:rsid w:val="000A7279"/>
    <w:rsid w:val="000A7380"/>
    <w:rsid w:val="000A74A6"/>
    <w:rsid w:val="000A75B1"/>
    <w:rsid w:val="000A763E"/>
    <w:rsid w:val="000A78FF"/>
    <w:rsid w:val="000A7CEF"/>
    <w:rsid w:val="000A7E44"/>
    <w:rsid w:val="000A7EE9"/>
    <w:rsid w:val="000A7F93"/>
    <w:rsid w:val="000B01D0"/>
    <w:rsid w:val="000B02EF"/>
    <w:rsid w:val="000B052A"/>
    <w:rsid w:val="000B0614"/>
    <w:rsid w:val="000B0762"/>
    <w:rsid w:val="000B07F1"/>
    <w:rsid w:val="000B07FE"/>
    <w:rsid w:val="000B08DF"/>
    <w:rsid w:val="000B0B22"/>
    <w:rsid w:val="000B0FCB"/>
    <w:rsid w:val="000B1069"/>
    <w:rsid w:val="000B1176"/>
    <w:rsid w:val="000B125C"/>
    <w:rsid w:val="000B15CF"/>
    <w:rsid w:val="000B18AA"/>
    <w:rsid w:val="000B1A82"/>
    <w:rsid w:val="000B1E6F"/>
    <w:rsid w:val="000B1FCE"/>
    <w:rsid w:val="000B20E6"/>
    <w:rsid w:val="000B2144"/>
    <w:rsid w:val="000B234B"/>
    <w:rsid w:val="000B24B9"/>
    <w:rsid w:val="000B276F"/>
    <w:rsid w:val="000B2774"/>
    <w:rsid w:val="000B282A"/>
    <w:rsid w:val="000B28EC"/>
    <w:rsid w:val="000B2985"/>
    <w:rsid w:val="000B2B98"/>
    <w:rsid w:val="000B2C43"/>
    <w:rsid w:val="000B2C9E"/>
    <w:rsid w:val="000B2CB4"/>
    <w:rsid w:val="000B2CC8"/>
    <w:rsid w:val="000B2D74"/>
    <w:rsid w:val="000B2DB9"/>
    <w:rsid w:val="000B2F8D"/>
    <w:rsid w:val="000B2FCF"/>
    <w:rsid w:val="000B30A7"/>
    <w:rsid w:val="000B3482"/>
    <w:rsid w:val="000B34AB"/>
    <w:rsid w:val="000B3619"/>
    <w:rsid w:val="000B3803"/>
    <w:rsid w:val="000B3B49"/>
    <w:rsid w:val="000B3CD2"/>
    <w:rsid w:val="000B4134"/>
    <w:rsid w:val="000B4299"/>
    <w:rsid w:val="000B4300"/>
    <w:rsid w:val="000B43F9"/>
    <w:rsid w:val="000B4BC4"/>
    <w:rsid w:val="000B4D53"/>
    <w:rsid w:val="000B4D99"/>
    <w:rsid w:val="000B4F69"/>
    <w:rsid w:val="000B5039"/>
    <w:rsid w:val="000B5119"/>
    <w:rsid w:val="000B5196"/>
    <w:rsid w:val="000B5242"/>
    <w:rsid w:val="000B55E4"/>
    <w:rsid w:val="000B56FE"/>
    <w:rsid w:val="000B581D"/>
    <w:rsid w:val="000B586F"/>
    <w:rsid w:val="000B595F"/>
    <w:rsid w:val="000B5AFE"/>
    <w:rsid w:val="000B5B57"/>
    <w:rsid w:val="000B5C1E"/>
    <w:rsid w:val="000B5CA7"/>
    <w:rsid w:val="000B5D43"/>
    <w:rsid w:val="000B5EE0"/>
    <w:rsid w:val="000B5F6D"/>
    <w:rsid w:val="000B60CD"/>
    <w:rsid w:val="000B6794"/>
    <w:rsid w:val="000B686F"/>
    <w:rsid w:val="000B68FA"/>
    <w:rsid w:val="000B6A2F"/>
    <w:rsid w:val="000B6E06"/>
    <w:rsid w:val="000B6F89"/>
    <w:rsid w:val="000B71D2"/>
    <w:rsid w:val="000B7223"/>
    <w:rsid w:val="000B74C8"/>
    <w:rsid w:val="000B770A"/>
    <w:rsid w:val="000B7E85"/>
    <w:rsid w:val="000B7EA2"/>
    <w:rsid w:val="000B7ECA"/>
    <w:rsid w:val="000C00AA"/>
    <w:rsid w:val="000C01D8"/>
    <w:rsid w:val="000C0267"/>
    <w:rsid w:val="000C02F7"/>
    <w:rsid w:val="000C0425"/>
    <w:rsid w:val="000C044D"/>
    <w:rsid w:val="000C04B5"/>
    <w:rsid w:val="000C065E"/>
    <w:rsid w:val="000C0A7E"/>
    <w:rsid w:val="000C0AE9"/>
    <w:rsid w:val="000C0D79"/>
    <w:rsid w:val="000C0F25"/>
    <w:rsid w:val="000C1347"/>
    <w:rsid w:val="000C13B8"/>
    <w:rsid w:val="000C1570"/>
    <w:rsid w:val="000C15C6"/>
    <w:rsid w:val="000C160A"/>
    <w:rsid w:val="000C183B"/>
    <w:rsid w:val="000C1911"/>
    <w:rsid w:val="000C1BC5"/>
    <w:rsid w:val="000C1CEE"/>
    <w:rsid w:val="000C1E76"/>
    <w:rsid w:val="000C1EC7"/>
    <w:rsid w:val="000C1ED0"/>
    <w:rsid w:val="000C1F4E"/>
    <w:rsid w:val="000C2082"/>
    <w:rsid w:val="000C2422"/>
    <w:rsid w:val="000C255D"/>
    <w:rsid w:val="000C25C9"/>
    <w:rsid w:val="000C267E"/>
    <w:rsid w:val="000C2737"/>
    <w:rsid w:val="000C284B"/>
    <w:rsid w:val="000C2D5B"/>
    <w:rsid w:val="000C315F"/>
    <w:rsid w:val="000C3628"/>
    <w:rsid w:val="000C3BCF"/>
    <w:rsid w:val="000C3C35"/>
    <w:rsid w:val="000C3C76"/>
    <w:rsid w:val="000C3DA2"/>
    <w:rsid w:val="000C4081"/>
    <w:rsid w:val="000C40B7"/>
    <w:rsid w:val="000C42B2"/>
    <w:rsid w:val="000C43E4"/>
    <w:rsid w:val="000C4610"/>
    <w:rsid w:val="000C469A"/>
    <w:rsid w:val="000C4904"/>
    <w:rsid w:val="000C4AEF"/>
    <w:rsid w:val="000C4CEE"/>
    <w:rsid w:val="000C4D42"/>
    <w:rsid w:val="000C557D"/>
    <w:rsid w:val="000C55DC"/>
    <w:rsid w:val="000C56A2"/>
    <w:rsid w:val="000C56BE"/>
    <w:rsid w:val="000C5A77"/>
    <w:rsid w:val="000C5C26"/>
    <w:rsid w:val="000C5D4A"/>
    <w:rsid w:val="000C5EA1"/>
    <w:rsid w:val="000C619D"/>
    <w:rsid w:val="000C62ED"/>
    <w:rsid w:val="000C6336"/>
    <w:rsid w:val="000C6415"/>
    <w:rsid w:val="000C68B9"/>
    <w:rsid w:val="000C6A33"/>
    <w:rsid w:val="000C6EC4"/>
    <w:rsid w:val="000C6FF9"/>
    <w:rsid w:val="000C7140"/>
    <w:rsid w:val="000C7154"/>
    <w:rsid w:val="000C71B1"/>
    <w:rsid w:val="000C7219"/>
    <w:rsid w:val="000C7288"/>
    <w:rsid w:val="000C72DA"/>
    <w:rsid w:val="000C74DD"/>
    <w:rsid w:val="000C76CD"/>
    <w:rsid w:val="000C7AA5"/>
    <w:rsid w:val="000C7C58"/>
    <w:rsid w:val="000C7F24"/>
    <w:rsid w:val="000D00C4"/>
    <w:rsid w:val="000D02CB"/>
    <w:rsid w:val="000D0468"/>
    <w:rsid w:val="000D0474"/>
    <w:rsid w:val="000D0589"/>
    <w:rsid w:val="000D068C"/>
    <w:rsid w:val="000D07AC"/>
    <w:rsid w:val="000D081C"/>
    <w:rsid w:val="000D0830"/>
    <w:rsid w:val="000D0A36"/>
    <w:rsid w:val="000D0C48"/>
    <w:rsid w:val="000D0E07"/>
    <w:rsid w:val="000D10E2"/>
    <w:rsid w:val="000D133C"/>
    <w:rsid w:val="000D1363"/>
    <w:rsid w:val="000D15D0"/>
    <w:rsid w:val="000D19B6"/>
    <w:rsid w:val="000D1B79"/>
    <w:rsid w:val="000D1BEA"/>
    <w:rsid w:val="000D1C32"/>
    <w:rsid w:val="000D1E16"/>
    <w:rsid w:val="000D2142"/>
    <w:rsid w:val="000D227B"/>
    <w:rsid w:val="000D22D2"/>
    <w:rsid w:val="000D264A"/>
    <w:rsid w:val="000D2676"/>
    <w:rsid w:val="000D274A"/>
    <w:rsid w:val="000D287B"/>
    <w:rsid w:val="000D288E"/>
    <w:rsid w:val="000D290D"/>
    <w:rsid w:val="000D2922"/>
    <w:rsid w:val="000D29AA"/>
    <w:rsid w:val="000D32C2"/>
    <w:rsid w:val="000D33E8"/>
    <w:rsid w:val="000D35D5"/>
    <w:rsid w:val="000D35E2"/>
    <w:rsid w:val="000D3634"/>
    <w:rsid w:val="000D3837"/>
    <w:rsid w:val="000D391F"/>
    <w:rsid w:val="000D3A74"/>
    <w:rsid w:val="000D3AF3"/>
    <w:rsid w:val="000D3BA4"/>
    <w:rsid w:val="000D3BE9"/>
    <w:rsid w:val="000D3CC1"/>
    <w:rsid w:val="000D3D92"/>
    <w:rsid w:val="000D3F35"/>
    <w:rsid w:val="000D3F94"/>
    <w:rsid w:val="000D415F"/>
    <w:rsid w:val="000D44B1"/>
    <w:rsid w:val="000D44E1"/>
    <w:rsid w:val="000D49A2"/>
    <w:rsid w:val="000D4A63"/>
    <w:rsid w:val="000D4AF6"/>
    <w:rsid w:val="000D4CFC"/>
    <w:rsid w:val="000D4E21"/>
    <w:rsid w:val="000D5002"/>
    <w:rsid w:val="000D5070"/>
    <w:rsid w:val="000D5184"/>
    <w:rsid w:val="000D5425"/>
    <w:rsid w:val="000D57FC"/>
    <w:rsid w:val="000D594E"/>
    <w:rsid w:val="000D5A37"/>
    <w:rsid w:val="000D5A39"/>
    <w:rsid w:val="000D5B23"/>
    <w:rsid w:val="000D5CB5"/>
    <w:rsid w:val="000D6047"/>
    <w:rsid w:val="000D6132"/>
    <w:rsid w:val="000D6322"/>
    <w:rsid w:val="000D638D"/>
    <w:rsid w:val="000D6662"/>
    <w:rsid w:val="000D67B0"/>
    <w:rsid w:val="000D68B6"/>
    <w:rsid w:val="000D694E"/>
    <w:rsid w:val="000D6A54"/>
    <w:rsid w:val="000D6BA5"/>
    <w:rsid w:val="000D6CD1"/>
    <w:rsid w:val="000D6D1C"/>
    <w:rsid w:val="000D723D"/>
    <w:rsid w:val="000D7422"/>
    <w:rsid w:val="000D75A3"/>
    <w:rsid w:val="000D76B3"/>
    <w:rsid w:val="000D77AB"/>
    <w:rsid w:val="000D7A34"/>
    <w:rsid w:val="000D7FF5"/>
    <w:rsid w:val="000E00EF"/>
    <w:rsid w:val="000E018C"/>
    <w:rsid w:val="000E044D"/>
    <w:rsid w:val="000E0475"/>
    <w:rsid w:val="000E04B6"/>
    <w:rsid w:val="000E04FE"/>
    <w:rsid w:val="000E0629"/>
    <w:rsid w:val="000E06B3"/>
    <w:rsid w:val="000E077A"/>
    <w:rsid w:val="000E08C1"/>
    <w:rsid w:val="000E0D02"/>
    <w:rsid w:val="000E0DAF"/>
    <w:rsid w:val="000E0DF1"/>
    <w:rsid w:val="000E0E13"/>
    <w:rsid w:val="000E0E4C"/>
    <w:rsid w:val="000E0E80"/>
    <w:rsid w:val="000E0EE2"/>
    <w:rsid w:val="000E100C"/>
    <w:rsid w:val="000E10C9"/>
    <w:rsid w:val="000E1371"/>
    <w:rsid w:val="000E172F"/>
    <w:rsid w:val="000E1C0E"/>
    <w:rsid w:val="000E1C47"/>
    <w:rsid w:val="000E1D13"/>
    <w:rsid w:val="000E1D80"/>
    <w:rsid w:val="000E207E"/>
    <w:rsid w:val="000E20D4"/>
    <w:rsid w:val="000E2211"/>
    <w:rsid w:val="000E248F"/>
    <w:rsid w:val="000E24D8"/>
    <w:rsid w:val="000E286F"/>
    <w:rsid w:val="000E28FF"/>
    <w:rsid w:val="000E2D9B"/>
    <w:rsid w:val="000E2FDE"/>
    <w:rsid w:val="000E3070"/>
    <w:rsid w:val="000E31DF"/>
    <w:rsid w:val="000E3314"/>
    <w:rsid w:val="000E3454"/>
    <w:rsid w:val="000E34A9"/>
    <w:rsid w:val="000E3B74"/>
    <w:rsid w:val="000E3C57"/>
    <w:rsid w:val="000E3C82"/>
    <w:rsid w:val="000E3F04"/>
    <w:rsid w:val="000E3FB1"/>
    <w:rsid w:val="000E42A5"/>
    <w:rsid w:val="000E44BA"/>
    <w:rsid w:val="000E44D1"/>
    <w:rsid w:val="000E4A4F"/>
    <w:rsid w:val="000E4B37"/>
    <w:rsid w:val="000E4CFF"/>
    <w:rsid w:val="000E4D5D"/>
    <w:rsid w:val="000E4E2F"/>
    <w:rsid w:val="000E4E53"/>
    <w:rsid w:val="000E4E80"/>
    <w:rsid w:val="000E4F2B"/>
    <w:rsid w:val="000E506B"/>
    <w:rsid w:val="000E511A"/>
    <w:rsid w:val="000E51DB"/>
    <w:rsid w:val="000E5A76"/>
    <w:rsid w:val="000E5B82"/>
    <w:rsid w:val="000E5BB6"/>
    <w:rsid w:val="000E5E4B"/>
    <w:rsid w:val="000E601E"/>
    <w:rsid w:val="000E634F"/>
    <w:rsid w:val="000E639D"/>
    <w:rsid w:val="000E667F"/>
    <w:rsid w:val="000E6997"/>
    <w:rsid w:val="000E6A12"/>
    <w:rsid w:val="000E6A5E"/>
    <w:rsid w:val="000E6DB3"/>
    <w:rsid w:val="000E6EBF"/>
    <w:rsid w:val="000E6FCF"/>
    <w:rsid w:val="000E71B5"/>
    <w:rsid w:val="000E720F"/>
    <w:rsid w:val="000E722E"/>
    <w:rsid w:val="000E797C"/>
    <w:rsid w:val="000E7B05"/>
    <w:rsid w:val="000F0056"/>
    <w:rsid w:val="000F04E1"/>
    <w:rsid w:val="000F0628"/>
    <w:rsid w:val="000F097A"/>
    <w:rsid w:val="000F0BE0"/>
    <w:rsid w:val="000F0CFF"/>
    <w:rsid w:val="000F0EB1"/>
    <w:rsid w:val="000F1071"/>
    <w:rsid w:val="000F1143"/>
    <w:rsid w:val="000F12B3"/>
    <w:rsid w:val="000F130D"/>
    <w:rsid w:val="000F14AB"/>
    <w:rsid w:val="000F15B7"/>
    <w:rsid w:val="000F1662"/>
    <w:rsid w:val="000F1812"/>
    <w:rsid w:val="000F19F1"/>
    <w:rsid w:val="000F1A2E"/>
    <w:rsid w:val="000F1AA3"/>
    <w:rsid w:val="000F1AF0"/>
    <w:rsid w:val="000F21A4"/>
    <w:rsid w:val="000F2488"/>
    <w:rsid w:val="000F252A"/>
    <w:rsid w:val="000F2596"/>
    <w:rsid w:val="000F263D"/>
    <w:rsid w:val="000F2778"/>
    <w:rsid w:val="000F2A34"/>
    <w:rsid w:val="000F2C3C"/>
    <w:rsid w:val="000F2DD6"/>
    <w:rsid w:val="000F2EE1"/>
    <w:rsid w:val="000F3175"/>
    <w:rsid w:val="000F3286"/>
    <w:rsid w:val="000F34DD"/>
    <w:rsid w:val="000F37B4"/>
    <w:rsid w:val="000F3838"/>
    <w:rsid w:val="000F38C2"/>
    <w:rsid w:val="000F38D5"/>
    <w:rsid w:val="000F3B47"/>
    <w:rsid w:val="000F3B5D"/>
    <w:rsid w:val="000F3CD5"/>
    <w:rsid w:val="000F3D0D"/>
    <w:rsid w:val="000F3ECB"/>
    <w:rsid w:val="000F4222"/>
    <w:rsid w:val="000F4231"/>
    <w:rsid w:val="000F4735"/>
    <w:rsid w:val="000F47C9"/>
    <w:rsid w:val="000F4AA2"/>
    <w:rsid w:val="000F4AC8"/>
    <w:rsid w:val="000F4D60"/>
    <w:rsid w:val="000F4DF6"/>
    <w:rsid w:val="000F5128"/>
    <w:rsid w:val="000F51A8"/>
    <w:rsid w:val="000F529A"/>
    <w:rsid w:val="000F52B0"/>
    <w:rsid w:val="000F5383"/>
    <w:rsid w:val="000F565A"/>
    <w:rsid w:val="000F5796"/>
    <w:rsid w:val="000F5A56"/>
    <w:rsid w:val="000F5CE0"/>
    <w:rsid w:val="000F5F6C"/>
    <w:rsid w:val="000F613F"/>
    <w:rsid w:val="000F6759"/>
    <w:rsid w:val="000F6919"/>
    <w:rsid w:val="000F6A51"/>
    <w:rsid w:val="000F6ECD"/>
    <w:rsid w:val="000F6EFB"/>
    <w:rsid w:val="000F73EC"/>
    <w:rsid w:val="000F75D8"/>
    <w:rsid w:val="000F7898"/>
    <w:rsid w:val="000F78E2"/>
    <w:rsid w:val="000F7966"/>
    <w:rsid w:val="000F7A32"/>
    <w:rsid w:val="000F7C1B"/>
    <w:rsid w:val="000F7EC2"/>
    <w:rsid w:val="0010009A"/>
    <w:rsid w:val="0010018F"/>
    <w:rsid w:val="001001D0"/>
    <w:rsid w:val="0010095B"/>
    <w:rsid w:val="00100A06"/>
    <w:rsid w:val="00100A6A"/>
    <w:rsid w:val="00100AE1"/>
    <w:rsid w:val="00100B79"/>
    <w:rsid w:val="0010105A"/>
    <w:rsid w:val="00101461"/>
    <w:rsid w:val="001014C5"/>
    <w:rsid w:val="0010159A"/>
    <w:rsid w:val="00101838"/>
    <w:rsid w:val="0010187A"/>
    <w:rsid w:val="00101924"/>
    <w:rsid w:val="00101A0A"/>
    <w:rsid w:val="00101A53"/>
    <w:rsid w:val="00101C69"/>
    <w:rsid w:val="00101E1E"/>
    <w:rsid w:val="0010201E"/>
    <w:rsid w:val="001022D5"/>
    <w:rsid w:val="00102481"/>
    <w:rsid w:val="00102645"/>
    <w:rsid w:val="00102A4C"/>
    <w:rsid w:val="00102A8D"/>
    <w:rsid w:val="00102C4C"/>
    <w:rsid w:val="00102D43"/>
    <w:rsid w:val="00102FBA"/>
    <w:rsid w:val="00103064"/>
    <w:rsid w:val="00103233"/>
    <w:rsid w:val="0010326C"/>
    <w:rsid w:val="00103547"/>
    <w:rsid w:val="00103766"/>
    <w:rsid w:val="0010376F"/>
    <w:rsid w:val="0010378C"/>
    <w:rsid w:val="00103C83"/>
    <w:rsid w:val="00103F34"/>
    <w:rsid w:val="0010400E"/>
    <w:rsid w:val="00104065"/>
    <w:rsid w:val="00104072"/>
    <w:rsid w:val="001043A3"/>
    <w:rsid w:val="001044E0"/>
    <w:rsid w:val="00104796"/>
    <w:rsid w:val="001048BA"/>
    <w:rsid w:val="00104B77"/>
    <w:rsid w:val="00104D5D"/>
    <w:rsid w:val="00104DFF"/>
    <w:rsid w:val="00104FB0"/>
    <w:rsid w:val="00105558"/>
    <w:rsid w:val="00105728"/>
    <w:rsid w:val="00105770"/>
    <w:rsid w:val="001058CE"/>
    <w:rsid w:val="0010597C"/>
    <w:rsid w:val="00105BCE"/>
    <w:rsid w:val="00105C95"/>
    <w:rsid w:val="00105D22"/>
    <w:rsid w:val="00105FC2"/>
    <w:rsid w:val="00106055"/>
    <w:rsid w:val="00106216"/>
    <w:rsid w:val="001066EE"/>
    <w:rsid w:val="001068D9"/>
    <w:rsid w:val="00106CB9"/>
    <w:rsid w:val="00106F7D"/>
    <w:rsid w:val="0010718B"/>
    <w:rsid w:val="0010743F"/>
    <w:rsid w:val="00107458"/>
    <w:rsid w:val="0010756D"/>
    <w:rsid w:val="00107596"/>
    <w:rsid w:val="00107630"/>
    <w:rsid w:val="00107661"/>
    <w:rsid w:val="001078B0"/>
    <w:rsid w:val="00107B3E"/>
    <w:rsid w:val="00107BB1"/>
    <w:rsid w:val="00107BB2"/>
    <w:rsid w:val="00107C06"/>
    <w:rsid w:val="00107CE3"/>
    <w:rsid w:val="00110158"/>
    <w:rsid w:val="00110410"/>
    <w:rsid w:val="00110514"/>
    <w:rsid w:val="0011061D"/>
    <w:rsid w:val="00110839"/>
    <w:rsid w:val="00110A61"/>
    <w:rsid w:val="00110D5E"/>
    <w:rsid w:val="0011188F"/>
    <w:rsid w:val="00111B29"/>
    <w:rsid w:val="00111CA9"/>
    <w:rsid w:val="00111D4C"/>
    <w:rsid w:val="00111E0F"/>
    <w:rsid w:val="00111E3B"/>
    <w:rsid w:val="00111EC4"/>
    <w:rsid w:val="00111F4C"/>
    <w:rsid w:val="0011216F"/>
    <w:rsid w:val="00112233"/>
    <w:rsid w:val="0011224A"/>
    <w:rsid w:val="001123AD"/>
    <w:rsid w:val="00112471"/>
    <w:rsid w:val="00112529"/>
    <w:rsid w:val="0011270A"/>
    <w:rsid w:val="001127E6"/>
    <w:rsid w:val="001128B1"/>
    <w:rsid w:val="00112A9D"/>
    <w:rsid w:val="00112CA6"/>
    <w:rsid w:val="00112CAD"/>
    <w:rsid w:val="00112E20"/>
    <w:rsid w:val="00112FF6"/>
    <w:rsid w:val="0011337F"/>
    <w:rsid w:val="0011393E"/>
    <w:rsid w:val="00113D40"/>
    <w:rsid w:val="00114121"/>
    <w:rsid w:val="0011431F"/>
    <w:rsid w:val="00114411"/>
    <w:rsid w:val="00114581"/>
    <w:rsid w:val="00114600"/>
    <w:rsid w:val="0011460C"/>
    <w:rsid w:val="0011469F"/>
    <w:rsid w:val="0011476B"/>
    <w:rsid w:val="00114857"/>
    <w:rsid w:val="00114BAC"/>
    <w:rsid w:val="00114C50"/>
    <w:rsid w:val="00114C9C"/>
    <w:rsid w:val="00114CC2"/>
    <w:rsid w:val="00114D8E"/>
    <w:rsid w:val="00114FED"/>
    <w:rsid w:val="001152BB"/>
    <w:rsid w:val="00115389"/>
    <w:rsid w:val="001153D5"/>
    <w:rsid w:val="001153ED"/>
    <w:rsid w:val="001154A2"/>
    <w:rsid w:val="00115500"/>
    <w:rsid w:val="0011572D"/>
    <w:rsid w:val="00115AFB"/>
    <w:rsid w:val="00115F0C"/>
    <w:rsid w:val="00115FA0"/>
    <w:rsid w:val="0011644B"/>
    <w:rsid w:val="001164F8"/>
    <w:rsid w:val="00116624"/>
    <w:rsid w:val="001169AC"/>
    <w:rsid w:val="00116AD7"/>
    <w:rsid w:val="00116F7A"/>
    <w:rsid w:val="00116FBB"/>
    <w:rsid w:val="0011712A"/>
    <w:rsid w:val="00117295"/>
    <w:rsid w:val="00117334"/>
    <w:rsid w:val="0011741F"/>
    <w:rsid w:val="001178A0"/>
    <w:rsid w:val="00117B31"/>
    <w:rsid w:val="00117BA4"/>
    <w:rsid w:val="00117CC0"/>
    <w:rsid w:val="00117D1B"/>
    <w:rsid w:val="00117EE9"/>
    <w:rsid w:val="001201B1"/>
    <w:rsid w:val="001209E5"/>
    <w:rsid w:val="00120B2D"/>
    <w:rsid w:val="00120D39"/>
    <w:rsid w:val="00120D91"/>
    <w:rsid w:val="00120F8B"/>
    <w:rsid w:val="00120FFF"/>
    <w:rsid w:val="001212C9"/>
    <w:rsid w:val="001214D4"/>
    <w:rsid w:val="00121579"/>
    <w:rsid w:val="0012166F"/>
    <w:rsid w:val="0012188F"/>
    <w:rsid w:val="00121A80"/>
    <w:rsid w:val="00121B0B"/>
    <w:rsid w:val="00121C08"/>
    <w:rsid w:val="0012218E"/>
    <w:rsid w:val="00122249"/>
    <w:rsid w:val="00122559"/>
    <w:rsid w:val="0012279F"/>
    <w:rsid w:val="001227F5"/>
    <w:rsid w:val="00123205"/>
    <w:rsid w:val="00123325"/>
    <w:rsid w:val="001234A5"/>
    <w:rsid w:val="001235BF"/>
    <w:rsid w:val="00123783"/>
    <w:rsid w:val="00123A50"/>
    <w:rsid w:val="00123AD6"/>
    <w:rsid w:val="00123BCC"/>
    <w:rsid w:val="00123C5D"/>
    <w:rsid w:val="00123DC4"/>
    <w:rsid w:val="00123EF5"/>
    <w:rsid w:val="001241A4"/>
    <w:rsid w:val="00124259"/>
    <w:rsid w:val="0012441D"/>
    <w:rsid w:val="00124531"/>
    <w:rsid w:val="0012460B"/>
    <w:rsid w:val="0012480A"/>
    <w:rsid w:val="00124DC5"/>
    <w:rsid w:val="00124F1F"/>
    <w:rsid w:val="0012511A"/>
    <w:rsid w:val="00125300"/>
    <w:rsid w:val="00125386"/>
    <w:rsid w:val="00125818"/>
    <w:rsid w:val="00125E8D"/>
    <w:rsid w:val="00125EC5"/>
    <w:rsid w:val="00126084"/>
    <w:rsid w:val="001260F0"/>
    <w:rsid w:val="00126162"/>
    <w:rsid w:val="00126313"/>
    <w:rsid w:val="00126439"/>
    <w:rsid w:val="001268E1"/>
    <w:rsid w:val="00126AAB"/>
    <w:rsid w:val="00126B15"/>
    <w:rsid w:val="00126D89"/>
    <w:rsid w:val="00126ED4"/>
    <w:rsid w:val="00127126"/>
    <w:rsid w:val="00127155"/>
    <w:rsid w:val="00127168"/>
    <w:rsid w:val="001271EF"/>
    <w:rsid w:val="00127229"/>
    <w:rsid w:val="00127819"/>
    <w:rsid w:val="00130121"/>
    <w:rsid w:val="0013041C"/>
    <w:rsid w:val="0013046B"/>
    <w:rsid w:val="001306C8"/>
    <w:rsid w:val="00130713"/>
    <w:rsid w:val="00130C25"/>
    <w:rsid w:val="00130C4B"/>
    <w:rsid w:val="00130CDE"/>
    <w:rsid w:val="00130D28"/>
    <w:rsid w:val="00130DDC"/>
    <w:rsid w:val="00130E65"/>
    <w:rsid w:val="00130E9F"/>
    <w:rsid w:val="00130EDE"/>
    <w:rsid w:val="001315CE"/>
    <w:rsid w:val="001317DA"/>
    <w:rsid w:val="0013192C"/>
    <w:rsid w:val="00131983"/>
    <w:rsid w:val="0013198C"/>
    <w:rsid w:val="00131A31"/>
    <w:rsid w:val="00131AF9"/>
    <w:rsid w:val="0013211C"/>
    <w:rsid w:val="00132847"/>
    <w:rsid w:val="00132ADC"/>
    <w:rsid w:val="00132BA1"/>
    <w:rsid w:val="00132D65"/>
    <w:rsid w:val="00132E7E"/>
    <w:rsid w:val="00132F53"/>
    <w:rsid w:val="00133018"/>
    <w:rsid w:val="00133698"/>
    <w:rsid w:val="00133794"/>
    <w:rsid w:val="00133A0C"/>
    <w:rsid w:val="00133A61"/>
    <w:rsid w:val="00133F11"/>
    <w:rsid w:val="00133F4A"/>
    <w:rsid w:val="0013416D"/>
    <w:rsid w:val="0013421A"/>
    <w:rsid w:val="001342A2"/>
    <w:rsid w:val="001342B5"/>
    <w:rsid w:val="0013432F"/>
    <w:rsid w:val="00134367"/>
    <w:rsid w:val="00134406"/>
    <w:rsid w:val="001345F9"/>
    <w:rsid w:val="0013461D"/>
    <w:rsid w:val="0013484F"/>
    <w:rsid w:val="001349E3"/>
    <w:rsid w:val="00134C81"/>
    <w:rsid w:val="00134D96"/>
    <w:rsid w:val="00135095"/>
    <w:rsid w:val="001350CF"/>
    <w:rsid w:val="001354D5"/>
    <w:rsid w:val="0013561E"/>
    <w:rsid w:val="00135657"/>
    <w:rsid w:val="0013569F"/>
    <w:rsid w:val="001359B9"/>
    <w:rsid w:val="00135B2C"/>
    <w:rsid w:val="00135D15"/>
    <w:rsid w:val="00135DB8"/>
    <w:rsid w:val="00135FE4"/>
    <w:rsid w:val="001363FD"/>
    <w:rsid w:val="00136707"/>
    <w:rsid w:val="0013676D"/>
    <w:rsid w:val="00136F62"/>
    <w:rsid w:val="00137537"/>
    <w:rsid w:val="0013754C"/>
    <w:rsid w:val="00137779"/>
    <w:rsid w:val="00137B99"/>
    <w:rsid w:val="00137D9A"/>
    <w:rsid w:val="00137E84"/>
    <w:rsid w:val="00140340"/>
    <w:rsid w:val="001406B7"/>
    <w:rsid w:val="00140831"/>
    <w:rsid w:val="00140897"/>
    <w:rsid w:val="00140B23"/>
    <w:rsid w:val="00140C17"/>
    <w:rsid w:val="00140C80"/>
    <w:rsid w:val="00140E58"/>
    <w:rsid w:val="001410EB"/>
    <w:rsid w:val="0014117E"/>
    <w:rsid w:val="0014122B"/>
    <w:rsid w:val="00141513"/>
    <w:rsid w:val="001415DC"/>
    <w:rsid w:val="00141A37"/>
    <w:rsid w:val="00141BD8"/>
    <w:rsid w:val="00141D1F"/>
    <w:rsid w:val="00141E5E"/>
    <w:rsid w:val="001420DF"/>
    <w:rsid w:val="0014216F"/>
    <w:rsid w:val="0014224C"/>
    <w:rsid w:val="001422B5"/>
    <w:rsid w:val="001422DF"/>
    <w:rsid w:val="0014247A"/>
    <w:rsid w:val="001424A7"/>
    <w:rsid w:val="0014272C"/>
    <w:rsid w:val="00142A0F"/>
    <w:rsid w:val="00142B05"/>
    <w:rsid w:val="00142D84"/>
    <w:rsid w:val="00142F67"/>
    <w:rsid w:val="001430AF"/>
    <w:rsid w:val="001430B3"/>
    <w:rsid w:val="00143162"/>
    <w:rsid w:val="00143431"/>
    <w:rsid w:val="001434C7"/>
    <w:rsid w:val="0014353A"/>
    <w:rsid w:val="001435E7"/>
    <w:rsid w:val="00143AB6"/>
    <w:rsid w:val="00144437"/>
    <w:rsid w:val="001444EF"/>
    <w:rsid w:val="0014472E"/>
    <w:rsid w:val="001448E7"/>
    <w:rsid w:val="0014496B"/>
    <w:rsid w:val="00144D44"/>
    <w:rsid w:val="00144D4D"/>
    <w:rsid w:val="00144F30"/>
    <w:rsid w:val="00145111"/>
    <w:rsid w:val="00145149"/>
    <w:rsid w:val="00145397"/>
    <w:rsid w:val="00145444"/>
    <w:rsid w:val="001457D1"/>
    <w:rsid w:val="00145857"/>
    <w:rsid w:val="00145AC2"/>
    <w:rsid w:val="00145B57"/>
    <w:rsid w:val="00145BD4"/>
    <w:rsid w:val="00145C24"/>
    <w:rsid w:val="00145CB8"/>
    <w:rsid w:val="00145D81"/>
    <w:rsid w:val="00145ECF"/>
    <w:rsid w:val="00145F2F"/>
    <w:rsid w:val="00145FFA"/>
    <w:rsid w:val="0014604F"/>
    <w:rsid w:val="001462A3"/>
    <w:rsid w:val="001463E7"/>
    <w:rsid w:val="00146411"/>
    <w:rsid w:val="00146AC2"/>
    <w:rsid w:val="00146AC7"/>
    <w:rsid w:val="00146BBB"/>
    <w:rsid w:val="001470B8"/>
    <w:rsid w:val="00147513"/>
    <w:rsid w:val="0014778F"/>
    <w:rsid w:val="0014782B"/>
    <w:rsid w:val="00147B9D"/>
    <w:rsid w:val="00147BED"/>
    <w:rsid w:val="00147CB7"/>
    <w:rsid w:val="00147E30"/>
    <w:rsid w:val="00147EDC"/>
    <w:rsid w:val="00147F63"/>
    <w:rsid w:val="0015015F"/>
    <w:rsid w:val="001501E0"/>
    <w:rsid w:val="00150359"/>
    <w:rsid w:val="00150737"/>
    <w:rsid w:val="00150785"/>
    <w:rsid w:val="001507F6"/>
    <w:rsid w:val="00150831"/>
    <w:rsid w:val="001509F1"/>
    <w:rsid w:val="00150A6E"/>
    <w:rsid w:val="00150B4D"/>
    <w:rsid w:val="0015115D"/>
    <w:rsid w:val="00151194"/>
    <w:rsid w:val="001516DA"/>
    <w:rsid w:val="00151958"/>
    <w:rsid w:val="00151CC6"/>
    <w:rsid w:val="00151D7E"/>
    <w:rsid w:val="00151FE2"/>
    <w:rsid w:val="0015209F"/>
    <w:rsid w:val="001522EC"/>
    <w:rsid w:val="00152395"/>
    <w:rsid w:val="00152417"/>
    <w:rsid w:val="0015267F"/>
    <w:rsid w:val="001526D2"/>
    <w:rsid w:val="001528B3"/>
    <w:rsid w:val="001529AA"/>
    <w:rsid w:val="00152B5E"/>
    <w:rsid w:val="00152E65"/>
    <w:rsid w:val="00152EC5"/>
    <w:rsid w:val="00152FB5"/>
    <w:rsid w:val="0015303D"/>
    <w:rsid w:val="001530DD"/>
    <w:rsid w:val="0015314C"/>
    <w:rsid w:val="001532BE"/>
    <w:rsid w:val="001533C5"/>
    <w:rsid w:val="0015341F"/>
    <w:rsid w:val="00153481"/>
    <w:rsid w:val="001536F7"/>
    <w:rsid w:val="001537C7"/>
    <w:rsid w:val="001538CB"/>
    <w:rsid w:val="001538F5"/>
    <w:rsid w:val="00153B1A"/>
    <w:rsid w:val="00153B5A"/>
    <w:rsid w:val="00153BA5"/>
    <w:rsid w:val="00153C6D"/>
    <w:rsid w:val="00153CB4"/>
    <w:rsid w:val="0015401C"/>
    <w:rsid w:val="0015412A"/>
    <w:rsid w:val="0015416E"/>
    <w:rsid w:val="001543F0"/>
    <w:rsid w:val="001544E6"/>
    <w:rsid w:val="0015459F"/>
    <w:rsid w:val="00154714"/>
    <w:rsid w:val="001547B1"/>
    <w:rsid w:val="00154976"/>
    <w:rsid w:val="00154E75"/>
    <w:rsid w:val="00155197"/>
    <w:rsid w:val="00155226"/>
    <w:rsid w:val="00155616"/>
    <w:rsid w:val="00155B43"/>
    <w:rsid w:val="00155B70"/>
    <w:rsid w:val="00155E0B"/>
    <w:rsid w:val="00155E76"/>
    <w:rsid w:val="00155E7D"/>
    <w:rsid w:val="001560CF"/>
    <w:rsid w:val="0015642F"/>
    <w:rsid w:val="00156649"/>
    <w:rsid w:val="0015680C"/>
    <w:rsid w:val="00156B6C"/>
    <w:rsid w:val="0015711A"/>
    <w:rsid w:val="00157384"/>
    <w:rsid w:val="00157413"/>
    <w:rsid w:val="0015743B"/>
    <w:rsid w:val="001574B3"/>
    <w:rsid w:val="00157596"/>
    <w:rsid w:val="0015776C"/>
    <w:rsid w:val="001578CB"/>
    <w:rsid w:val="00157BCB"/>
    <w:rsid w:val="00157BEF"/>
    <w:rsid w:val="00157E39"/>
    <w:rsid w:val="00157E81"/>
    <w:rsid w:val="001600FB"/>
    <w:rsid w:val="00160247"/>
    <w:rsid w:val="00160311"/>
    <w:rsid w:val="001603A0"/>
    <w:rsid w:val="001606D1"/>
    <w:rsid w:val="001608DC"/>
    <w:rsid w:val="00160B44"/>
    <w:rsid w:val="00160D57"/>
    <w:rsid w:val="00160DEA"/>
    <w:rsid w:val="00160F78"/>
    <w:rsid w:val="0016128D"/>
    <w:rsid w:val="0016128F"/>
    <w:rsid w:val="00161455"/>
    <w:rsid w:val="001614D3"/>
    <w:rsid w:val="001619A6"/>
    <w:rsid w:val="00161CD8"/>
    <w:rsid w:val="00161DCB"/>
    <w:rsid w:val="00161E02"/>
    <w:rsid w:val="00162193"/>
    <w:rsid w:val="001621B4"/>
    <w:rsid w:val="00162476"/>
    <w:rsid w:val="0016253E"/>
    <w:rsid w:val="00162885"/>
    <w:rsid w:val="00162AF7"/>
    <w:rsid w:val="00162BDD"/>
    <w:rsid w:val="00162CFE"/>
    <w:rsid w:val="00162DDF"/>
    <w:rsid w:val="00163048"/>
    <w:rsid w:val="00163163"/>
    <w:rsid w:val="0016347B"/>
    <w:rsid w:val="00163765"/>
    <w:rsid w:val="00163B92"/>
    <w:rsid w:val="00163CCC"/>
    <w:rsid w:val="00163ED5"/>
    <w:rsid w:val="00163FFB"/>
    <w:rsid w:val="001640D0"/>
    <w:rsid w:val="001644A7"/>
    <w:rsid w:val="0016459A"/>
    <w:rsid w:val="001646EF"/>
    <w:rsid w:val="001649E8"/>
    <w:rsid w:val="00164DBB"/>
    <w:rsid w:val="001650E7"/>
    <w:rsid w:val="001651D2"/>
    <w:rsid w:val="001652F9"/>
    <w:rsid w:val="001653C0"/>
    <w:rsid w:val="001653C4"/>
    <w:rsid w:val="0016549C"/>
    <w:rsid w:val="00165656"/>
    <w:rsid w:val="001656DF"/>
    <w:rsid w:val="001659E7"/>
    <w:rsid w:val="0016601C"/>
    <w:rsid w:val="00166042"/>
    <w:rsid w:val="00166451"/>
    <w:rsid w:val="0016649D"/>
    <w:rsid w:val="001666BD"/>
    <w:rsid w:val="00166766"/>
    <w:rsid w:val="001668BF"/>
    <w:rsid w:val="001669E9"/>
    <w:rsid w:val="00166C53"/>
    <w:rsid w:val="00166EE9"/>
    <w:rsid w:val="001670AF"/>
    <w:rsid w:val="001671E6"/>
    <w:rsid w:val="001672C9"/>
    <w:rsid w:val="001677A3"/>
    <w:rsid w:val="0016785A"/>
    <w:rsid w:val="001679C9"/>
    <w:rsid w:val="00167AB9"/>
    <w:rsid w:val="00167B92"/>
    <w:rsid w:val="00167CF5"/>
    <w:rsid w:val="00167CFC"/>
    <w:rsid w:val="00167D4A"/>
    <w:rsid w:val="00167FEA"/>
    <w:rsid w:val="00170077"/>
    <w:rsid w:val="001704BA"/>
    <w:rsid w:val="0017064E"/>
    <w:rsid w:val="001707C3"/>
    <w:rsid w:val="001707CC"/>
    <w:rsid w:val="0017093C"/>
    <w:rsid w:val="001709E1"/>
    <w:rsid w:val="00170C76"/>
    <w:rsid w:val="00170D72"/>
    <w:rsid w:val="00170E3E"/>
    <w:rsid w:val="001711A7"/>
    <w:rsid w:val="001711E8"/>
    <w:rsid w:val="00171434"/>
    <w:rsid w:val="001714D6"/>
    <w:rsid w:val="00171514"/>
    <w:rsid w:val="00171636"/>
    <w:rsid w:val="0017174E"/>
    <w:rsid w:val="00171811"/>
    <w:rsid w:val="00171928"/>
    <w:rsid w:val="00171E2E"/>
    <w:rsid w:val="00171F42"/>
    <w:rsid w:val="0017201B"/>
    <w:rsid w:val="00172073"/>
    <w:rsid w:val="00172262"/>
    <w:rsid w:val="001727DC"/>
    <w:rsid w:val="00172A4D"/>
    <w:rsid w:val="00172CA4"/>
    <w:rsid w:val="00172D2F"/>
    <w:rsid w:val="00172F3F"/>
    <w:rsid w:val="00172FF3"/>
    <w:rsid w:val="001733BF"/>
    <w:rsid w:val="001733F3"/>
    <w:rsid w:val="00173430"/>
    <w:rsid w:val="00173563"/>
    <w:rsid w:val="001735B8"/>
    <w:rsid w:val="00173643"/>
    <w:rsid w:val="00173669"/>
    <w:rsid w:val="00173F79"/>
    <w:rsid w:val="00174157"/>
    <w:rsid w:val="001743B6"/>
    <w:rsid w:val="001746E6"/>
    <w:rsid w:val="00174B9C"/>
    <w:rsid w:val="00174BB4"/>
    <w:rsid w:val="0017528F"/>
    <w:rsid w:val="00175299"/>
    <w:rsid w:val="001754E8"/>
    <w:rsid w:val="001755CE"/>
    <w:rsid w:val="00175707"/>
    <w:rsid w:val="001757B7"/>
    <w:rsid w:val="001757E9"/>
    <w:rsid w:val="001758A7"/>
    <w:rsid w:val="00175EE0"/>
    <w:rsid w:val="00176390"/>
    <w:rsid w:val="00176B88"/>
    <w:rsid w:val="00176EAA"/>
    <w:rsid w:val="00176EDF"/>
    <w:rsid w:val="00176EF6"/>
    <w:rsid w:val="00176F12"/>
    <w:rsid w:val="0017715A"/>
    <w:rsid w:val="001773D0"/>
    <w:rsid w:val="001775D4"/>
    <w:rsid w:val="001800C9"/>
    <w:rsid w:val="001802F1"/>
    <w:rsid w:val="00180701"/>
    <w:rsid w:val="00180A8B"/>
    <w:rsid w:val="0018104A"/>
    <w:rsid w:val="001810A4"/>
    <w:rsid w:val="001811FE"/>
    <w:rsid w:val="00181279"/>
    <w:rsid w:val="001814FA"/>
    <w:rsid w:val="0018155B"/>
    <w:rsid w:val="001817C1"/>
    <w:rsid w:val="001819C5"/>
    <w:rsid w:val="00181A8A"/>
    <w:rsid w:val="00181D53"/>
    <w:rsid w:val="00181FC2"/>
    <w:rsid w:val="00182028"/>
    <w:rsid w:val="0018211F"/>
    <w:rsid w:val="0018214B"/>
    <w:rsid w:val="0018228F"/>
    <w:rsid w:val="0018266F"/>
    <w:rsid w:val="001826A5"/>
    <w:rsid w:val="00182A41"/>
    <w:rsid w:val="00183158"/>
    <w:rsid w:val="00183493"/>
    <w:rsid w:val="00183598"/>
    <w:rsid w:val="001836C8"/>
    <w:rsid w:val="001837D0"/>
    <w:rsid w:val="001837FB"/>
    <w:rsid w:val="00183AA8"/>
    <w:rsid w:val="00183B3E"/>
    <w:rsid w:val="00183BFB"/>
    <w:rsid w:val="00183C18"/>
    <w:rsid w:val="00183E97"/>
    <w:rsid w:val="00183EE2"/>
    <w:rsid w:val="00184217"/>
    <w:rsid w:val="001844CF"/>
    <w:rsid w:val="001845B6"/>
    <w:rsid w:val="00184801"/>
    <w:rsid w:val="001848D2"/>
    <w:rsid w:val="00184E79"/>
    <w:rsid w:val="00184EA7"/>
    <w:rsid w:val="001850BE"/>
    <w:rsid w:val="0018510A"/>
    <w:rsid w:val="001853DD"/>
    <w:rsid w:val="00185463"/>
    <w:rsid w:val="001855BE"/>
    <w:rsid w:val="00185852"/>
    <w:rsid w:val="001859E3"/>
    <w:rsid w:val="00185BF0"/>
    <w:rsid w:val="00185C3D"/>
    <w:rsid w:val="00185D22"/>
    <w:rsid w:val="00185DDC"/>
    <w:rsid w:val="00185F94"/>
    <w:rsid w:val="00186430"/>
    <w:rsid w:val="001864B4"/>
    <w:rsid w:val="00186599"/>
    <w:rsid w:val="0018682B"/>
    <w:rsid w:val="00186950"/>
    <w:rsid w:val="00186C28"/>
    <w:rsid w:val="00186C5E"/>
    <w:rsid w:val="001874CC"/>
    <w:rsid w:val="00187554"/>
    <w:rsid w:val="00187626"/>
    <w:rsid w:val="00187728"/>
    <w:rsid w:val="00187916"/>
    <w:rsid w:val="00187987"/>
    <w:rsid w:val="00187C79"/>
    <w:rsid w:val="0019011A"/>
    <w:rsid w:val="0019011B"/>
    <w:rsid w:val="001901DA"/>
    <w:rsid w:val="00190303"/>
    <w:rsid w:val="001903FF"/>
    <w:rsid w:val="0019053F"/>
    <w:rsid w:val="001905E0"/>
    <w:rsid w:val="0019075F"/>
    <w:rsid w:val="00190865"/>
    <w:rsid w:val="00190909"/>
    <w:rsid w:val="00190A3F"/>
    <w:rsid w:val="00190AB5"/>
    <w:rsid w:val="00190C57"/>
    <w:rsid w:val="00190CA1"/>
    <w:rsid w:val="00190E19"/>
    <w:rsid w:val="0019113F"/>
    <w:rsid w:val="0019128A"/>
    <w:rsid w:val="0019155C"/>
    <w:rsid w:val="00191582"/>
    <w:rsid w:val="0019181A"/>
    <w:rsid w:val="00191A0F"/>
    <w:rsid w:val="00191B27"/>
    <w:rsid w:val="00191C02"/>
    <w:rsid w:val="00191CB3"/>
    <w:rsid w:val="00191F12"/>
    <w:rsid w:val="00192390"/>
    <w:rsid w:val="001923FC"/>
    <w:rsid w:val="0019242E"/>
    <w:rsid w:val="00192793"/>
    <w:rsid w:val="00192907"/>
    <w:rsid w:val="001929D2"/>
    <w:rsid w:val="001929DC"/>
    <w:rsid w:val="00192A66"/>
    <w:rsid w:val="00192B16"/>
    <w:rsid w:val="00192CB3"/>
    <w:rsid w:val="00193043"/>
    <w:rsid w:val="0019333D"/>
    <w:rsid w:val="001933DE"/>
    <w:rsid w:val="00193531"/>
    <w:rsid w:val="001937A2"/>
    <w:rsid w:val="001937A9"/>
    <w:rsid w:val="00193BC3"/>
    <w:rsid w:val="001941AF"/>
    <w:rsid w:val="00194289"/>
    <w:rsid w:val="00194E65"/>
    <w:rsid w:val="001952DD"/>
    <w:rsid w:val="001953DD"/>
    <w:rsid w:val="00195538"/>
    <w:rsid w:val="00195B36"/>
    <w:rsid w:val="00195B92"/>
    <w:rsid w:val="00195CA1"/>
    <w:rsid w:val="00195CCA"/>
    <w:rsid w:val="00196115"/>
    <w:rsid w:val="0019613D"/>
    <w:rsid w:val="0019646D"/>
    <w:rsid w:val="00196588"/>
    <w:rsid w:val="001966E7"/>
    <w:rsid w:val="00196784"/>
    <w:rsid w:val="001967A3"/>
    <w:rsid w:val="001967EE"/>
    <w:rsid w:val="001968E1"/>
    <w:rsid w:val="001969DE"/>
    <w:rsid w:val="00197180"/>
    <w:rsid w:val="001974DA"/>
    <w:rsid w:val="00197558"/>
    <w:rsid w:val="00197627"/>
    <w:rsid w:val="00197695"/>
    <w:rsid w:val="001977E4"/>
    <w:rsid w:val="00197806"/>
    <w:rsid w:val="00197879"/>
    <w:rsid w:val="00197C71"/>
    <w:rsid w:val="00197D97"/>
    <w:rsid w:val="00197E11"/>
    <w:rsid w:val="00197EA6"/>
    <w:rsid w:val="001A0381"/>
    <w:rsid w:val="001A03CA"/>
    <w:rsid w:val="001A0494"/>
    <w:rsid w:val="001A04CE"/>
    <w:rsid w:val="001A0831"/>
    <w:rsid w:val="001A0878"/>
    <w:rsid w:val="001A0CBB"/>
    <w:rsid w:val="001A0DD0"/>
    <w:rsid w:val="001A0E99"/>
    <w:rsid w:val="001A0EF9"/>
    <w:rsid w:val="001A10FB"/>
    <w:rsid w:val="001A1125"/>
    <w:rsid w:val="001A12F6"/>
    <w:rsid w:val="001A1375"/>
    <w:rsid w:val="001A17FC"/>
    <w:rsid w:val="001A1894"/>
    <w:rsid w:val="001A1A4E"/>
    <w:rsid w:val="001A1A84"/>
    <w:rsid w:val="001A1CA7"/>
    <w:rsid w:val="001A1D77"/>
    <w:rsid w:val="001A1E44"/>
    <w:rsid w:val="001A1F82"/>
    <w:rsid w:val="001A249D"/>
    <w:rsid w:val="001A24FF"/>
    <w:rsid w:val="001A2531"/>
    <w:rsid w:val="001A25CF"/>
    <w:rsid w:val="001A2652"/>
    <w:rsid w:val="001A26A9"/>
    <w:rsid w:val="001A26DE"/>
    <w:rsid w:val="001A270C"/>
    <w:rsid w:val="001A277A"/>
    <w:rsid w:val="001A2983"/>
    <w:rsid w:val="001A2A3C"/>
    <w:rsid w:val="001A2B22"/>
    <w:rsid w:val="001A2B75"/>
    <w:rsid w:val="001A2C8A"/>
    <w:rsid w:val="001A2D3C"/>
    <w:rsid w:val="001A2D98"/>
    <w:rsid w:val="001A30F0"/>
    <w:rsid w:val="001A317E"/>
    <w:rsid w:val="001A31F2"/>
    <w:rsid w:val="001A3276"/>
    <w:rsid w:val="001A331C"/>
    <w:rsid w:val="001A348C"/>
    <w:rsid w:val="001A34DD"/>
    <w:rsid w:val="001A37AC"/>
    <w:rsid w:val="001A386D"/>
    <w:rsid w:val="001A3891"/>
    <w:rsid w:val="001A3A70"/>
    <w:rsid w:val="001A3AE7"/>
    <w:rsid w:val="001A3F37"/>
    <w:rsid w:val="001A413E"/>
    <w:rsid w:val="001A41DD"/>
    <w:rsid w:val="001A42FC"/>
    <w:rsid w:val="001A45B5"/>
    <w:rsid w:val="001A46C3"/>
    <w:rsid w:val="001A46DB"/>
    <w:rsid w:val="001A4919"/>
    <w:rsid w:val="001A4FFA"/>
    <w:rsid w:val="001A5262"/>
    <w:rsid w:val="001A5395"/>
    <w:rsid w:val="001A540F"/>
    <w:rsid w:val="001A5578"/>
    <w:rsid w:val="001A5627"/>
    <w:rsid w:val="001A5744"/>
    <w:rsid w:val="001A5750"/>
    <w:rsid w:val="001A594A"/>
    <w:rsid w:val="001A5E34"/>
    <w:rsid w:val="001A5EC9"/>
    <w:rsid w:val="001A5F6F"/>
    <w:rsid w:val="001A6069"/>
    <w:rsid w:val="001A617E"/>
    <w:rsid w:val="001A6196"/>
    <w:rsid w:val="001A62D2"/>
    <w:rsid w:val="001A652D"/>
    <w:rsid w:val="001A655C"/>
    <w:rsid w:val="001A65D7"/>
    <w:rsid w:val="001A6611"/>
    <w:rsid w:val="001A67F5"/>
    <w:rsid w:val="001A6CD6"/>
    <w:rsid w:val="001A6E2B"/>
    <w:rsid w:val="001A6F95"/>
    <w:rsid w:val="001A7120"/>
    <w:rsid w:val="001A73EC"/>
    <w:rsid w:val="001A7818"/>
    <w:rsid w:val="001A78B5"/>
    <w:rsid w:val="001A78D2"/>
    <w:rsid w:val="001A7CEE"/>
    <w:rsid w:val="001B0101"/>
    <w:rsid w:val="001B02ED"/>
    <w:rsid w:val="001B03A4"/>
    <w:rsid w:val="001B03DA"/>
    <w:rsid w:val="001B0569"/>
    <w:rsid w:val="001B05CC"/>
    <w:rsid w:val="001B06F2"/>
    <w:rsid w:val="001B082B"/>
    <w:rsid w:val="001B086D"/>
    <w:rsid w:val="001B0CA1"/>
    <w:rsid w:val="001B0E95"/>
    <w:rsid w:val="001B0F6F"/>
    <w:rsid w:val="001B129D"/>
    <w:rsid w:val="001B1383"/>
    <w:rsid w:val="001B14C5"/>
    <w:rsid w:val="001B180D"/>
    <w:rsid w:val="001B1897"/>
    <w:rsid w:val="001B1B25"/>
    <w:rsid w:val="001B1E98"/>
    <w:rsid w:val="001B1F24"/>
    <w:rsid w:val="001B20C8"/>
    <w:rsid w:val="001B22FB"/>
    <w:rsid w:val="001B237A"/>
    <w:rsid w:val="001B2727"/>
    <w:rsid w:val="001B2A27"/>
    <w:rsid w:val="001B3061"/>
    <w:rsid w:val="001B31C3"/>
    <w:rsid w:val="001B338A"/>
    <w:rsid w:val="001B34EA"/>
    <w:rsid w:val="001B356B"/>
    <w:rsid w:val="001B3571"/>
    <w:rsid w:val="001B3781"/>
    <w:rsid w:val="001B37D6"/>
    <w:rsid w:val="001B38C6"/>
    <w:rsid w:val="001B38DC"/>
    <w:rsid w:val="001B38F5"/>
    <w:rsid w:val="001B3BC2"/>
    <w:rsid w:val="001B3CAD"/>
    <w:rsid w:val="001B3D2C"/>
    <w:rsid w:val="001B3DDA"/>
    <w:rsid w:val="001B40DB"/>
    <w:rsid w:val="001B426F"/>
    <w:rsid w:val="001B4661"/>
    <w:rsid w:val="001B46AF"/>
    <w:rsid w:val="001B46D7"/>
    <w:rsid w:val="001B4822"/>
    <w:rsid w:val="001B48F1"/>
    <w:rsid w:val="001B4AD1"/>
    <w:rsid w:val="001B4B7D"/>
    <w:rsid w:val="001B50A0"/>
    <w:rsid w:val="001B57A1"/>
    <w:rsid w:val="001B58D2"/>
    <w:rsid w:val="001B5D20"/>
    <w:rsid w:val="001B5D49"/>
    <w:rsid w:val="001B5EA7"/>
    <w:rsid w:val="001B62C8"/>
    <w:rsid w:val="001B65E0"/>
    <w:rsid w:val="001B6785"/>
    <w:rsid w:val="001B683D"/>
    <w:rsid w:val="001B68DE"/>
    <w:rsid w:val="001B6992"/>
    <w:rsid w:val="001B6A4A"/>
    <w:rsid w:val="001B6AD1"/>
    <w:rsid w:val="001B6BC9"/>
    <w:rsid w:val="001B6C64"/>
    <w:rsid w:val="001B6C75"/>
    <w:rsid w:val="001B6C9E"/>
    <w:rsid w:val="001B6CF5"/>
    <w:rsid w:val="001B6D52"/>
    <w:rsid w:val="001B6E64"/>
    <w:rsid w:val="001B6EC2"/>
    <w:rsid w:val="001B6F9B"/>
    <w:rsid w:val="001B711B"/>
    <w:rsid w:val="001B725E"/>
    <w:rsid w:val="001B74FA"/>
    <w:rsid w:val="001B7788"/>
    <w:rsid w:val="001B7DB5"/>
    <w:rsid w:val="001B7DD8"/>
    <w:rsid w:val="001B7FC5"/>
    <w:rsid w:val="001C0004"/>
    <w:rsid w:val="001C008F"/>
    <w:rsid w:val="001C020C"/>
    <w:rsid w:val="001C0272"/>
    <w:rsid w:val="001C04D6"/>
    <w:rsid w:val="001C077F"/>
    <w:rsid w:val="001C07ED"/>
    <w:rsid w:val="001C0ADA"/>
    <w:rsid w:val="001C0AF3"/>
    <w:rsid w:val="001C0DF7"/>
    <w:rsid w:val="001C1008"/>
    <w:rsid w:val="001C1023"/>
    <w:rsid w:val="001C116E"/>
    <w:rsid w:val="001C1279"/>
    <w:rsid w:val="001C136E"/>
    <w:rsid w:val="001C1449"/>
    <w:rsid w:val="001C14CB"/>
    <w:rsid w:val="001C19A5"/>
    <w:rsid w:val="001C1B27"/>
    <w:rsid w:val="001C1BF8"/>
    <w:rsid w:val="001C20C6"/>
    <w:rsid w:val="001C211D"/>
    <w:rsid w:val="001C218F"/>
    <w:rsid w:val="001C2457"/>
    <w:rsid w:val="001C245E"/>
    <w:rsid w:val="001C253F"/>
    <w:rsid w:val="001C2719"/>
    <w:rsid w:val="001C2734"/>
    <w:rsid w:val="001C27AE"/>
    <w:rsid w:val="001C2815"/>
    <w:rsid w:val="001C29A6"/>
    <w:rsid w:val="001C2A69"/>
    <w:rsid w:val="001C2ADC"/>
    <w:rsid w:val="001C2D22"/>
    <w:rsid w:val="001C2EAB"/>
    <w:rsid w:val="001C2EF9"/>
    <w:rsid w:val="001C3145"/>
    <w:rsid w:val="001C33D3"/>
    <w:rsid w:val="001C384C"/>
    <w:rsid w:val="001C39B0"/>
    <w:rsid w:val="001C3C8A"/>
    <w:rsid w:val="001C3D42"/>
    <w:rsid w:val="001C3E0C"/>
    <w:rsid w:val="001C403A"/>
    <w:rsid w:val="001C425A"/>
    <w:rsid w:val="001C42D6"/>
    <w:rsid w:val="001C4300"/>
    <w:rsid w:val="001C437E"/>
    <w:rsid w:val="001C46C7"/>
    <w:rsid w:val="001C4847"/>
    <w:rsid w:val="001C4B83"/>
    <w:rsid w:val="001C4F65"/>
    <w:rsid w:val="001C505E"/>
    <w:rsid w:val="001C5116"/>
    <w:rsid w:val="001C527A"/>
    <w:rsid w:val="001C54FC"/>
    <w:rsid w:val="001C56B3"/>
    <w:rsid w:val="001C59EB"/>
    <w:rsid w:val="001C5C37"/>
    <w:rsid w:val="001C5CBF"/>
    <w:rsid w:val="001C5E22"/>
    <w:rsid w:val="001C5F35"/>
    <w:rsid w:val="001C5FF7"/>
    <w:rsid w:val="001C619A"/>
    <w:rsid w:val="001C62BC"/>
    <w:rsid w:val="001C6375"/>
    <w:rsid w:val="001C6441"/>
    <w:rsid w:val="001C6447"/>
    <w:rsid w:val="001C65F5"/>
    <w:rsid w:val="001C6760"/>
    <w:rsid w:val="001C6905"/>
    <w:rsid w:val="001C6B75"/>
    <w:rsid w:val="001C6B9D"/>
    <w:rsid w:val="001C6BBA"/>
    <w:rsid w:val="001C6ED5"/>
    <w:rsid w:val="001C70AC"/>
    <w:rsid w:val="001C70D7"/>
    <w:rsid w:val="001C7157"/>
    <w:rsid w:val="001C72C0"/>
    <w:rsid w:val="001C7474"/>
    <w:rsid w:val="001C7890"/>
    <w:rsid w:val="001C79FF"/>
    <w:rsid w:val="001C7CC6"/>
    <w:rsid w:val="001D0170"/>
    <w:rsid w:val="001D05A2"/>
    <w:rsid w:val="001D05A4"/>
    <w:rsid w:val="001D07C8"/>
    <w:rsid w:val="001D0846"/>
    <w:rsid w:val="001D1247"/>
    <w:rsid w:val="001D138B"/>
    <w:rsid w:val="001D14C0"/>
    <w:rsid w:val="001D15F1"/>
    <w:rsid w:val="001D1C63"/>
    <w:rsid w:val="001D21D8"/>
    <w:rsid w:val="001D221A"/>
    <w:rsid w:val="001D2346"/>
    <w:rsid w:val="001D24B2"/>
    <w:rsid w:val="001D2847"/>
    <w:rsid w:val="001D29DC"/>
    <w:rsid w:val="001D2A31"/>
    <w:rsid w:val="001D2A9D"/>
    <w:rsid w:val="001D2ABC"/>
    <w:rsid w:val="001D2AD2"/>
    <w:rsid w:val="001D3047"/>
    <w:rsid w:val="001D3533"/>
    <w:rsid w:val="001D3600"/>
    <w:rsid w:val="001D369B"/>
    <w:rsid w:val="001D3936"/>
    <w:rsid w:val="001D3A5C"/>
    <w:rsid w:val="001D3F6D"/>
    <w:rsid w:val="001D4177"/>
    <w:rsid w:val="001D4183"/>
    <w:rsid w:val="001D4239"/>
    <w:rsid w:val="001D4420"/>
    <w:rsid w:val="001D453A"/>
    <w:rsid w:val="001D45B9"/>
    <w:rsid w:val="001D46E5"/>
    <w:rsid w:val="001D4717"/>
    <w:rsid w:val="001D474E"/>
    <w:rsid w:val="001D493C"/>
    <w:rsid w:val="001D4AC6"/>
    <w:rsid w:val="001D4B30"/>
    <w:rsid w:val="001D4B7B"/>
    <w:rsid w:val="001D4E74"/>
    <w:rsid w:val="001D4F7A"/>
    <w:rsid w:val="001D50A2"/>
    <w:rsid w:val="001D5474"/>
    <w:rsid w:val="001D5553"/>
    <w:rsid w:val="001D55AD"/>
    <w:rsid w:val="001D565D"/>
    <w:rsid w:val="001D5F7A"/>
    <w:rsid w:val="001D5F98"/>
    <w:rsid w:val="001D5FF9"/>
    <w:rsid w:val="001D62DB"/>
    <w:rsid w:val="001D6591"/>
    <w:rsid w:val="001D680C"/>
    <w:rsid w:val="001D69DD"/>
    <w:rsid w:val="001D6D84"/>
    <w:rsid w:val="001D6DBE"/>
    <w:rsid w:val="001D6E68"/>
    <w:rsid w:val="001D6EA2"/>
    <w:rsid w:val="001D6F94"/>
    <w:rsid w:val="001D70A0"/>
    <w:rsid w:val="001D7576"/>
    <w:rsid w:val="001D7654"/>
    <w:rsid w:val="001D76F7"/>
    <w:rsid w:val="001D773A"/>
    <w:rsid w:val="001D784A"/>
    <w:rsid w:val="001D7A43"/>
    <w:rsid w:val="001D7BEC"/>
    <w:rsid w:val="001E0166"/>
    <w:rsid w:val="001E0458"/>
    <w:rsid w:val="001E0673"/>
    <w:rsid w:val="001E0ACB"/>
    <w:rsid w:val="001E0AF7"/>
    <w:rsid w:val="001E0CA7"/>
    <w:rsid w:val="001E0E40"/>
    <w:rsid w:val="001E0EE0"/>
    <w:rsid w:val="001E0F1A"/>
    <w:rsid w:val="001E0F8D"/>
    <w:rsid w:val="001E11B0"/>
    <w:rsid w:val="001E1282"/>
    <w:rsid w:val="001E1474"/>
    <w:rsid w:val="001E1AC4"/>
    <w:rsid w:val="001E1B1F"/>
    <w:rsid w:val="001E1DC7"/>
    <w:rsid w:val="001E1E1F"/>
    <w:rsid w:val="001E1F45"/>
    <w:rsid w:val="001E22E9"/>
    <w:rsid w:val="001E25C6"/>
    <w:rsid w:val="001E2AA7"/>
    <w:rsid w:val="001E2BDD"/>
    <w:rsid w:val="001E2EAA"/>
    <w:rsid w:val="001E2F3E"/>
    <w:rsid w:val="001E2FF8"/>
    <w:rsid w:val="001E3032"/>
    <w:rsid w:val="001E312E"/>
    <w:rsid w:val="001E32CD"/>
    <w:rsid w:val="001E3594"/>
    <w:rsid w:val="001E3599"/>
    <w:rsid w:val="001E366B"/>
    <w:rsid w:val="001E37EC"/>
    <w:rsid w:val="001E393B"/>
    <w:rsid w:val="001E39A7"/>
    <w:rsid w:val="001E3A06"/>
    <w:rsid w:val="001E3C31"/>
    <w:rsid w:val="001E3CC4"/>
    <w:rsid w:val="001E3DA6"/>
    <w:rsid w:val="001E4283"/>
    <w:rsid w:val="001E4518"/>
    <w:rsid w:val="001E4C27"/>
    <w:rsid w:val="001E4C44"/>
    <w:rsid w:val="001E4D4D"/>
    <w:rsid w:val="001E4F46"/>
    <w:rsid w:val="001E50E4"/>
    <w:rsid w:val="001E52F3"/>
    <w:rsid w:val="001E5304"/>
    <w:rsid w:val="001E543B"/>
    <w:rsid w:val="001E5977"/>
    <w:rsid w:val="001E5981"/>
    <w:rsid w:val="001E5B90"/>
    <w:rsid w:val="001E5C1E"/>
    <w:rsid w:val="001E5D9A"/>
    <w:rsid w:val="001E5F5E"/>
    <w:rsid w:val="001E60AB"/>
    <w:rsid w:val="001E615A"/>
    <w:rsid w:val="001E66CA"/>
    <w:rsid w:val="001E68DA"/>
    <w:rsid w:val="001E6937"/>
    <w:rsid w:val="001E699F"/>
    <w:rsid w:val="001E6B3A"/>
    <w:rsid w:val="001E6DAA"/>
    <w:rsid w:val="001E6E4B"/>
    <w:rsid w:val="001E70C8"/>
    <w:rsid w:val="001E70EF"/>
    <w:rsid w:val="001E7255"/>
    <w:rsid w:val="001E7298"/>
    <w:rsid w:val="001E7380"/>
    <w:rsid w:val="001E7747"/>
    <w:rsid w:val="001E77A5"/>
    <w:rsid w:val="001E77B4"/>
    <w:rsid w:val="001E7A43"/>
    <w:rsid w:val="001E7B53"/>
    <w:rsid w:val="001E7BC4"/>
    <w:rsid w:val="001E7C6D"/>
    <w:rsid w:val="001F00E8"/>
    <w:rsid w:val="001F0131"/>
    <w:rsid w:val="001F07A1"/>
    <w:rsid w:val="001F0871"/>
    <w:rsid w:val="001F0926"/>
    <w:rsid w:val="001F0B2A"/>
    <w:rsid w:val="001F0EDD"/>
    <w:rsid w:val="001F0EF4"/>
    <w:rsid w:val="001F10BB"/>
    <w:rsid w:val="001F1382"/>
    <w:rsid w:val="001F145B"/>
    <w:rsid w:val="001F1608"/>
    <w:rsid w:val="001F1A01"/>
    <w:rsid w:val="001F1C89"/>
    <w:rsid w:val="001F1DE9"/>
    <w:rsid w:val="001F2009"/>
    <w:rsid w:val="001F208E"/>
    <w:rsid w:val="001F232B"/>
    <w:rsid w:val="001F233E"/>
    <w:rsid w:val="001F29E9"/>
    <w:rsid w:val="001F2CF1"/>
    <w:rsid w:val="001F30A0"/>
    <w:rsid w:val="001F3A7B"/>
    <w:rsid w:val="001F3B78"/>
    <w:rsid w:val="001F3C5E"/>
    <w:rsid w:val="001F3DFF"/>
    <w:rsid w:val="001F3E5B"/>
    <w:rsid w:val="001F4086"/>
    <w:rsid w:val="001F41FE"/>
    <w:rsid w:val="001F423D"/>
    <w:rsid w:val="001F425F"/>
    <w:rsid w:val="001F42A5"/>
    <w:rsid w:val="001F43D9"/>
    <w:rsid w:val="001F4400"/>
    <w:rsid w:val="001F45FB"/>
    <w:rsid w:val="001F4736"/>
    <w:rsid w:val="001F4793"/>
    <w:rsid w:val="001F49B1"/>
    <w:rsid w:val="001F4B45"/>
    <w:rsid w:val="001F4D27"/>
    <w:rsid w:val="001F5082"/>
    <w:rsid w:val="001F53B1"/>
    <w:rsid w:val="001F557F"/>
    <w:rsid w:val="001F55BD"/>
    <w:rsid w:val="001F5658"/>
    <w:rsid w:val="001F5684"/>
    <w:rsid w:val="001F580E"/>
    <w:rsid w:val="001F58EC"/>
    <w:rsid w:val="001F59F2"/>
    <w:rsid w:val="001F5B1F"/>
    <w:rsid w:val="001F5B74"/>
    <w:rsid w:val="001F5CBC"/>
    <w:rsid w:val="001F6050"/>
    <w:rsid w:val="001F607B"/>
    <w:rsid w:val="001F60A9"/>
    <w:rsid w:val="001F646D"/>
    <w:rsid w:val="001F6677"/>
    <w:rsid w:val="001F6710"/>
    <w:rsid w:val="001F6729"/>
    <w:rsid w:val="001F67E2"/>
    <w:rsid w:val="001F688A"/>
    <w:rsid w:val="001F68E9"/>
    <w:rsid w:val="001F6A04"/>
    <w:rsid w:val="001F6EBD"/>
    <w:rsid w:val="001F6ED9"/>
    <w:rsid w:val="001F70FA"/>
    <w:rsid w:val="001F713E"/>
    <w:rsid w:val="001F7251"/>
    <w:rsid w:val="001F7654"/>
    <w:rsid w:val="001F7798"/>
    <w:rsid w:val="001F79ED"/>
    <w:rsid w:val="001F7AA0"/>
    <w:rsid w:val="001F7AF4"/>
    <w:rsid w:val="001F7D6B"/>
    <w:rsid w:val="001F7F33"/>
    <w:rsid w:val="001F7F6B"/>
    <w:rsid w:val="00200096"/>
    <w:rsid w:val="00200246"/>
    <w:rsid w:val="0020024F"/>
    <w:rsid w:val="0020047D"/>
    <w:rsid w:val="0020049D"/>
    <w:rsid w:val="002008D9"/>
    <w:rsid w:val="00200C45"/>
    <w:rsid w:val="00200EE3"/>
    <w:rsid w:val="00201308"/>
    <w:rsid w:val="002018E8"/>
    <w:rsid w:val="00201954"/>
    <w:rsid w:val="00201A07"/>
    <w:rsid w:val="00201D18"/>
    <w:rsid w:val="00201DF3"/>
    <w:rsid w:val="00201E14"/>
    <w:rsid w:val="00201FFA"/>
    <w:rsid w:val="00202142"/>
    <w:rsid w:val="002022B4"/>
    <w:rsid w:val="00202471"/>
    <w:rsid w:val="002024AF"/>
    <w:rsid w:val="0020254F"/>
    <w:rsid w:val="0020258C"/>
    <w:rsid w:val="002025B4"/>
    <w:rsid w:val="00202631"/>
    <w:rsid w:val="00202656"/>
    <w:rsid w:val="00202685"/>
    <w:rsid w:val="002029AE"/>
    <w:rsid w:val="00202B89"/>
    <w:rsid w:val="00202C07"/>
    <w:rsid w:val="00202D2E"/>
    <w:rsid w:val="00202D5D"/>
    <w:rsid w:val="00202D88"/>
    <w:rsid w:val="00202F3B"/>
    <w:rsid w:val="00202FF2"/>
    <w:rsid w:val="00203362"/>
    <w:rsid w:val="00203599"/>
    <w:rsid w:val="00203632"/>
    <w:rsid w:val="0020394F"/>
    <w:rsid w:val="00203A7E"/>
    <w:rsid w:val="00203B74"/>
    <w:rsid w:val="00203BBA"/>
    <w:rsid w:val="00203E91"/>
    <w:rsid w:val="00203F8A"/>
    <w:rsid w:val="00203FB3"/>
    <w:rsid w:val="0020405D"/>
    <w:rsid w:val="002040DC"/>
    <w:rsid w:val="00204168"/>
    <w:rsid w:val="0020452D"/>
    <w:rsid w:val="00204674"/>
    <w:rsid w:val="0020467E"/>
    <w:rsid w:val="0020496C"/>
    <w:rsid w:val="0020496E"/>
    <w:rsid w:val="00204B38"/>
    <w:rsid w:val="00204F36"/>
    <w:rsid w:val="00204F66"/>
    <w:rsid w:val="00204F6E"/>
    <w:rsid w:val="0020551B"/>
    <w:rsid w:val="002056A7"/>
    <w:rsid w:val="0020571A"/>
    <w:rsid w:val="0020572A"/>
    <w:rsid w:val="00205AEA"/>
    <w:rsid w:val="00205D2C"/>
    <w:rsid w:val="00205DD5"/>
    <w:rsid w:val="0020627C"/>
    <w:rsid w:val="00206594"/>
    <w:rsid w:val="002065F8"/>
    <w:rsid w:val="002068E2"/>
    <w:rsid w:val="002069C8"/>
    <w:rsid w:val="00206E8C"/>
    <w:rsid w:val="00206FA7"/>
    <w:rsid w:val="0020703F"/>
    <w:rsid w:val="00207046"/>
    <w:rsid w:val="0020743C"/>
    <w:rsid w:val="00207506"/>
    <w:rsid w:val="0020771C"/>
    <w:rsid w:val="0020786A"/>
    <w:rsid w:val="00207D5E"/>
    <w:rsid w:val="0020CCE9"/>
    <w:rsid w:val="0021002A"/>
    <w:rsid w:val="00210239"/>
    <w:rsid w:val="002108A8"/>
    <w:rsid w:val="00210B4E"/>
    <w:rsid w:val="00210F0F"/>
    <w:rsid w:val="002110CD"/>
    <w:rsid w:val="00211105"/>
    <w:rsid w:val="00211134"/>
    <w:rsid w:val="002112EC"/>
    <w:rsid w:val="0021135B"/>
    <w:rsid w:val="00211468"/>
    <w:rsid w:val="00211587"/>
    <w:rsid w:val="0021161B"/>
    <w:rsid w:val="00211629"/>
    <w:rsid w:val="00211643"/>
    <w:rsid w:val="00211683"/>
    <w:rsid w:val="00211B24"/>
    <w:rsid w:val="00211BAA"/>
    <w:rsid w:val="00211C3A"/>
    <w:rsid w:val="00211D01"/>
    <w:rsid w:val="00211D8A"/>
    <w:rsid w:val="00211DE0"/>
    <w:rsid w:val="00211E53"/>
    <w:rsid w:val="00211F58"/>
    <w:rsid w:val="00212077"/>
    <w:rsid w:val="0021212D"/>
    <w:rsid w:val="00212136"/>
    <w:rsid w:val="002121D3"/>
    <w:rsid w:val="002126AB"/>
    <w:rsid w:val="002126FA"/>
    <w:rsid w:val="00212706"/>
    <w:rsid w:val="002127A6"/>
    <w:rsid w:val="00212865"/>
    <w:rsid w:val="00212CBB"/>
    <w:rsid w:val="00212D5A"/>
    <w:rsid w:val="00212FA6"/>
    <w:rsid w:val="00213026"/>
    <w:rsid w:val="00213551"/>
    <w:rsid w:val="002136E9"/>
    <w:rsid w:val="00213797"/>
    <w:rsid w:val="00213932"/>
    <w:rsid w:val="00213B0C"/>
    <w:rsid w:val="00213CDC"/>
    <w:rsid w:val="00213F4C"/>
    <w:rsid w:val="00214473"/>
    <w:rsid w:val="002144ED"/>
    <w:rsid w:val="0021451A"/>
    <w:rsid w:val="002145E6"/>
    <w:rsid w:val="00214693"/>
    <w:rsid w:val="00214956"/>
    <w:rsid w:val="00214ABA"/>
    <w:rsid w:val="00214C8A"/>
    <w:rsid w:val="00214CE2"/>
    <w:rsid w:val="00214E78"/>
    <w:rsid w:val="00214F0D"/>
    <w:rsid w:val="00214FAE"/>
    <w:rsid w:val="00215073"/>
    <w:rsid w:val="002150BE"/>
    <w:rsid w:val="00215198"/>
    <w:rsid w:val="00215315"/>
    <w:rsid w:val="00215492"/>
    <w:rsid w:val="00215645"/>
    <w:rsid w:val="0021574D"/>
    <w:rsid w:val="002159A4"/>
    <w:rsid w:val="00215A14"/>
    <w:rsid w:val="00215CD1"/>
    <w:rsid w:val="00215D37"/>
    <w:rsid w:val="00215E21"/>
    <w:rsid w:val="00215F3C"/>
    <w:rsid w:val="002160BB"/>
    <w:rsid w:val="00216265"/>
    <w:rsid w:val="0021635D"/>
    <w:rsid w:val="00216430"/>
    <w:rsid w:val="002164E5"/>
    <w:rsid w:val="0021652F"/>
    <w:rsid w:val="00216718"/>
    <w:rsid w:val="00216995"/>
    <w:rsid w:val="00216B0F"/>
    <w:rsid w:val="00216BF6"/>
    <w:rsid w:val="00216CD1"/>
    <w:rsid w:val="00216ECE"/>
    <w:rsid w:val="0021710A"/>
    <w:rsid w:val="0021716F"/>
    <w:rsid w:val="002171E1"/>
    <w:rsid w:val="002177B9"/>
    <w:rsid w:val="002178A8"/>
    <w:rsid w:val="00217A54"/>
    <w:rsid w:val="00217B41"/>
    <w:rsid w:val="00217E56"/>
    <w:rsid w:val="00217E68"/>
    <w:rsid w:val="00220043"/>
    <w:rsid w:val="00220098"/>
    <w:rsid w:val="00220271"/>
    <w:rsid w:val="00220476"/>
    <w:rsid w:val="0022050F"/>
    <w:rsid w:val="002205FA"/>
    <w:rsid w:val="002207EA"/>
    <w:rsid w:val="00220A2D"/>
    <w:rsid w:val="00220BDC"/>
    <w:rsid w:val="00220C60"/>
    <w:rsid w:val="00220D74"/>
    <w:rsid w:val="00220E56"/>
    <w:rsid w:val="002213B9"/>
    <w:rsid w:val="002213C2"/>
    <w:rsid w:val="0022143F"/>
    <w:rsid w:val="0022160F"/>
    <w:rsid w:val="00221727"/>
    <w:rsid w:val="002217BA"/>
    <w:rsid w:val="0022198D"/>
    <w:rsid w:val="002219BD"/>
    <w:rsid w:val="00221BA3"/>
    <w:rsid w:val="00221CBE"/>
    <w:rsid w:val="00221D8C"/>
    <w:rsid w:val="00221E7F"/>
    <w:rsid w:val="00222286"/>
    <w:rsid w:val="002222FA"/>
    <w:rsid w:val="002224B4"/>
    <w:rsid w:val="00222DCF"/>
    <w:rsid w:val="00222F51"/>
    <w:rsid w:val="0022308D"/>
    <w:rsid w:val="0022331D"/>
    <w:rsid w:val="0022334D"/>
    <w:rsid w:val="00223508"/>
    <w:rsid w:val="002236CD"/>
    <w:rsid w:val="00223763"/>
    <w:rsid w:val="002237EB"/>
    <w:rsid w:val="00223C77"/>
    <w:rsid w:val="00223D4A"/>
    <w:rsid w:val="00223D56"/>
    <w:rsid w:val="00223F4A"/>
    <w:rsid w:val="00224164"/>
    <w:rsid w:val="00224543"/>
    <w:rsid w:val="0022463B"/>
    <w:rsid w:val="002247F3"/>
    <w:rsid w:val="00224AD2"/>
    <w:rsid w:val="00224C16"/>
    <w:rsid w:val="00224C6F"/>
    <w:rsid w:val="00224E9E"/>
    <w:rsid w:val="0022502A"/>
    <w:rsid w:val="0022503A"/>
    <w:rsid w:val="002252D7"/>
    <w:rsid w:val="00225381"/>
    <w:rsid w:val="0022545D"/>
    <w:rsid w:val="002254F8"/>
    <w:rsid w:val="002257EB"/>
    <w:rsid w:val="00225B87"/>
    <w:rsid w:val="00225BA2"/>
    <w:rsid w:val="00225C8F"/>
    <w:rsid w:val="00225E2B"/>
    <w:rsid w:val="00225F8B"/>
    <w:rsid w:val="00226141"/>
    <w:rsid w:val="002262C8"/>
    <w:rsid w:val="00226619"/>
    <w:rsid w:val="002267D0"/>
    <w:rsid w:val="002268A3"/>
    <w:rsid w:val="00226C5A"/>
    <w:rsid w:val="0022704E"/>
    <w:rsid w:val="00227091"/>
    <w:rsid w:val="002272B9"/>
    <w:rsid w:val="00227490"/>
    <w:rsid w:val="00227692"/>
    <w:rsid w:val="002276F6"/>
    <w:rsid w:val="00227730"/>
    <w:rsid w:val="00227AEA"/>
    <w:rsid w:val="00227B31"/>
    <w:rsid w:val="00227BDB"/>
    <w:rsid w:val="00227D47"/>
    <w:rsid w:val="00227D87"/>
    <w:rsid w:val="00227EDA"/>
    <w:rsid w:val="00227F12"/>
    <w:rsid w:val="00230271"/>
    <w:rsid w:val="0023028A"/>
    <w:rsid w:val="00230359"/>
    <w:rsid w:val="0023035F"/>
    <w:rsid w:val="0023037F"/>
    <w:rsid w:val="00230453"/>
    <w:rsid w:val="002305B7"/>
    <w:rsid w:val="0023061D"/>
    <w:rsid w:val="00230720"/>
    <w:rsid w:val="00230C6A"/>
    <w:rsid w:val="00230C91"/>
    <w:rsid w:val="00230D02"/>
    <w:rsid w:val="00230F75"/>
    <w:rsid w:val="002314BB"/>
    <w:rsid w:val="00231549"/>
    <w:rsid w:val="00231748"/>
    <w:rsid w:val="00231C44"/>
    <w:rsid w:val="00231C60"/>
    <w:rsid w:val="00231C78"/>
    <w:rsid w:val="00231DE6"/>
    <w:rsid w:val="00231FAF"/>
    <w:rsid w:val="00232141"/>
    <w:rsid w:val="00232356"/>
    <w:rsid w:val="0023245B"/>
    <w:rsid w:val="0023286D"/>
    <w:rsid w:val="0023290E"/>
    <w:rsid w:val="00232BD4"/>
    <w:rsid w:val="00232C25"/>
    <w:rsid w:val="00232CE1"/>
    <w:rsid w:val="00232D35"/>
    <w:rsid w:val="00232EA5"/>
    <w:rsid w:val="00232EBA"/>
    <w:rsid w:val="00233042"/>
    <w:rsid w:val="0023320B"/>
    <w:rsid w:val="002332AC"/>
    <w:rsid w:val="00233506"/>
    <w:rsid w:val="0023361F"/>
    <w:rsid w:val="0023362F"/>
    <w:rsid w:val="00233696"/>
    <w:rsid w:val="0023376D"/>
    <w:rsid w:val="002339F3"/>
    <w:rsid w:val="00233A6B"/>
    <w:rsid w:val="00233A92"/>
    <w:rsid w:val="00233AAE"/>
    <w:rsid w:val="00233AD1"/>
    <w:rsid w:val="00233E43"/>
    <w:rsid w:val="00233EAD"/>
    <w:rsid w:val="00233FEE"/>
    <w:rsid w:val="00234100"/>
    <w:rsid w:val="002341AA"/>
    <w:rsid w:val="002341FB"/>
    <w:rsid w:val="0023425F"/>
    <w:rsid w:val="002343B1"/>
    <w:rsid w:val="002343CE"/>
    <w:rsid w:val="002343FB"/>
    <w:rsid w:val="00234617"/>
    <w:rsid w:val="00234667"/>
    <w:rsid w:val="002346FD"/>
    <w:rsid w:val="00234A34"/>
    <w:rsid w:val="00234A64"/>
    <w:rsid w:val="00234A95"/>
    <w:rsid w:val="00234E1A"/>
    <w:rsid w:val="002350D1"/>
    <w:rsid w:val="0023518A"/>
    <w:rsid w:val="0023530E"/>
    <w:rsid w:val="0023531C"/>
    <w:rsid w:val="002354D4"/>
    <w:rsid w:val="002355BE"/>
    <w:rsid w:val="00235625"/>
    <w:rsid w:val="002358A6"/>
    <w:rsid w:val="002359DF"/>
    <w:rsid w:val="00235CD0"/>
    <w:rsid w:val="00236051"/>
    <w:rsid w:val="002362AE"/>
    <w:rsid w:val="00236371"/>
    <w:rsid w:val="002363BC"/>
    <w:rsid w:val="002364E9"/>
    <w:rsid w:val="0023677D"/>
    <w:rsid w:val="002367A5"/>
    <w:rsid w:val="00236855"/>
    <w:rsid w:val="00236931"/>
    <w:rsid w:val="00236C01"/>
    <w:rsid w:val="00236D24"/>
    <w:rsid w:val="00236FE1"/>
    <w:rsid w:val="00237023"/>
    <w:rsid w:val="002370C0"/>
    <w:rsid w:val="00237125"/>
    <w:rsid w:val="002372B5"/>
    <w:rsid w:val="0023734C"/>
    <w:rsid w:val="00237391"/>
    <w:rsid w:val="00237874"/>
    <w:rsid w:val="002378D5"/>
    <w:rsid w:val="0023794A"/>
    <w:rsid w:val="00237A85"/>
    <w:rsid w:val="00237C3D"/>
    <w:rsid w:val="00237D64"/>
    <w:rsid w:val="00237DAC"/>
    <w:rsid w:val="00237EDD"/>
    <w:rsid w:val="0024011D"/>
    <w:rsid w:val="00240429"/>
    <w:rsid w:val="00240486"/>
    <w:rsid w:val="00240513"/>
    <w:rsid w:val="00240560"/>
    <w:rsid w:val="002408E8"/>
    <w:rsid w:val="0024094D"/>
    <w:rsid w:val="00240B6E"/>
    <w:rsid w:val="00240E9E"/>
    <w:rsid w:val="0024111C"/>
    <w:rsid w:val="0024116F"/>
    <w:rsid w:val="00241273"/>
    <w:rsid w:val="002413F4"/>
    <w:rsid w:val="002415C0"/>
    <w:rsid w:val="00241BAC"/>
    <w:rsid w:val="00241BC2"/>
    <w:rsid w:val="00241BD0"/>
    <w:rsid w:val="00241C71"/>
    <w:rsid w:val="00241D56"/>
    <w:rsid w:val="00242269"/>
    <w:rsid w:val="0024232A"/>
    <w:rsid w:val="00242640"/>
    <w:rsid w:val="002429CC"/>
    <w:rsid w:val="00242AD9"/>
    <w:rsid w:val="00242B44"/>
    <w:rsid w:val="00242C5B"/>
    <w:rsid w:val="00242D65"/>
    <w:rsid w:val="00242EAE"/>
    <w:rsid w:val="00242FF2"/>
    <w:rsid w:val="00243027"/>
    <w:rsid w:val="00243204"/>
    <w:rsid w:val="0024339C"/>
    <w:rsid w:val="00243416"/>
    <w:rsid w:val="002434A4"/>
    <w:rsid w:val="00243658"/>
    <w:rsid w:val="00243749"/>
    <w:rsid w:val="002438D0"/>
    <w:rsid w:val="002439EB"/>
    <w:rsid w:val="00243AB9"/>
    <w:rsid w:val="00243CC4"/>
    <w:rsid w:val="00243CFD"/>
    <w:rsid w:val="00243EA2"/>
    <w:rsid w:val="00243EA9"/>
    <w:rsid w:val="002441BD"/>
    <w:rsid w:val="00244282"/>
    <w:rsid w:val="0024433C"/>
    <w:rsid w:val="0024465B"/>
    <w:rsid w:val="0024470F"/>
    <w:rsid w:val="00244B67"/>
    <w:rsid w:val="00244B72"/>
    <w:rsid w:val="00244C60"/>
    <w:rsid w:val="00244CD8"/>
    <w:rsid w:val="00244D22"/>
    <w:rsid w:val="0024500F"/>
    <w:rsid w:val="002451DA"/>
    <w:rsid w:val="002452FF"/>
    <w:rsid w:val="00245401"/>
    <w:rsid w:val="0024554C"/>
    <w:rsid w:val="00245595"/>
    <w:rsid w:val="002455A4"/>
    <w:rsid w:val="0024576E"/>
    <w:rsid w:val="0024584D"/>
    <w:rsid w:val="0024591C"/>
    <w:rsid w:val="00245A65"/>
    <w:rsid w:val="00245A7F"/>
    <w:rsid w:val="00245B00"/>
    <w:rsid w:val="00245B09"/>
    <w:rsid w:val="00245C63"/>
    <w:rsid w:val="00245DFD"/>
    <w:rsid w:val="00245F38"/>
    <w:rsid w:val="0024600E"/>
    <w:rsid w:val="002460ED"/>
    <w:rsid w:val="00246284"/>
    <w:rsid w:val="002463AB"/>
    <w:rsid w:val="0024696C"/>
    <w:rsid w:val="00246CF0"/>
    <w:rsid w:val="00246D2A"/>
    <w:rsid w:val="00246D5D"/>
    <w:rsid w:val="00247393"/>
    <w:rsid w:val="00247563"/>
    <w:rsid w:val="00247A8D"/>
    <w:rsid w:val="00247C64"/>
    <w:rsid w:val="00247D2D"/>
    <w:rsid w:val="00247DC1"/>
    <w:rsid w:val="00247FB2"/>
    <w:rsid w:val="0025016B"/>
    <w:rsid w:val="0025027B"/>
    <w:rsid w:val="002502FA"/>
    <w:rsid w:val="00250651"/>
    <w:rsid w:val="00250780"/>
    <w:rsid w:val="002508D1"/>
    <w:rsid w:val="00250D0F"/>
    <w:rsid w:val="00250D1A"/>
    <w:rsid w:val="00250E1A"/>
    <w:rsid w:val="00250E71"/>
    <w:rsid w:val="0025110E"/>
    <w:rsid w:val="00251130"/>
    <w:rsid w:val="002513BC"/>
    <w:rsid w:val="002514B8"/>
    <w:rsid w:val="00251842"/>
    <w:rsid w:val="00251A1A"/>
    <w:rsid w:val="00251A45"/>
    <w:rsid w:val="00251B3D"/>
    <w:rsid w:val="00251C50"/>
    <w:rsid w:val="00251D2C"/>
    <w:rsid w:val="00251D83"/>
    <w:rsid w:val="00251E67"/>
    <w:rsid w:val="00251FE2"/>
    <w:rsid w:val="002521AC"/>
    <w:rsid w:val="00252696"/>
    <w:rsid w:val="002527D4"/>
    <w:rsid w:val="0025282E"/>
    <w:rsid w:val="00252ABA"/>
    <w:rsid w:val="00252B95"/>
    <w:rsid w:val="00252EF0"/>
    <w:rsid w:val="0025303D"/>
    <w:rsid w:val="0025306A"/>
    <w:rsid w:val="002531E7"/>
    <w:rsid w:val="00253277"/>
    <w:rsid w:val="002533E0"/>
    <w:rsid w:val="002533FD"/>
    <w:rsid w:val="00253493"/>
    <w:rsid w:val="002536B8"/>
    <w:rsid w:val="00254372"/>
    <w:rsid w:val="002543CD"/>
    <w:rsid w:val="002544EE"/>
    <w:rsid w:val="0025466E"/>
    <w:rsid w:val="002549F3"/>
    <w:rsid w:val="00254A8E"/>
    <w:rsid w:val="00254AED"/>
    <w:rsid w:val="00254AFF"/>
    <w:rsid w:val="0025563F"/>
    <w:rsid w:val="002556CD"/>
    <w:rsid w:val="00255706"/>
    <w:rsid w:val="002557BE"/>
    <w:rsid w:val="002557CC"/>
    <w:rsid w:val="00255854"/>
    <w:rsid w:val="00255B1C"/>
    <w:rsid w:val="00255B30"/>
    <w:rsid w:val="00255BEC"/>
    <w:rsid w:val="00255F11"/>
    <w:rsid w:val="00256009"/>
    <w:rsid w:val="0025612B"/>
    <w:rsid w:val="002563E9"/>
    <w:rsid w:val="00256A9F"/>
    <w:rsid w:val="00256E2B"/>
    <w:rsid w:val="002570BF"/>
    <w:rsid w:val="002571DE"/>
    <w:rsid w:val="00257537"/>
    <w:rsid w:val="002575FB"/>
    <w:rsid w:val="002579E8"/>
    <w:rsid w:val="00257A88"/>
    <w:rsid w:val="00257C17"/>
    <w:rsid w:val="00257C3E"/>
    <w:rsid w:val="00260007"/>
    <w:rsid w:val="00260634"/>
    <w:rsid w:val="0026065A"/>
    <w:rsid w:val="002606E1"/>
    <w:rsid w:val="002606E7"/>
    <w:rsid w:val="00260839"/>
    <w:rsid w:val="00260AB6"/>
    <w:rsid w:val="00260B71"/>
    <w:rsid w:val="00260CB8"/>
    <w:rsid w:val="00260CBD"/>
    <w:rsid w:val="00260F76"/>
    <w:rsid w:val="0026158B"/>
    <w:rsid w:val="002615A4"/>
    <w:rsid w:val="00261779"/>
    <w:rsid w:val="00261877"/>
    <w:rsid w:val="0026191C"/>
    <w:rsid w:val="0026194A"/>
    <w:rsid w:val="00261A7B"/>
    <w:rsid w:val="00261ACF"/>
    <w:rsid w:val="00261F16"/>
    <w:rsid w:val="00262167"/>
    <w:rsid w:val="0026220F"/>
    <w:rsid w:val="0026228F"/>
    <w:rsid w:val="00262382"/>
    <w:rsid w:val="00262622"/>
    <w:rsid w:val="00262770"/>
    <w:rsid w:val="0026294F"/>
    <w:rsid w:val="00262B89"/>
    <w:rsid w:val="00262D38"/>
    <w:rsid w:val="00262E84"/>
    <w:rsid w:val="00262F10"/>
    <w:rsid w:val="00262FAA"/>
    <w:rsid w:val="00263071"/>
    <w:rsid w:val="0026311C"/>
    <w:rsid w:val="002631F4"/>
    <w:rsid w:val="002634A6"/>
    <w:rsid w:val="00263509"/>
    <w:rsid w:val="00263603"/>
    <w:rsid w:val="002637BB"/>
    <w:rsid w:val="002638E1"/>
    <w:rsid w:val="002639AF"/>
    <w:rsid w:val="00263B73"/>
    <w:rsid w:val="00264034"/>
    <w:rsid w:val="0026434D"/>
    <w:rsid w:val="00264501"/>
    <w:rsid w:val="00264591"/>
    <w:rsid w:val="002645AF"/>
    <w:rsid w:val="002645ED"/>
    <w:rsid w:val="00264621"/>
    <w:rsid w:val="002646E0"/>
    <w:rsid w:val="00264783"/>
    <w:rsid w:val="00264CCE"/>
    <w:rsid w:val="00264E26"/>
    <w:rsid w:val="00264EA2"/>
    <w:rsid w:val="00265278"/>
    <w:rsid w:val="00265745"/>
    <w:rsid w:val="00265761"/>
    <w:rsid w:val="00265AF0"/>
    <w:rsid w:val="00265BA4"/>
    <w:rsid w:val="00265BE2"/>
    <w:rsid w:val="00266138"/>
    <w:rsid w:val="0026641D"/>
    <w:rsid w:val="00266593"/>
    <w:rsid w:val="00266641"/>
    <w:rsid w:val="002666E1"/>
    <w:rsid w:val="00266803"/>
    <w:rsid w:val="00266867"/>
    <w:rsid w:val="00266B33"/>
    <w:rsid w:val="00266DC3"/>
    <w:rsid w:val="00266EB6"/>
    <w:rsid w:val="0026713A"/>
    <w:rsid w:val="00267454"/>
    <w:rsid w:val="00267485"/>
    <w:rsid w:val="00267ACB"/>
    <w:rsid w:val="00267B7A"/>
    <w:rsid w:val="00267B85"/>
    <w:rsid w:val="00267C26"/>
    <w:rsid w:val="00267D73"/>
    <w:rsid w:val="00267DAA"/>
    <w:rsid w:val="0027015C"/>
    <w:rsid w:val="00270236"/>
    <w:rsid w:val="00270242"/>
    <w:rsid w:val="002702C7"/>
    <w:rsid w:val="00270319"/>
    <w:rsid w:val="00270530"/>
    <w:rsid w:val="002705DE"/>
    <w:rsid w:val="00270603"/>
    <w:rsid w:val="00270A6D"/>
    <w:rsid w:val="00270D16"/>
    <w:rsid w:val="00270F56"/>
    <w:rsid w:val="0027102A"/>
    <w:rsid w:val="00271102"/>
    <w:rsid w:val="00271219"/>
    <w:rsid w:val="00271220"/>
    <w:rsid w:val="002712FA"/>
    <w:rsid w:val="002713D3"/>
    <w:rsid w:val="0027157A"/>
    <w:rsid w:val="002715F8"/>
    <w:rsid w:val="00271799"/>
    <w:rsid w:val="002718B9"/>
    <w:rsid w:val="00271915"/>
    <w:rsid w:val="00271A5D"/>
    <w:rsid w:val="00271A70"/>
    <w:rsid w:val="00271BA7"/>
    <w:rsid w:val="00271C6D"/>
    <w:rsid w:val="00271D2F"/>
    <w:rsid w:val="00271DB8"/>
    <w:rsid w:val="00271E52"/>
    <w:rsid w:val="0027211D"/>
    <w:rsid w:val="002722A5"/>
    <w:rsid w:val="0027251C"/>
    <w:rsid w:val="00272742"/>
    <w:rsid w:val="0027288E"/>
    <w:rsid w:val="002729B9"/>
    <w:rsid w:val="00272A13"/>
    <w:rsid w:val="00272A71"/>
    <w:rsid w:val="00272AB6"/>
    <w:rsid w:val="00272E6D"/>
    <w:rsid w:val="0027304A"/>
    <w:rsid w:val="002731C8"/>
    <w:rsid w:val="0027327B"/>
    <w:rsid w:val="00273747"/>
    <w:rsid w:val="0027378C"/>
    <w:rsid w:val="00273B40"/>
    <w:rsid w:val="00273C37"/>
    <w:rsid w:val="00274039"/>
    <w:rsid w:val="0027414C"/>
    <w:rsid w:val="002743F5"/>
    <w:rsid w:val="0027459F"/>
    <w:rsid w:val="00274793"/>
    <w:rsid w:val="00274B64"/>
    <w:rsid w:val="00274DF1"/>
    <w:rsid w:val="00274F89"/>
    <w:rsid w:val="0027518B"/>
    <w:rsid w:val="002751F2"/>
    <w:rsid w:val="002753B0"/>
    <w:rsid w:val="002754C9"/>
    <w:rsid w:val="002755B9"/>
    <w:rsid w:val="0027576E"/>
    <w:rsid w:val="002757F3"/>
    <w:rsid w:val="00275A05"/>
    <w:rsid w:val="00275A2E"/>
    <w:rsid w:val="00275AEE"/>
    <w:rsid w:val="00275D0A"/>
    <w:rsid w:val="00275D50"/>
    <w:rsid w:val="00275DFB"/>
    <w:rsid w:val="00275E90"/>
    <w:rsid w:val="0027608A"/>
    <w:rsid w:val="002761FE"/>
    <w:rsid w:val="0027657E"/>
    <w:rsid w:val="002765CC"/>
    <w:rsid w:val="002766EE"/>
    <w:rsid w:val="002766F1"/>
    <w:rsid w:val="0027698E"/>
    <w:rsid w:val="00276B44"/>
    <w:rsid w:val="00276CCE"/>
    <w:rsid w:val="00276E38"/>
    <w:rsid w:val="00276F29"/>
    <w:rsid w:val="0027715C"/>
    <w:rsid w:val="00277479"/>
    <w:rsid w:val="002774AF"/>
    <w:rsid w:val="002776D4"/>
    <w:rsid w:val="0027776B"/>
    <w:rsid w:val="00277939"/>
    <w:rsid w:val="00277A16"/>
    <w:rsid w:val="00277A3C"/>
    <w:rsid w:val="00277C16"/>
    <w:rsid w:val="00277C95"/>
    <w:rsid w:val="00277C9F"/>
    <w:rsid w:val="00277E75"/>
    <w:rsid w:val="002803B8"/>
    <w:rsid w:val="002803E0"/>
    <w:rsid w:val="00280691"/>
    <w:rsid w:val="0028072F"/>
    <w:rsid w:val="002808FC"/>
    <w:rsid w:val="00280EC4"/>
    <w:rsid w:val="00280F18"/>
    <w:rsid w:val="0028109F"/>
    <w:rsid w:val="00281200"/>
    <w:rsid w:val="0028124C"/>
    <w:rsid w:val="002815DA"/>
    <w:rsid w:val="002819BD"/>
    <w:rsid w:val="00281BDA"/>
    <w:rsid w:val="00281D66"/>
    <w:rsid w:val="00281D7F"/>
    <w:rsid w:val="00281DEB"/>
    <w:rsid w:val="00281E30"/>
    <w:rsid w:val="00281EC9"/>
    <w:rsid w:val="00281F66"/>
    <w:rsid w:val="0028211B"/>
    <w:rsid w:val="00282256"/>
    <w:rsid w:val="00282339"/>
    <w:rsid w:val="0028255F"/>
    <w:rsid w:val="0028259A"/>
    <w:rsid w:val="0028261B"/>
    <w:rsid w:val="002826B4"/>
    <w:rsid w:val="00282797"/>
    <w:rsid w:val="00282A25"/>
    <w:rsid w:val="0028335D"/>
    <w:rsid w:val="002835AB"/>
    <w:rsid w:val="002835F9"/>
    <w:rsid w:val="00283652"/>
    <w:rsid w:val="00283659"/>
    <w:rsid w:val="0028383C"/>
    <w:rsid w:val="0028384B"/>
    <w:rsid w:val="00283B0F"/>
    <w:rsid w:val="00283C5B"/>
    <w:rsid w:val="00283E43"/>
    <w:rsid w:val="002842A0"/>
    <w:rsid w:val="00284416"/>
    <w:rsid w:val="00284452"/>
    <w:rsid w:val="00284456"/>
    <w:rsid w:val="0028460A"/>
    <w:rsid w:val="00284E72"/>
    <w:rsid w:val="00284E7B"/>
    <w:rsid w:val="00284FB1"/>
    <w:rsid w:val="00285101"/>
    <w:rsid w:val="002851A7"/>
    <w:rsid w:val="0028556D"/>
    <w:rsid w:val="002858A1"/>
    <w:rsid w:val="002858DA"/>
    <w:rsid w:val="00286148"/>
    <w:rsid w:val="0028635F"/>
    <w:rsid w:val="002864D6"/>
    <w:rsid w:val="0028680C"/>
    <w:rsid w:val="00286985"/>
    <w:rsid w:val="00286B55"/>
    <w:rsid w:val="00286D85"/>
    <w:rsid w:val="00286E36"/>
    <w:rsid w:val="00286EDA"/>
    <w:rsid w:val="00286F94"/>
    <w:rsid w:val="002874F3"/>
    <w:rsid w:val="00287528"/>
    <w:rsid w:val="00287A02"/>
    <w:rsid w:val="00287B68"/>
    <w:rsid w:val="00287C96"/>
    <w:rsid w:val="00287E78"/>
    <w:rsid w:val="0029002A"/>
    <w:rsid w:val="002900AA"/>
    <w:rsid w:val="00290281"/>
    <w:rsid w:val="0029029F"/>
    <w:rsid w:val="00290380"/>
    <w:rsid w:val="002907F5"/>
    <w:rsid w:val="00290953"/>
    <w:rsid w:val="00290B4F"/>
    <w:rsid w:val="00290D46"/>
    <w:rsid w:val="00290DA3"/>
    <w:rsid w:val="00290EBC"/>
    <w:rsid w:val="00291493"/>
    <w:rsid w:val="002914DF"/>
    <w:rsid w:val="0029152B"/>
    <w:rsid w:val="00291532"/>
    <w:rsid w:val="002915C9"/>
    <w:rsid w:val="00291D4C"/>
    <w:rsid w:val="00291D6F"/>
    <w:rsid w:val="00292194"/>
    <w:rsid w:val="002923B7"/>
    <w:rsid w:val="00292413"/>
    <w:rsid w:val="0029247B"/>
    <w:rsid w:val="00292711"/>
    <w:rsid w:val="002927BE"/>
    <w:rsid w:val="002928F1"/>
    <w:rsid w:val="002929FA"/>
    <w:rsid w:val="00292D1E"/>
    <w:rsid w:val="00292FFA"/>
    <w:rsid w:val="0029350F"/>
    <w:rsid w:val="002937B6"/>
    <w:rsid w:val="002938F7"/>
    <w:rsid w:val="00293959"/>
    <w:rsid w:val="00293A96"/>
    <w:rsid w:val="00293E04"/>
    <w:rsid w:val="002944D8"/>
    <w:rsid w:val="00294625"/>
    <w:rsid w:val="002947C9"/>
    <w:rsid w:val="002948B6"/>
    <w:rsid w:val="00294BAF"/>
    <w:rsid w:val="00294C0C"/>
    <w:rsid w:val="00294E1E"/>
    <w:rsid w:val="0029520E"/>
    <w:rsid w:val="0029551E"/>
    <w:rsid w:val="00295A18"/>
    <w:rsid w:val="002961FF"/>
    <w:rsid w:val="00296262"/>
    <w:rsid w:val="002962CB"/>
    <w:rsid w:val="0029637C"/>
    <w:rsid w:val="00296438"/>
    <w:rsid w:val="00296610"/>
    <w:rsid w:val="002968DB"/>
    <w:rsid w:val="00296944"/>
    <w:rsid w:val="00296A23"/>
    <w:rsid w:val="00296E8E"/>
    <w:rsid w:val="00296F3A"/>
    <w:rsid w:val="00296FCA"/>
    <w:rsid w:val="00297102"/>
    <w:rsid w:val="00297313"/>
    <w:rsid w:val="00297341"/>
    <w:rsid w:val="0029742C"/>
    <w:rsid w:val="002974A3"/>
    <w:rsid w:val="00297739"/>
    <w:rsid w:val="0029778C"/>
    <w:rsid w:val="0029798A"/>
    <w:rsid w:val="002979C3"/>
    <w:rsid w:val="002979D2"/>
    <w:rsid w:val="00297ACB"/>
    <w:rsid w:val="00297CC0"/>
    <w:rsid w:val="00297CD4"/>
    <w:rsid w:val="00297FC2"/>
    <w:rsid w:val="002A0139"/>
    <w:rsid w:val="002A0482"/>
    <w:rsid w:val="002A056D"/>
    <w:rsid w:val="002A0761"/>
    <w:rsid w:val="002A08BF"/>
    <w:rsid w:val="002A0A78"/>
    <w:rsid w:val="002A0C7E"/>
    <w:rsid w:val="002A0EF7"/>
    <w:rsid w:val="002A103C"/>
    <w:rsid w:val="002A142B"/>
    <w:rsid w:val="002A1505"/>
    <w:rsid w:val="002A155A"/>
    <w:rsid w:val="002A15EB"/>
    <w:rsid w:val="002A15F8"/>
    <w:rsid w:val="002A1668"/>
    <w:rsid w:val="002A1889"/>
    <w:rsid w:val="002A1CBC"/>
    <w:rsid w:val="002A1CF6"/>
    <w:rsid w:val="002A2246"/>
    <w:rsid w:val="002A231D"/>
    <w:rsid w:val="002A233E"/>
    <w:rsid w:val="002A2341"/>
    <w:rsid w:val="002A243E"/>
    <w:rsid w:val="002A25CF"/>
    <w:rsid w:val="002A261C"/>
    <w:rsid w:val="002A2690"/>
    <w:rsid w:val="002A2BA8"/>
    <w:rsid w:val="002A2D7D"/>
    <w:rsid w:val="002A2FFF"/>
    <w:rsid w:val="002A319B"/>
    <w:rsid w:val="002A320C"/>
    <w:rsid w:val="002A353B"/>
    <w:rsid w:val="002A37E0"/>
    <w:rsid w:val="002A3CE2"/>
    <w:rsid w:val="002A3DC9"/>
    <w:rsid w:val="002A3E64"/>
    <w:rsid w:val="002A3FB6"/>
    <w:rsid w:val="002A4043"/>
    <w:rsid w:val="002A4571"/>
    <w:rsid w:val="002A4C61"/>
    <w:rsid w:val="002A4D05"/>
    <w:rsid w:val="002A4E8D"/>
    <w:rsid w:val="002A51C3"/>
    <w:rsid w:val="002A53F9"/>
    <w:rsid w:val="002A5586"/>
    <w:rsid w:val="002A572B"/>
    <w:rsid w:val="002A59A5"/>
    <w:rsid w:val="002A59F0"/>
    <w:rsid w:val="002A5A86"/>
    <w:rsid w:val="002A5B3A"/>
    <w:rsid w:val="002A5D51"/>
    <w:rsid w:val="002A5D7B"/>
    <w:rsid w:val="002A5E9E"/>
    <w:rsid w:val="002A5FCA"/>
    <w:rsid w:val="002A6000"/>
    <w:rsid w:val="002A6389"/>
    <w:rsid w:val="002A63F2"/>
    <w:rsid w:val="002A6513"/>
    <w:rsid w:val="002A657C"/>
    <w:rsid w:val="002A6841"/>
    <w:rsid w:val="002A69E3"/>
    <w:rsid w:val="002A6BF8"/>
    <w:rsid w:val="002A6BFA"/>
    <w:rsid w:val="002A745F"/>
    <w:rsid w:val="002A74A8"/>
    <w:rsid w:val="002A772B"/>
    <w:rsid w:val="002A7889"/>
    <w:rsid w:val="002A7B20"/>
    <w:rsid w:val="002A7E1B"/>
    <w:rsid w:val="002A7F54"/>
    <w:rsid w:val="002A7FDD"/>
    <w:rsid w:val="002B0281"/>
    <w:rsid w:val="002B02A1"/>
    <w:rsid w:val="002B030D"/>
    <w:rsid w:val="002B0325"/>
    <w:rsid w:val="002B04DC"/>
    <w:rsid w:val="002B055F"/>
    <w:rsid w:val="002B083F"/>
    <w:rsid w:val="002B0B5D"/>
    <w:rsid w:val="002B0D00"/>
    <w:rsid w:val="002B122C"/>
    <w:rsid w:val="002B159C"/>
    <w:rsid w:val="002B15FC"/>
    <w:rsid w:val="002B1693"/>
    <w:rsid w:val="002B16E2"/>
    <w:rsid w:val="002B1A54"/>
    <w:rsid w:val="002B1AF1"/>
    <w:rsid w:val="002B1B90"/>
    <w:rsid w:val="002B1E8A"/>
    <w:rsid w:val="002B1FD4"/>
    <w:rsid w:val="002B20DE"/>
    <w:rsid w:val="002B251A"/>
    <w:rsid w:val="002B27F6"/>
    <w:rsid w:val="002B2962"/>
    <w:rsid w:val="002B2C3C"/>
    <w:rsid w:val="002B2E04"/>
    <w:rsid w:val="002B2EAD"/>
    <w:rsid w:val="002B2F70"/>
    <w:rsid w:val="002B32DF"/>
    <w:rsid w:val="002B335C"/>
    <w:rsid w:val="002B34EE"/>
    <w:rsid w:val="002B366C"/>
    <w:rsid w:val="002B3DC8"/>
    <w:rsid w:val="002B3DD4"/>
    <w:rsid w:val="002B3E53"/>
    <w:rsid w:val="002B405B"/>
    <w:rsid w:val="002B4099"/>
    <w:rsid w:val="002B4825"/>
    <w:rsid w:val="002B4840"/>
    <w:rsid w:val="002B4BC4"/>
    <w:rsid w:val="002B4BDE"/>
    <w:rsid w:val="002B4BF9"/>
    <w:rsid w:val="002B4CEA"/>
    <w:rsid w:val="002B4D6E"/>
    <w:rsid w:val="002B4DD0"/>
    <w:rsid w:val="002B528E"/>
    <w:rsid w:val="002B53CF"/>
    <w:rsid w:val="002B5442"/>
    <w:rsid w:val="002B5609"/>
    <w:rsid w:val="002B564B"/>
    <w:rsid w:val="002B5C84"/>
    <w:rsid w:val="002B5D4B"/>
    <w:rsid w:val="002B60F2"/>
    <w:rsid w:val="002B6669"/>
    <w:rsid w:val="002B686D"/>
    <w:rsid w:val="002B6935"/>
    <w:rsid w:val="002B6C17"/>
    <w:rsid w:val="002B6D74"/>
    <w:rsid w:val="002B6DDE"/>
    <w:rsid w:val="002B6EB0"/>
    <w:rsid w:val="002B6F8C"/>
    <w:rsid w:val="002B702B"/>
    <w:rsid w:val="002B70AB"/>
    <w:rsid w:val="002B788E"/>
    <w:rsid w:val="002B7A74"/>
    <w:rsid w:val="002B7B9E"/>
    <w:rsid w:val="002B7FB6"/>
    <w:rsid w:val="002C0221"/>
    <w:rsid w:val="002C0338"/>
    <w:rsid w:val="002C08C6"/>
    <w:rsid w:val="002C08FD"/>
    <w:rsid w:val="002C0B8C"/>
    <w:rsid w:val="002C0CFC"/>
    <w:rsid w:val="002C0E44"/>
    <w:rsid w:val="002C0EFE"/>
    <w:rsid w:val="002C10B6"/>
    <w:rsid w:val="002C10EE"/>
    <w:rsid w:val="002C1287"/>
    <w:rsid w:val="002C14D2"/>
    <w:rsid w:val="002C14F2"/>
    <w:rsid w:val="002C182E"/>
    <w:rsid w:val="002C1B9E"/>
    <w:rsid w:val="002C1D09"/>
    <w:rsid w:val="002C211B"/>
    <w:rsid w:val="002C2272"/>
    <w:rsid w:val="002C2286"/>
    <w:rsid w:val="002C234A"/>
    <w:rsid w:val="002C2352"/>
    <w:rsid w:val="002C2D32"/>
    <w:rsid w:val="002C2D62"/>
    <w:rsid w:val="002C340B"/>
    <w:rsid w:val="002C39BA"/>
    <w:rsid w:val="002C3A0D"/>
    <w:rsid w:val="002C3A2D"/>
    <w:rsid w:val="002C3A33"/>
    <w:rsid w:val="002C3C5E"/>
    <w:rsid w:val="002C3CAC"/>
    <w:rsid w:val="002C406D"/>
    <w:rsid w:val="002C435F"/>
    <w:rsid w:val="002C4364"/>
    <w:rsid w:val="002C4546"/>
    <w:rsid w:val="002C4BFA"/>
    <w:rsid w:val="002C4F71"/>
    <w:rsid w:val="002C50DD"/>
    <w:rsid w:val="002C5100"/>
    <w:rsid w:val="002C5192"/>
    <w:rsid w:val="002C51BA"/>
    <w:rsid w:val="002C5212"/>
    <w:rsid w:val="002C5802"/>
    <w:rsid w:val="002C5870"/>
    <w:rsid w:val="002C58C7"/>
    <w:rsid w:val="002C5BCD"/>
    <w:rsid w:val="002C5BED"/>
    <w:rsid w:val="002C5D52"/>
    <w:rsid w:val="002C5D75"/>
    <w:rsid w:val="002C5ECA"/>
    <w:rsid w:val="002C6601"/>
    <w:rsid w:val="002C66FC"/>
    <w:rsid w:val="002C6F1D"/>
    <w:rsid w:val="002C6F47"/>
    <w:rsid w:val="002C6F72"/>
    <w:rsid w:val="002C7176"/>
    <w:rsid w:val="002C71E8"/>
    <w:rsid w:val="002C73CA"/>
    <w:rsid w:val="002C74BD"/>
    <w:rsid w:val="002C7A64"/>
    <w:rsid w:val="002C7A80"/>
    <w:rsid w:val="002C7D6D"/>
    <w:rsid w:val="002C7E12"/>
    <w:rsid w:val="002C7EE1"/>
    <w:rsid w:val="002C7F53"/>
    <w:rsid w:val="002C7FC5"/>
    <w:rsid w:val="002C7FF0"/>
    <w:rsid w:val="002D005B"/>
    <w:rsid w:val="002D00F5"/>
    <w:rsid w:val="002D0435"/>
    <w:rsid w:val="002D0496"/>
    <w:rsid w:val="002D0541"/>
    <w:rsid w:val="002D0554"/>
    <w:rsid w:val="002D07B3"/>
    <w:rsid w:val="002D084A"/>
    <w:rsid w:val="002D0A98"/>
    <w:rsid w:val="002D0AAF"/>
    <w:rsid w:val="002D0E95"/>
    <w:rsid w:val="002D1338"/>
    <w:rsid w:val="002D14E1"/>
    <w:rsid w:val="002D1590"/>
    <w:rsid w:val="002D1609"/>
    <w:rsid w:val="002D1959"/>
    <w:rsid w:val="002D1B16"/>
    <w:rsid w:val="002D1CEF"/>
    <w:rsid w:val="002D1E8F"/>
    <w:rsid w:val="002D1FED"/>
    <w:rsid w:val="002D2020"/>
    <w:rsid w:val="002D2062"/>
    <w:rsid w:val="002D23DE"/>
    <w:rsid w:val="002D249D"/>
    <w:rsid w:val="002D26AD"/>
    <w:rsid w:val="002D26D5"/>
    <w:rsid w:val="002D2815"/>
    <w:rsid w:val="002D284B"/>
    <w:rsid w:val="002D2926"/>
    <w:rsid w:val="002D2929"/>
    <w:rsid w:val="002D296C"/>
    <w:rsid w:val="002D2BA9"/>
    <w:rsid w:val="002D2BDB"/>
    <w:rsid w:val="002D2C01"/>
    <w:rsid w:val="002D2D26"/>
    <w:rsid w:val="002D2E86"/>
    <w:rsid w:val="002D3274"/>
    <w:rsid w:val="002D33F8"/>
    <w:rsid w:val="002D341E"/>
    <w:rsid w:val="002D3526"/>
    <w:rsid w:val="002D3538"/>
    <w:rsid w:val="002D35E7"/>
    <w:rsid w:val="002D3738"/>
    <w:rsid w:val="002D374F"/>
    <w:rsid w:val="002D3A52"/>
    <w:rsid w:val="002D3DAE"/>
    <w:rsid w:val="002D3DB8"/>
    <w:rsid w:val="002D3EE6"/>
    <w:rsid w:val="002D3F51"/>
    <w:rsid w:val="002D41F0"/>
    <w:rsid w:val="002D43C0"/>
    <w:rsid w:val="002D450A"/>
    <w:rsid w:val="002D4958"/>
    <w:rsid w:val="002D4992"/>
    <w:rsid w:val="002D4AE0"/>
    <w:rsid w:val="002D5024"/>
    <w:rsid w:val="002D51DE"/>
    <w:rsid w:val="002D5375"/>
    <w:rsid w:val="002D54B4"/>
    <w:rsid w:val="002D5582"/>
    <w:rsid w:val="002D562F"/>
    <w:rsid w:val="002D5A69"/>
    <w:rsid w:val="002D5AA4"/>
    <w:rsid w:val="002D5B0C"/>
    <w:rsid w:val="002D5B4A"/>
    <w:rsid w:val="002D5B59"/>
    <w:rsid w:val="002D5BFD"/>
    <w:rsid w:val="002D5D82"/>
    <w:rsid w:val="002D6328"/>
    <w:rsid w:val="002D642C"/>
    <w:rsid w:val="002D643A"/>
    <w:rsid w:val="002D6467"/>
    <w:rsid w:val="002D6820"/>
    <w:rsid w:val="002D6824"/>
    <w:rsid w:val="002D6971"/>
    <w:rsid w:val="002D6A85"/>
    <w:rsid w:val="002D6C25"/>
    <w:rsid w:val="002D6F5E"/>
    <w:rsid w:val="002D6F68"/>
    <w:rsid w:val="002D78DE"/>
    <w:rsid w:val="002D79BB"/>
    <w:rsid w:val="002D79DE"/>
    <w:rsid w:val="002D7B78"/>
    <w:rsid w:val="002D7D6A"/>
    <w:rsid w:val="002D7DA2"/>
    <w:rsid w:val="002D7DB8"/>
    <w:rsid w:val="002D7F47"/>
    <w:rsid w:val="002E0200"/>
    <w:rsid w:val="002E04E8"/>
    <w:rsid w:val="002E057C"/>
    <w:rsid w:val="002E059A"/>
    <w:rsid w:val="002E0701"/>
    <w:rsid w:val="002E0863"/>
    <w:rsid w:val="002E0B93"/>
    <w:rsid w:val="002E0C00"/>
    <w:rsid w:val="002E0E54"/>
    <w:rsid w:val="002E0F17"/>
    <w:rsid w:val="002E0F42"/>
    <w:rsid w:val="002E146E"/>
    <w:rsid w:val="002E1672"/>
    <w:rsid w:val="002E1705"/>
    <w:rsid w:val="002E186F"/>
    <w:rsid w:val="002E1A3C"/>
    <w:rsid w:val="002E1B26"/>
    <w:rsid w:val="002E1BAA"/>
    <w:rsid w:val="002E1D53"/>
    <w:rsid w:val="002E1E61"/>
    <w:rsid w:val="002E1F88"/>
    <w:rsid w:val="002E2139"/>
    <w:rsid w:val="002E218E"/>
    <w:rsid w:val="002E23AE"/>
    <w:rsid w:val="002E2410"/>
    <w:rsid w:val="002E2425"/>
    <w:rsid w:val="002E242D"/>
    <w:rsid w:val="002E27A5"/>
    <w:rsid w:val="002E27BF"/>
    <w:rsid w:val="002E27F0"/>
    <w:rsid w:val="002E288D"/>
    <w:rsid w:val="002E2D0C"/>
    <w:rsid w:val="002E33FC"/>
    <w:rsid w:val="002E35AA"/>
    <w:rsid w:val="002E3B60"/>
    <w:rsid w:val="002E3C18"/>
    <w:rsid w:val="002E3C58"/>
    <w:rsid w:val="002E3D65"/>
    <w:rsid w:val="002E3E61"/>
    <w:rsid w:val="002E417C"/>
    <w:rsid w:val="002E4236"/>
    <w:rsid w:val="002E43B9"/>
    <w:rsid w:val="002E476A"/>
    <w:rsid w:val="002E4775"/>
    <w:rsid w:val="002E49ED"/>
    <w:rsid w:val="002E4A79"/>
    <w:rsid w:val="002E4AB6"/>
    <w:rsid w:val="002E5048"/>
    <w:rsid w:val="002E573D"/>
    <w:rsid w:val="002E5780"/>
    <w:rsid w:val="002E58BA"/>
    <w:rsid w:val="002E58D9"/>
    <w:rsid w:val="002E5A0A"/>
    <w:rsid w:val="002E5B99"/>
    <w:rsid w:val="002E5B9B"/>
    <w:rsid w:val="002E5D8B"/>
    <w:rsid w:val="002E5E89"/>
    <w:rsid w:val="002E5ED7"/>
    <w:rsid w:val="002E62E1"/>
    <w:rsid w:val="002E636F"/>
    <w:rsid w:val="002E672C"/>
    <w:rsid w:val="002E675E"/>
    <w:rsid w:val="002E6B33"/>
    <w:rsid w:val="002E6CCD"/>
    <w:rsid w:val="002E6FB3"/>
    <w:rsid w:val="002E7203"/>
    <w:rsid w:val="002E727A"/>
    <w:rsid w:val="002E7280"/>
    <w:rsid w:val="002E73F1"/>
    <w:rsid w:val="002E74EB"/>
    <w:rsid w:val="002E74F0"/>
    <w:rsid w:val="002E75C9"/>
    <w:rsid w:val="002E774C"/>
    <w:rsid w:val="002E7842"/>
    <w:rsid w:val="002E7877"/>
    <w:rsid w:val="002E7A8F"/>
    <w:rsid w:val="002E7A93"/>
    <w:rsid w:val="002E7E24"/>
    <w:rsid w:val="002E7ED4"/>
    <w:rsid w:val="002F01C9"/>
    <w:rsid w:val="002F062B"/>
    <w:rsid w:val="002F08A9"/>
    <w:rsid w:val="002F08B3"/>
    <w:rsid w:val="002F0953"/>
    <w:rsid w:val="002F0B4C"/>
    <w:rsid w:val="002F0BC7"/>
    <w:rsid w:val="002F0C3B"/>
    <w:rsid w:val="002F0C85"/>
    <w:rsid w:val="002F0EB0"/>
    <w:rsid w:val="002F1028"/>
    <w:rsid w:val="002F1353"/>
    <w:rsid w:val="002F16E9"/>
    <w:rsid w:val="002F1904"/>
    <w:rsid w:val="002F19EE"/>
    <w:rsid w:val="002F1A36"/>
    <w:rsid w:val="002F1BE9"/>
    <w:rsid w:val="002F1D84"/>
    <w:rsid w:val="002F2223"/>
    <w:rsid w:val="002F23DB"/>
    <w:rsid w:val="002F2641"/>
    <w:rsid w:val="002F2E22"/>
    <w:rsid w:val="002F31C6"/>
    <w:rsid w:val="002F31F8"/>
    <w:rsid w:val="002F3339"/>
    <w:rsid w:val="002F3659"/>
    <w:rsid w:val="002F36DB"/>
    <w:rsid w:val="002F37B8"/>
    <w:rsid w:val="002F3852"/>
    <w:rsid w:val="002F3EAB"/>
    <w:rsid w:val="002F4144"/>
    <w:rsid w:val="002F42EA"/>
    <w:rsid w:val="002F432F"/>
    <w:rsid w:val="002F4362"/>
    <w:rsid w:val="002F4410"/>
    <w:rsid w:val="002F4448"/>
    <w:rsid w:val="002F45A5"/>
    <w:rsid w:val="002F45DA"/>
    <w:rsid w:val="002F472B"/>
    <w:rsid w:val="002F4ACB"/>
    <w:rsid w:val="002F4B04"/>
    <w:rsid w:val="002F4D13"/>
    <w:rsid w:val="002F4DD2"/>
    <w:rsid w:val="002F4EBA"/>
    <w:rsid w:val="002F4EBF"/>
    <w:rsid w:val="002F509F"/>
    <w:rsid w:val="002F5100"/>
    <w:rsid w:val="002F53C8"/>
    <w:rsid w:val="002F54DC"/>
    <w:rsid w:val="002F56D1"/>
    <w:rsid w:val="002F57E0"/>
    <w:rsid w:val="002F5857"/>
    <w:rsid w:val="002F5916"/>
    <w:rsid w:val="002F5AE9"/>
    <w:rsid w:val="002F5B4C"/>
    <w:rsid w:val="002F5B4F"/>
    <w:rsid w:val="002F5B6C"/>
    <w:rsid w:val="002F5C00"/>
    <w:rsid w:val="002F5DCB"/>
    <w:rsid w:val="002F5DF3"/>
    <w:rsid w:val="002F5E0D"/>
    <w:rsid w:val="002F5EB4"/>
    <w:rsid w:val="002F617C"/>
    <w:rsid w:val="002F62FF"/>
    <w:rsid w:val="002F668D"/>
    <w:rsid w:val="002F6723"/>
    <w:rsid w:val="002F6B18"/>
    <w:rsid w:val="002F70F0"/>
    <w:rsid w:val="002F716D"/>
    <w:rsid w:val="002F76BC"/>
    <w:rsid w:val="002F7813"/>
    <w:rsid w:val="002F7CD9"/>
    <w:rsid w:val="002F7D98"/>
    <w:rsid w:val="002F7F77"/>
    <w:rsid w:val="002F7FD9"/>
    <w:rsid w:val="0030019F"/>
    <w:rsid w:val="00300328"/>
    <w:rsid w:val="00300522"/>
    <w:rsid w:val="0030056C"/>
    <w:rsid w:val="0030057D"/>
    <w:rsid w:val="003006F9"/>
    <w:rsid w:val="00300702"/>
    <w:rsid w:val="00300BBD"/>
    <w:rsid w:val="00300D64"/>
    <w:rsid w:val="00300F4E"/>
    <w:rsid w:val="0030134D"/>
    <w:rsid w:val="003014EB"/>
    <w:rsid w:val="00301525"/>
    <w:rsid w:val="00301540"/>
    <w:rsid w:val="003015AC"/>
    <w:rsid w:val="003015BB"/>
    <w:rsid w:val="0030168D"/>
    <w:rsid w:val="00302233"/>
    <w:rsid w:val="003022AA"/>
    <w:rsid w:val="00302307"/>
    <w:rsid w:val="003023D8"/>
    <w:rsid w:val="00302469"/>
    <w:rsid w:val="003024D3"/>
    <w:rsid w:val="00302A18"/>
    <w:rsid w:val="00302A53"/>
    <w:rsid w:val="00302D42"/>
    <w:rsid w:val="00303268"/>
    <w:rsid w:val="003034B2"/>
    <w:rsid w:val="003035EE"/>
    <w:rsid w:val="00303890"/>
    <w:rsid w:val="0030392D"/>
    <w:rsid w:val="00303992"/>
    <w:rsid w:val="00303BE4"/>
    <w:rsid w:val="00303DDB"/>
    <w:rsid w:val="00303E67"/>
    <w:rsid w:val="00304085"/>
    <w:rsid w:val="0030455F"/>
    <w:rsid w:val="00304594"/>
    <w:rsid w:val="0030462D"/>
    <w:rsid w:val="00304ACB"/>
    <w:rsid w:val="003052C8"/>
    <w:rsid w:val="00305579"/>
    <w:rsid w:val="00305802"/>
    <w:rsid w:val="003059AA"/>
    <w:rsid w:val="00305A2A"/>
    <w:rsid w:val="00305C14"/>
    <w:rsid w:val="00305F21"/>
    <w:rsid w:val="00306416"/>
    <w:rsid w:val="00306469"/>
    <w:rsid w:val="003064B9"/>
    <w:rsid w:val="003065B2"/>
    <w:rsid w:val="0030663E"/>
    <w:rsid w:val="00306796"/>
    <w:rsid w:val="0030688C"/>
    <w:rsid w:val="003069F2"/>
    <w:rsid w:val="00306A61"/>
    <w:rsid w:val="00306C30"/>
    <w:rsid w:val="00306CBE"/>
    <w:rsid w:val="00306DC1"/>
    <w:rsid w:val="00306F66"/>
    <w:rsid w:val="00306F82"/>
    <w:rsid w:val="00307099"/>
    <w:rsid w:val="0030710C"/>
    <w:rsid w:val="00307223"/>
    <w:rsid w:val="00307567"/>
    <w:rsid w:val="003075F5"/>
    <w:rsid w:val="0030764B"/>
    <w:rsid w:val="00307732"/>
    <w:rsid w:val="003077D1"/>
    <w:rsid w:val="00307CEB"/>
    <w:rsid w:val="00307E77"/>
    <w:rsid w:val="00307F16"/>
    <w:rsid w:val="003100FE"/>
    <w:rsid w:val="0031022C"/>
    <w:rsid w:val="0031037C"/>
    <w:rsid w:val="0031082A"/>
    <w:rsid w:val="00310947"/>
    <w:rsid w:val="00310ACA"/>
    <w:rsid w:val="00310D2E"/>
    <w:rsid w:val="003111D0"/>
    <w:rsid w:val="0031120A"/>
    <w:rsid w:val="00311288"/>
    <w:rsid w:val="00311536"/>
    <w:rsid w:val="00311660"/>
    <w:rsid w:val="00311737"/>
    <w:rsid w:val="00311B21"/>
    <w:rsid w:val="00311B98"/>
    <w:rsid w:val="00311BC9"/>
    <w:rsid w:val="00311DF2"/>
    <w:rsid w:val="00311E0F"/>
    <w:rsid w:val="00312237"/>
    <w:rsid w:val="00312458"/>
    <w:rsid w:val="00312632"/>
    <w:rsid w:val="0031279C"/>
    <w:rsid w:val="00312A3F"/>
    <w:rsid w:val="00312D00"/>
    <w:rsid w:val="00312DDE"/>
    <w:rsid w:val="00312F25"/>
    <w:rsid w:val="00312F46"/>
    <w:rsid w:val="00313124"/>
    <w:rsid w:val="00313216"/>
    <w:rsid w:val="00313240"/>
    <w:rsid w:val="0031326D"/>
    <w:rsid w:val="003135CA"/>
    <w:rsid w:val="0031365E"/>
    <w:rsid w:val="00313A29"/>
    <w:rsid w:val="00313AAA"/>
    <w:rsid w:val="00313BC6"/>
    <w:rsid w:val="00313BCD"/>
    <w:rsid w:val="00313C50"/>
    <w:rsid w:val="00313DC5"/>
    <w:rsid w:val="0031457E"/>
    <w:rsid w:val="0031482D"/>
    <w:rsid w:val="00314DE6"/>
    <w:rsid w:val="00314E0C"/>
    <w:rsid w:val="00314EE1"/>
    <w:rsid w:val="003153DA"/>
    <w:rsid w:val="00315730"/>
    <w:rsid w:val="0031578F"/>
    <w:rsid w:val="00315A44"/>
    <w:rsid w:val="00315A7B"/>
    <w:rsid w:val="00315B55"/>
    <w:rsid w:val="00315D55"/>
    <w:rsid w:val="00315F21"/>
    <w:rsid w:val="003165C5"/>
    <w:rsid w:val="003166BC"/>
    <w:rsid w:val="003167EE"/>
    <w:rsid w:val="00316998"/>
    <w:rsid w:val="00316A1C"/>
    <w:rsid w:val="00316C3F"/>
    <w:rsid w:val="00316E0D"/>
    <w:rsid w:val="003171ED"/>
    <w:rsid w:val="003173AF"/>
    <w:rsid w:val="00317942"/>
    <w:rsid w:val="00317A24"/>
    <w:rsid w:val="00317C45"/>
    <w:rsid w:val="00317D97"/>
    <w:rsid w:val="00317EEA"/>
    <w:rsid w:val="00317F19"/>
    <w:rsid w:val="003200ED"/>
    <w:rsid w:val="003204D3"/>
    <w:rsid w:val="00320533"/>
    <w:rsid w:val="0032055E"/>
    <w:rsid w:val="00320680"/>
    <w:rsid w:val="00320908"/>
    <w:rsid w:val="00320ACA"/>
    <w:rsid w:val="00320E44"/>
    <w:rsid w:val="00320FCB"/>
    <w:rsid w:val="003211DD"/>
    <w:rsid w:val="003211F7"/>
    <w:rsid w:val="00321482"/>
    <w:rsid w:val="00321542"/>
    <w:rsid w:val="00321619"/>
    <w:rsid w:val="0032185C"/>
    <w:rsid w:val="00321AC9"/>
    <w:rsid w:val="00321C4D"/>
    <w:rsid w:val="00321DFC"/>
    <w:rsid w:val="00321FD1"/>
    <w:rsid w:val="00322004"/>
    <w:rsid w:val="0032222C"/>
    <w:rsid w:val="0032237D"/>
    <w:rsid w:val="003224A1"/>
    <w:rsid w:val="00322793"/>
    <w:rsid w:val="00322A5B"/>
    <w:rsid w:val="00322A8E"/>
    <w:rsid w:val="00322C38"/>
    <w:rsid w:val="00322DC1"/>
    <w:rsid w:val="00322EB2"/>
    <w:rsid w:val="00322FE3"/>
    <w:rsid w:val="00323007"/>
    <w:rsid w:val="003232DA"/>
    <w:rsid w:val="00323300"/>
    <w:rsid w:val="00323466"/>
    <w:rsid w:val="003234FC"/>
    <w:rsid w:val="003236F3"/>
    <w:rsid w:val="00323773"/>
    <w:rsid w:val="00323D47"/>
    <w:rsid w:val="00324922"/>
    <w:rsid w:val="00324A13"/>
    <w:rsid w:val="00324A7E"/>
    <w:rsid w:val="00324BCF"/>
    <w:rsid w:val="00325060"/>
    <w:rsid w:val="003251B4"/>
    <w:rsid w:val="003252E4"/>
    <w:rsid w:val="003253F3"/>
    <w:rsid w:val="00325434"/>
    <w:rsid w:val="0032551D"/>
    <w:rsid w:val="0032553B"/>
    <w:rsid w:val="003258FA"/>
    <w:rsid w:val="00325960"/>
    <w:rsid w:val="0032599A"/>
    <w:rsid w:val="00325B63"/>
    <w:rsid w:val="00325DF8"/>
    <w:rsid w:val="0032603D"/>
    <w:rsid w:val="003261E7"/>
    <w:rsid w:val="00326876"/>
    <w:rsid w:val="00326EDE"/>
    <w:rsid w:val="0032725A"/>
    <w:rsid w:val="003279FE"/>
    <w:rsid w:val="00330084"/>
    <w:rsid w:val="00330156"/>
    <w:rsid w:val="00330407"/>
    <w:rsid w:val="0033042D"/>
    <w:rsid w:val="0033052B"/>
    <w:rsid w:val="003305E8"/>
    <w:rsid w:val="00330916"/>
    <w:rsid w:val="00330AC7"/>
    <w:rsid w:val="00330B3D"/>
    <w:rsid w:val="00330C8B"/>
    <w:rsid w:val="00330CA6"/>
    <w:rsid w:val="00330D14"/>
    <w:rsid w:val="00331087"/>
    <w:rsid w:val="00331208"/>
    <w:rsid w:val="003312A2"/>
    <w:rsid w:val="003318B0"/>
    <w:rsid w:val="00331FD0"/>
    <w:rsid w:val="0033202B"/>
    <w:rsid w:val="003321C6"/>
    <w:rsid w:val="00332245"/>
    <w:rsid w:val="00332281"/>
    <w:rsid w:val="00332342"/>
    <w:rsid w:val="00332344"/>
    <w:rsid w:val="00332593"/>
    <w:rsid w:val="003325CB"/>
    <w:rsid w:val="00332904"/>
    <w:rsid w:val="003329AF"/>
    <w:rsid w:val="00332A4D"/>
    <w:rsid w:val="00332A97"/>
    <w:rsid w:val="00332CCB"/>
    <w:rsid w:val="003330E4"/>
    <w:rsid w:val="003337F6"/>
    <w:rsid w:val="00333808"/>
    <w:rsid w:val="0033388C"/>
    <w:rsid w:val="00333D1F"/>
    <w:rsid w:val="00334683"/>
    <w:rsid w:val="00334863"/>
    <w:rsid w:val="00334A93"/>
    <w:rsid w:val="00334ABC"/>
    <w:rsid w:val="00334E4F"/>
    <w:rsid w:val="00335665"/>
    <w:rsid w:val="00335BF5"/>
    <w:rsid w:val="00335D30"/>
    <w:rsid w:val="00335FEB"/>
    <w:rsid w:val="0033606D"/>
    <w:rsid w:val="0033613F"/>
    <w:rsid w:val="003361CC"/>
    <w:rsid w:val="003363E0"/>
    <w:rsid w:val="003363FB"/>
    <w:rsid w:val="00336693"/>
    <w:rsid w:val="00336A1C"/>
    <w:rsid w:val="00336AA7"/>
    <w:rsid w:val="00336C93"/>
    <w:rsid w:val="00336D94"/>
    <w:rsid w:val="00336F7D"/>
    <w:rsid w:val="00337021"/>
    <w:rsid w:val="003370A2"/>
    <w:rsid w:val="0033729D"/>
    <w:rsid w:val="003374ED"/>
    <w:rsid w:val="003376B5"/>
    <w:rsid w:val="003378C4"/>
    <w:rsid w:val="00337B33"/>
    <w:rsid w:val="00337BDE"/>
    <w:rsid w:val="00337BF3"/>
    <w:rsid w:val="00337C0F"/>
    <w:rsid w:val="00337C83"/>
    <w:rsid w:val="00337CBB"/>
    <w:rsid w:val="00337D18"/>
    <w:rsid w:val="003401EF"/>
    <w:rsid w:val="003403BB"/>
    <w:rsid w:val="0034065E"/>
    <w:rsid w:val="00340756"/>
    <w:rsid w:val="0034095C"/>
    <w:rsid w:val="00340A5C"/>
    <w:rsid w:val="00340D58"/>
    <w:rsid w:val="00340D81"/>
    <w:rsid w:val="00340DF9"/>
    <w:rsid w:val="00340E2D"/>
    <w:rsid w:val="00340E64"/>
    <w:rsid w:val="00341102"/>
    <w:rsid w:val="003411D9"/>
    <w:rsid w:val="00341341"/>
    <w:rsid w:val="003419AE"/>
    <w:rsid w:val="003419E2"/>
    <w:rsid w:val="00341CFD"/>
    <w:rsid w:val="00341D10"/>
    <w:rsid w:val="00341E30"/>
    <w:rsid w:val="00341E41"/>
    <w:rsid w:val="00341F14"/>
    <w:rsid w:val="00341F6B"/>
    <w:rsid w:val="003420CA"/>
    <w:rsid w:val="003422E5"/>
    <w:rsid w:val="003423E6"/>
    <w:rsid w:val="00342DD0"/>
    <w:rsid w:val="00342E38"/>
    <w:rsid w:val="00342EEE"/>
    <w:rsid w:val="00342F69"/>
    <w:rsid w:val="00343102"/>
    <w:rsid w:val="0034317C"/>
    <w:rsid w:val="003434D1"/>
    <w:rsid w:val="0034372C"/>
    <w:rsid w:val="00343C03"/>
    <w:rsid w:val="00343CAC"/>
    <w:rsid w:val="00343D90"/>
    <w:rsid w:val="00343E99"/>
    <w:rsid w:val="00343EC0"/>
    <w:rsid w:val="00343F68"/>
    <w:rsid w:val="00343F6F"/>
    <w:rsid w:val="003441DA"/>
    <w:rsid w:val="0034429C"/>
    <w:rsid w:val="00344442"/>
    <w:rsid w:val="00344544"/>
    <w:rsid w:val="003445BA"/>
    <w:rsid w:val="00344675"/>
    <w:rsid w:val="003447C8"/>
    <w:rsid w:val="00344926"/>
    <w:rsid w:val="0034499B"/>
    <w:rsid w:val="00344B53"/>
    <w:rsid w:val="00344DB1"/>
    <w:rsid w:val="00344FC1"/>
    <w:rsid w:val="003450F9"/>
    <w:rsid w:val="00345129"/>
    <w:rsid w:val="00345193"/>
    <w:rsid w:val="00345346"/>
    <w:rsid w:val="003455F4"/>
    <w:rsid w:val="00345BDA"/>
    <w:rsid w:val="0034621E"/>
    <w:rsid w:val="0034637C"/>
    <w:rsid w:val="0034641B"/>
    <w:rsid w:val="0034649E"/>
    <w:rsid w:val="00346586"/>
    <w:rsid w:val="0034659F"/>
    <w:rsid w:val="003467F5"/>
    <w:rsid w:val="00346A52"/>
    <w:rsid w:val="00346AED"/>
    <w:rsid w:val="00346C51"/>
    <w:rsid w:val="00346D0A"/>
    <w:rsid w:val="00346D5B"/>
    <w:rsid w:val="00346F1B"/>
    <w:rsid w:val="00347073"/>
    <w:rsid w:val="00347382"/>
    <w:rsid w:val="00347605"/>
    <w:rsid w:val="003476DA"/>
    <w:rsid w:val="003478FA"/>
    <w:rsid w:val="00347B26"/>
    <w:rsid w:val="00347E84"/>
    <w:rsid w:val="00350059"/>
    <w:rsid w:val="003500DF"/>
    <w:rsid w:val="00350607"/>
    <w:rsid w:val="0035083F"/>
    <w:rsid w:val="003508C3"/>
    <w:rsid w:val="003509EC"/>
    <w:rsid w:val="00350AFD"/>
    <w:rsid w:val="00350B8E"/>
    <w:rsid w:val="00350D63"/>
    <w:rsid w:val="00350DCD"/>
    <w:rsid w:val="00350F8D"/>
    <w:rsid w:val="00350FCD"/>
    <w:rsid w:val="00350FD2"/>
    <w:rsid w:val="00350FF5"/>
    <w:rsid w:val="00351171"/>
    <w:rsid w:val="0035119E"/>
    <w:rsid w:val="00351499"/>
    <w:rsid w:val="00351DE5"/>
    <w:rsid w:val="00351DEF"/>
    <w:rsid w:val="00351F0A"/>
    <w:rsid w:val="00352024"/>
    <w:rsid w:val="00352163"/>
    <w:rsid w:val="0035239A"/>
    <w:rsid w:val="00352423"/>
    <w:rsid w:val="0035254A"/>
    <w:rsid w:val="0035296E"/>
    <w:rsid w:val="003529AC"/>
    <w:rsid w:val="00352E4A"/>
    <w:rsid w:val="00352F21"/>
    <w:rsid w:val="00352F27"/>
    <w:rsid w:val="00352FF2"/>
    <w:rsid w:val="00353094"/>
    <w:rsid w:val="00353624"/>
    <w:rsid w:val="003537D5"/>
    <w:rsid w:val="00353979"/>
    <w:rsid w:val="00353B89"/>
    <w:rsid w:val="00353B9F"/>
    <w:rsid w:val="0035422A"/>
    <w:rsid w:val="00354258"/>
    <w:rsid w:val="003542A3"/>
    <w:rsid w:val="003546A1"/>
    <w:rsid w:val="00354712"/>
    <w:rsid w:val="00354944"/>
    <w:rsid w:val="00354CBD"/>
    <w:rsid w:val="00355430"/>
    <w:rsid w:val="0035554B"/>
    <w:rsid w:val="00355580"/>
    <w:rsid w:val="003559F4"/>
    <w:rsid w:val="00355D79"/>
    <w:rsid w:val="00355FB8"/>
    <w:rsid w:val="00356253"/>
    <w:rsid w:val="00356473"/>
    <w:rsid w:val="003568FC"/>
    <w:rsid w:val="00356CCC"/>
    <w:rsid w:val="00356DBA"/>
    <w:rsid w:val="00356DEC"/>
    <w:rsid w:val="00356EC3"/>
    <w:rsid w:val="003571F3"/>
    <w:rsid w:val="0035731D"/>
    <w:rsid w:val="003574A8"/>
    <w:rsid w:val="00357641"/>
    <w:rsid w:val="0035795C"/>
    <w:rsid w:val="00357967"/>
    <w:rsid w:val="00357B8F"/>
    <w:rsid w:val="00357BAE"/>
    <w:rsid w:val="00357C7B"/>
    <w:rsid w:val="0036014B"/>
    <w:rsid w:val="0036018B"/>
    <w:rsid w:val="0036031F"/>
    <w:rsid w:val="0036050A"/>
    <w:rsid w:val="003605F9"/>
    <w:rsid w:val="0036098C"/>
    <w:rsid w:val="003609AD"/>
    <w:rsid w:val="00361131"/>
    <w:rsid w:val="0036113F"/>
    <w:rsid w:val="0036115E"/>
    <w:rsid w:val="00361462"/>
    <w:rsid w:val="003617B6"/>
    <w:rsid w:val="003618FF"/>
    <w:rsid w:val="00361B59"/>
    <w:rsid w:val="00361BBD"/>
    <w:rsid w:val="00361CC2"/>
    <w:rsid w:val="00361ED9"/>
    <w:rsid w:val="00361EE4"/>
    <w:rsid w:val="00362185"/>
    <w:rsid w:val="003621A3"/>
    <w:rsid w:val="003624D7"/>
    <w:rsid w:val="00362649"/>
    <w:rsid w:val="003626A5"/>
    <w:rsid w:val="003626F4"/>
    <w:rsid w:val="003627AF"/>
    <w:rsid w:val="00362876"/>
    <w:rsid w:val="00362B12"/>
    <w:rsid w:val="00362DE7"/>
    <w:rsid w:val="00362E71"/>
    <w:rsid w:val="00363045"/>
    <w:rsid w:val="003631FA"/>
    <w:rsid w:val="0036338C"/>
    <w:rsid w:val="00363421"/>
    <w:rsid w:val="00363479"/>
    <w:rsid w:val="003634BF"/>
    <w:rsid w:val="003635D5"/>
    <w:rsid w:val="003635ED"/>
    <w:rsid w:val="00363826"/>
    <w:rsid w:val="00363BDB"/>
    <w:rsid w:val="00363D01"/>
    <w:rsid w:val="00363E44"/>
    <w:rsid w:val="00363E5A"/>
    <w:rsid w:val="003640F7"/>
    <w:rsid w:val="0036421E"/>
    <w:rsid w:val="00364404"/>
    <w:rsid w:val="003644AB"/>
    <w:rsid w:val="003645A5"/>
    <w:rsid w:val="00364A3F"/>
    <w:rsid w:val="00364C38"/>
    <w:rsid w:val="00364D1D"/>
    <w:rsid w:val="00364D70"/>
    <w:rsid w:val="00364DAD"/>
    <w:rsid w:val="00364DFE"/>
    <w:rsid w:val="00364FBA"/>
    <w:rsid w:val="00365046"/>
    <w:rsid w:val="003651B2"/>
    <w:rsid w:val="003651D8"/>
    <w:rsid w:val="00365253"/>
    <w:rsid w:val="003654A9"/>
    <w:rsid w:val="00365541"/>
    <w:rsid w:val="003655D0"/>
    <w:rsid w:val="00365766"/>
    <w:rsid w:val="0036580F"/>
    <w:rsid w:val="00365816"/>
    <w:rsid w:val="00365842"/>
    <w:rsid w:val="00365BAB"/>
    <w:rsid w:val="00365E73"/>
    <w:rsid w:val="0036621C"/>
    <w:rsid w:val="00366328"/>
    <w:rsid w:val="00366655"/>
    <w:rsid w:val="003666DC"/>
    <w:rsid w:val="003669A5"/>
    <w:rsid w:val="00366A4E"/>
    <w:rsid w:val="00366A91"/>
    <w:rsid w:val="00366C4C"/>
    <w:rsid w:val="00366C72"/>
    <w:rsid w:val="00366F9D"/>
    <w:rsid w:val="003671C8"/>
    <w:rsid w:val="003673E0"/>
    <w:rsid w:val="0036775F"/>
    <w:rsid w:val="00367B77"/>
    <w:rsid w:val="00367C2F"/>
    <w:rsid w:val="00367CA9"/>
    <w:rsid w:val="00367F78"/>
    <w:rsid w:val="0037018B"/>
    <w:rsid w:val="00370222"/>
    <w:rsid w:val="00370648"/>
    <w:rsid w:val="00370A93"/>
    <w:rsid w:val="00370C0E"/>
    <w:rsid w:val="00370D51"/>
    <w:rsid w:val="00370D7A"/>
    <w:rsid w:val="00370DDB"/>
    <w:rsid w:val="00370EF6"/>
    <w:rsid w:val="00371350"/>
    <w:rsid w:val="00371735"/>
    <w:rsid w:val="003717AD"/>
    <w:rsid w:val="00371849"/>
    <w:rsid w:val="003719AB"/>
    <w:rsid w:val="00371AC3"/>
    <w:rsid w:val="003720D9"/>
    <w:rsid w:val="003726AB"/>
    <w:rsid w:val="00372771"/>
    <w:rsid w:val="0037284E"/>
    <w:rsid w:val="00373376"/>
    <w:rsid w:val="003734DF"/>
    <w:rsid w:val="00373762"/>
    <w:rsid w:val="00373793"/>
    <w:rsid w:val="003737BC"/>
    <w:rsid w:val="0037399D"/>
    <w:rsid w:val="00373B7D"/>
    <w:rsid w:val="00373B94"/>
    <w:rsid w:val="00373EDB"/>
    <w:rsid w:val="003740D5"/>
    <w:rsid w:val="003741B4"/>
    <w:rsid w:val="00374202"/>
    <w:rsid w:val="00374479"/>
    <w:rsid w:val="003744CB"/>
    <w:rsid w:val="003746D7"/>
    <w:rsid w:val="003747AF"/>
    <w:rsid w:val="003748A1"/>
    <w:rsid w:val="00374AB0"/>
    <w:rsid w:val="00374B50"/>
    <w:rsid w:val="00374DEC"/>
    <w:rsid w:val="00374EC0"/>
    <w:rsid w:val="00374F99"/>
    <w:rsid w:val="00375151"/>
    <w:rsid w:val="00375188"/>
    <w:rsid w:val="0037559B"/>
    <w:rsid w:val="00375762"/>
    <w:rsid w:val="003758C7"/>
    <w:rsid w:val="003759B9"/>
    <w:rsid w:val="00375C0F"/>
    <w:rsid w:val="00375C6E"/>
    <w:rsid w:val="00375EE6"/>
    <w:rsid w:val="00375F29"/>
    <w:rsid w:val="00375F32"/>
    <w:rsid w:val="00376037"/>
    <w:rsid w:val="003760D8"/>
    <w:rsid w:val="003762C5"/>
    <w:rsid w:val="003765E8"/>
    <w:rsid w:val="00376791"/>
    <w:rsid w:val="003767BF"/>
    <w:rsid w:val="003768F8"/>
    <w:rsid w:val="0037694E"/>
    <w:rsid w:val="00376A5A"/>
    <w:rsid w:val="00376CF4"/>
    <w:rsid w:val="00376EA1"/>
    <w:rsid w:val="0037700C"/>
    <w:rsid w:val="0037741D"/>
    <w:rsid w:val="00377618"/>
    <w:rsid w:val="0037764C"/>
    <w:rsid w:val="003778DE"/>
    <w:rsid w:val="00377B32"/>
    <w:rsid w:val="00377C30"/>
    <w:rsid w:val="00380220"/>
    <w:rsid w:val="00380489"/>
    <w:rsid w:val="00380503"/>
    <w:rsid w:val="0038056D"/>
    <w:rsid w:val="003807F3"/>
    <w:rsid w:val="00380E51"/>
    <w:rsid w:val="00380F5A"/>
    <w:rsid w:val="00380FF7"/>
    <w:rsid w:val="00381038"/>
    <w:rsid w:val="00381052"/>
    <w:rsid w:val="00381057"/>
    <w:rsid w:val="0038113A"/>
    <w:rsid w:val="003813CC"/>
    <w:rsid w:val="003815C5"/>
    <w:rsid w:val="003816CE"/>
    <w:rsid w:val="003817DE"/>
    <w:rsid w:val="00381CF2"/>
    <w:rsid w:val="00381E96"/>
    <w:rsid w:val="00381FE2"/>
    <w:rsid w:val="00382109"/>
    <w:rsid w:val="003822E8"/>
    <w:rsid w:val="003824A9"/>
    <w:rsid w:val="00382673"/>
    <w:rsid w:val="003826A9"/>
    <w:rsid w:val="00382B06"/>
    <w:rsid w:val="00382D4D"/>
    <w:rsid w:val="00382E5B"/>
    <w:rsid w:val="0038313F"/>
    <w:rsid w:val="00383397"/>
    <w:rsid w:val="003833DD"/>
    <w:rsid w:val="00383413"/>
    <w:rsid w:val="003834ED"/>
    <w:rsid w:val="00383670"/>
    <w:rsid w:val="00383741"/>
    <w:rsid w:val="00383868"/>
    <w:rsid w:val="00383C5C"/>
    <w:rsid w:val="00383D80"/>
    <w:rsid w:val="00384215"/>
    <w:rsid w:val="00384282"/>
    <w:rsid w:val="00384397"/>
    <w:rsid w:val="00384417"/>
    <w:rsid w:val="00384656"/>
    <w:rsid w:val="0038470B"/>
    <w:rsid w:val="00384913"/>
    <w:rsid w:val="00384A04"/>
    <w:rsid w:val="00384C4F"/>
    <w:rsid w:val="00384C87"/>
    <w:rsid w:val="00384CC7"/>
    <w:rsid w:val="00384E10"/>
    <w:rsid w:val="00384E2E"/>
    <w:rsid w:val="00384E7A"/>
    <w:rsid w:val="00384FE4"/>
    <w:rsid w:val="0038517B"/>
    <w:rsid w:val="00385420"/>
    <w:rsid w:val="00385511"/>
    <w:rsid w:val="0038557F"/>
    <w:rsid w:val="003858AA"/>
    <w:rsid w:val="00385A5D"/>
    <w:rsid w:val="00385DBB"/>
    <w:rsid w:val="00386002"/>
    <w:rsid w:val="0038605E"/>
    <w:rsid w:val="003864BF"/>
    <w:rsid w:val="0038654A"/>
    <w:rsid w:val="0038675E"/>
    <w:rsid w:val="003868F1"/>
    <w:rsid w:val="00386C16"/>
    <w:rsid w:val="00386EC4"/>
    <w:rsid w:val="00387150"/>
    <w:rsid w:val="0038718E"/>
    <w:rsid w:val="00387229"/>
    <w:rsid w:val="00387442"/>
    <w:rsid w:val="003878CE"/>
    <w:rsid w:val="003878EC"/>
    <w:rsid w:val="003878FA"/>
    <w:rsid w:val="0038790A"/>
    <w:rsid w:val="003879FC"/>
    <w:rsid w:val="00387A47"/>
    <w:rsid w:val="00387AD8"/>
    <w:rsid w:val="00387B83"/>
    <w:rsid w:val="00387BB7"/>
    <w:rsid w:val="00387CBA"/>
    <w:rsid w:val="00387EFA"/>
    <w:rsid w:val="00390035"/>
    <w:rsid w:val="0039006D"/>
    <w:rsid w:val="003905E2"/>
    <w:rsid w:val="003905F9"/>
    <w:rsid w:val="003906E7"/>
    <w:rsid w:val="00390739"/>
    <w:rsid w:val="003908CA"/>
    <w:rsid w:val="00390A92"/>
    <w:rsid w:val="00390CD1"/>
    <w:rsid w:val="00390E3C"/>
    <w:rsid w:val="00390F0F"/>
    <w:rsid w:val="0039137E"/>
    <w:rsid w:val="00391ACB"/>
    <w:rsid w:val="00391AF7"/>
    <w:rsid w:val="00391BC5"/>
    <w:rsid w:val="00391E1E"/>
    <w:rsid w:val="003922C6"/>
    <w:rsid w:val="00392ADB"/>
    <w:rsid w:val="00392C8E"/>
    <w:rsid w:val="00392D04"/>
    <w:rsid w:val="00392F32"/>
    <w:rsid w:val="00393005"/>
    <w:rsid w:val="003932EC"/>
    <w:rsid w:val="0039341A"/>
    <w:rsid w:val="003935D9"/>
    <w:rsid w:val="00393747"/>
    <w:rsid w:val="003937D3"/>
    <w:rsid w:val="00393A0C"/>
    <w:rsid w:val="00393B40"/>
    <w:rsid w:val="00393D4F"/>
    <w:rsid w:val="00393DF5"/>
    <w:rsid w:val="00394156"/>
    <w:rsid w:val="0039418A"/>
    <w:rsid w:val="003943AB"/>
    <w:rsid w:val="003945AE"/>
    <w:rsid w:val="003945FC"/>
    <w:rsid w:val="003946EC"/>
    <w:rsid w:val="00394748"/>
    <w:rsid w:val="0039483E"/>
    <w:rsid w:val="00394996"/>
    <w:rsid w:val="00394A35"/>
    <w:rsid w:val="00394F22"/>
    <w:rsid w:val="00395423"/>
    <w:rsid w:val="003954A2"/>
    <w:rsid w:val="00395CC2"/>
    <w:rsid w:val="00395CC4"/>
    <w:rsid w:val="00395F68"/>
    <w:rsid w:val="00395FAF"/>
    <w:rsid w:val="0039602A"/>
    <w:rsid w:val="0039605F"/>
    <w:rsid w:val="003961FE"/>
    <w:rsid w:val="0039627E"/>
    <w:rsid w:val="0039627F"/>
    <w:rsid w:val="00396464"/>
    <w:rsid w:val="003964EB"/>
    <w:rsid w:val="00396599"/>
    <w:rsid w:val="0039698D"/>
    <w:rsid w:val="00396A9E"/>
    <w:rsid w:val="00396AFC"/>
    <w:rsid w:val="00396B9A"/>
    <w:rsid w:val="00396E04"/>
    <w:rsid w:val="00397357"/>
    <w:rsid w:val="00397601"/>
    <w:rsid w:val="00397655"/>
    <w:rsid w:val="0039769B"/>
    <w:rsid w:val="003976C0"/>
    <w:rsid w:val="00397AF5"/>
    <w:rsid w:val="00397B6A"/>
    <w:rsid w:val="00397D8C"/>
    <w:rsid w:val="00397E7F"/>
    <w:rsid w:val="00397EE1"/>
    <w:rsid w:val="003A017B"/>
    <w:rsid w:val="003A0385"/>
    <w:rsid w:val="003A0628"/>
    <w:rsid w:val="003A070B"/>
    <w:rsid w:val="003A0891"/>
    <w:rsid w:val="003A08D3"/>
    <w:rsid w:val="003A0A7D"/>
    <w:rsid w:val="003A0AE2"/>
    <w:rsid w:val="003A0DFF"/>
    <w:rsid w:val="003A11CC"/>
    <w:rsid w:val="003A1224"/>
    <w:rsid w:val="003A124A"/>
    <w:rsid w:val="003A1400"/>
    <w:rsid w:val="003A1780"/>
    <w:rsid w:val="003A1816"/>
    <w:rsid w:val="003A198C"/>
    <w:rsid w:val="003A1C50"/>
    <w:rsid w:val="003A1CFA"/>
    <w:rsid w:val="003A2955"/>
    <w:rsid w:val="003A2A62"/>
    <w:rsid w:val="003A2CFF"/>
    <w:rsid w:val="003A2DCF"/>
    <w:rsid w:val="003A2FBA"/>
    <w:rsid w:val="003A30F5"/>
    <w:rsid w:val="003A312E"/>
    <w:rsid w:val="003A3165"/>
    <w:rsid w:val="003A3395"/>
    <w:rsid w:val="003A349D"/>
    <w:rsid w:val="003A35AB"/>
    <w:rsid w:val="003A35BF"/>
    <w:rsid w:val="003A35D7"/>
    <w:rsid w:val="003A3C5D"/>
    <w:rsid w:val="003A3DCC"/>
    <w:rsid w:val="003A3F7A"/>
    <w:rsid w:val="003A4227"/>
    <w:rsid w:val="003A42F9"/>
    <w:rsid w:val="003A433D"/>
    <w:rsid w:val="003A456F"/>
    <w:rsid w:val="003A47F9"/>
    <w:rsid w:val="003A4950"/>
    <w:rsid w:val="003A4962"/>
    <w:rsid w:val="003A4A88"/>
    <w:rsid w:val="003A4ACE"/>
    <w:rsid w:val="003A5157"/>
    <w:rsid w:val="003A5941"/>
    <w:rsid w:val="003A59EA"/>
    <w:rsid w:val="003A5A64"/>
    <w:rsid w:val="003A5B60"/>
    <w:rsid w:val="003A5B79"/>
    <w:rsid w:val="003A5F6B"/>
    <w:rsid w:val="003A5FF4"/>
    <w:rsid w:val="003A6105"/>
    <w:rsid w:val="003A63A4"/>
    <w:rsid w:val="003A6532"/>
    <w:rsid w:val="003A6664"/>
    <w:rsid w:val="003A66ED"/>
    <w:rsid w:val="003A6958"/>
    <w:rsid w:val="003A6B8F"/>
    <w:rsid w:val="003A6C74"/>
    <w:rsid w:val="003A6CB7"/>
    <w:rsid w:val="003A6EB8"/>
    <w:rsid w:val="003A6EC9"/>
    <w:rsid w:val="003A6F23"/>
    <w:rsid w:val="003A6F6A"/>
    <w:rsid w:val="003A70F4"/>
    <w:rsid w:val="003A71C4"/>
    <w:rsid w:val="003A72F8"/>
    <w:rsid w:val="003A7368"/>
    <w:rsid w:val="003A744E"/>
    <w:rsid w:val="003A784B"/>
    <w:rsid w:val="003A7A07"/>
    <w:rsid w:val="003A7BBC"/>
    <w:rsid w:val="003A7C34"/>
    <w:rsid w:val="003B03A4"/>
    <w:rsid w:val="003B04BE"/>
    <w:rsid w:val="003B0502"/>
    <w:rsid w:val="003B0642"/>
    <w:rsid w:val="003B06E7"/>
    <w:rsid w:val="003B0969"/>
    <w:rsid w:val="003B0C69"/>
    <w:rsid w:val="003B0D9F"/>
    <w:rsid w:val="003B0DC0"/>
    <w:rsid w:val="003B0E12"/>
    <w:rsid w:val="003B127F"/>
    <w:rsid w:val="003B1640"/>
    <w:rsid w:val="003B18D9"/>
    <w:rsid w:val="003B1B4A"/>
    <w:rsid w:val="003B1E0C"/>
    <w:rsid w:val="003B1F31"/>
    <w:rsid w:val="003B231D"/>
    <w:rsid w:val="003B25DA"/>
    <w:rsid w:val="003B26F3"/>
    <w:rsid w:val="003B2A9A"/>
    <w:rsid w:val="003B2AD6"/>
    <w:rsid w:val="003B2BFC"/>
    <w:rsid w:val="003B2BFE"/>
    <w:rsid w:val="003B2D09"/>
    <w:rsid w:val="003B2E58"/>
    <w:rsid w:val="003B2EBC"/>
    <w:rsid w:val="003B2F80"/>
    <w:rsid w:val="003B2F86"/>
    <w:rsid w:val="003B2F89"/>
    <w:rsid w:val="003B2FE0"/>
    <w:rsid w:val="003B311A"/>
    <w:rsid w:val="003B3405"/>
    <w:rsid w:val="003B358D"/>
    <w:rsid w:val="003B36D7"/>
    <w:rsid w:val="003B37D2"/>
    <w:rsid w:val="003B394C"/>
    <w:rsid w:val="003B3E31"/>
    <w:rsid w:val="003B3F1F"/>
    <w:rsid w:val="003B4640"/>
    <w:rsid w:val="003B46D6"/>
    <w:rsid w:val="003B488A"/>
    <w:rsid w:val="003B4C4D"/>
    <w:rsid w:val="003B4E1B"/>
    <w:rsid w:val="003B4FA9"/>
    <w:rsid w:val="003B5341"/>
    <w:rsid w:val="003B53AB"/>
    <w:rsid w:val="003B542F"/>
    <w:rsid w:val="003B55BD"/>
    <w:rsid w:val="003B55D1"/>
    <w:rsid w:val="003B581F"/>
    <w:rsid w:val="003B5958"/>
    <w:rsid w:val="003B5A1C"/>
    <w:rsid w:val="003B5C82"/>
    <w:rsid w:val="003B5E05"/>
    <w:rsid w:val="003B5FCE"/>
    <w:rsid w:val="003B617A"/>
    <w:rsid w:val="003B64CE"/>
    <w:rsid w:val="003B66B0"/>
    <w:rsid w:val="003B66D7"/>
    <w:rsid w:val="003B67B9"/>
    <w:rsid w:val="003B68CE"/>
    <w:rsid w:val="003B6B2F"/>
    <w:rsid w:val="003B6C88"/>
    <w:rsid w:val="003B6EEA"/>
    <w:rsid w:val="003B7141"/>
    <w:rsid w:val="003B7196"/>
    <w:rsid w:val="003B71CE"/>
    <w:rsid w:val="003B721F"/>
    <w:rsid w:val="003B7314"/>
    <w:rsid w:val="003B768C"/>
    <w:rsid w:val="003B79AB"/>
    <w:rsid w:val="003B7A04"/>
    <w:rsid w:val="003B7B11"/>
    <w:rsid w:val="003B7F6D"/>
    <w:rsid w:val="003C00F9"/>
    <w:rsid w:val="003C010C"/>
    <w:rsid w:val="003C0198"/>
    <w:rsid w:val="003C0239"/>
    <w:rsid w:val="003C035A"/>
    <w:rsid w:val="003C0506"/>
    <w:rsid w:val="003C051D"/>
    <w:rsid w:val="003C0A05"/>
    <w:rsid w:val="003C0A2E"/>
    <w:rsid w:val="003C0A4E"/>
    <w:rsid w:val="003C0B84"/>
    <w:rsid w:val="003C0E02"/>
    <w:rsid w:val="003C1008"/>
    <w:rsid w:val="003C121F"/>
    <w:rsid w:val="003C1603"/>
    <w:rsid w:val="003C1845"/>
    <w:rsid w:val="003C195B"/>
    <w:rsid w:val="003C19B8"/>
    <w:rsid w:val="003C1B08"/>
    <w:rsid w:val="003C1C7F"/>
    <w:rsid w:val="003C1D37"/>
    <w:rsid w:val="003C1F66"/>
    <w:rsid w:val="003C215F"/>
    <w:rsid w:val="003C219D"/>
    <w:rsid w:val="003C26AE"/>
    <w:rsid w:val="003C2839"/>
    <w:rsid w:val="003C2A7B"/>
    <w:rsid w:val="003C2B53"/>
    <w:rsid w:val="003C2F0C"/>
    <w:rsid w:val="003C3087"/>
    <w:rsid w:val="003C312F"/>
    <w:rsid w:val="003C3452"/>
    <w:rsid w:val="003C356F"/>
    <w:rsid w:val="003C35AB"/>
    <w:rsid w:val="003C3636"/>
    <w:rsid w:val="003C3675"/>
    <w:rsid w:val="003C3793"/>
    <w:rsid w:val="003C3B52"/>
    <w:rsid w:val="003C3E41"/>
    <w:rsid w:val="003C402E"/>
    <w:rsid w:val="003C4188"/>
    <w:rsid w:val="003C418C"/>
    <w:rsid w:val="003C421A"/>
    <w:rsid w:val="003C4349"/>
    <w:rsid w:val="003C43A9"/>
    <w:rsid w:val="003C43C1"/>
    <w:rsid w:val="003C4832"/>
    <w:rsid w:val="003C4A3A"/>
    <w:rsid w:val="003C4DF8"/>
    <w:rsid w:val="003C4EA0"/>
    <w:rsid w:val="003C4EB5"/>
    <w:rsid w:val="003C4F94"/>
    <w:rsid w:val="003C544B"/>
    <w:rsid w:val="003C54F7"/>
    <w:rsid w:val="003C572F"/>
    <w:rsid w:val="003C5836"/>
    <w:rsid w:val="003C586F"/>
    <w:rsid w:val="003C5BFD"/>
    <w:rsid w:val="003C5DE8"/>
    <w:rsid w:val="003C5E7E"/>
    <w:rsid w:val="003C5FDF"/>
    <w:rsid w:val="003C606D"/>
    <w:rsid w:val="003C617F"/>
    <w:rsid w:val="003C6198"/>
    <w:rsid w:val="003C61B7"/>
    <w:rsid w:val="003C641A"/>
    <w:rsid w:val="003C65C5"/>
    <w:rsid w:val="003C65FE"/>
    <w:rsid w:val="003C6806"/>
    <w:rsid w:val="003C6AB5"/>
    <w:rsid w:val="003C6B29"/>
    <w:rsid w:val="003C6BA3"/>
    <w:rsid w:val="003C6C41"/>
    <w:rsid w:val="003C70FA"/>
    <w:rsid w:val="003C7973"/>
    <w:rsid w:val="003C7B01"/>
    <w:rsid w:val="003C7BDF"/>
    <w:rsid w:val="003C7F3E"/>
    <w:rsid w:val="003D04A4"/>
    <w:rsid w:val="003D04F7"/>
    <w:rsid w:val="003D0626"/>
    <w:rsid w:val="003D068B"/>
    <w:rsid w:val="003D06C7"/>
    <w:rsid w:val="003D09F0"/>
    <w:rsid w:val="003D0F00"/>
    <w:rsid w:val="003D10ED"/>
    <w:rsid w:val="003D125D"/>
    <w:rsid w:val="003D1364"/>
    <w:rsid w:val="003D13C6"/>
    <w:rsid w:val="003D1552"/>
    <w:rsid w:val="003D1AE5"/>
    <w:rsid w:val="003D1C88"/>
    <w:rsid w:val="003D2837"/>
    <w:rsid w:val="003D29C1"/>
    <w:rsid w:val="003D2D6A"/>
    <w:rsid w:val="003D2F48"/>
    <w:rsid w:val="003D2F95"/>
    <w:rsid w:val="003D32D1"/>
    <w:rsid w:val="003D3420"/>
    <w:rsid w:val="003D34AA"/>
    <w:rsid w:val="003D35E0"/>
    <w:rsid w:val="003D367C"/>
    <w:rsid w:val="003D36A4"/>
    <w:rsid w:val="003D36AD"/>
    <w:rsid w:val="003D3712"/>
    <w:rsid w:val="003D374A"/>
    <w:rsid w:val="003D38DF"/>
    <w:rsid w:val="003D3C42"/>
    <w:rsid w:val="003D3CC7"/>
    <w:rsid w:val="003D3DF0"/>
    <w:rsid w:val="003D3E4B"/>
    <w:rsid w:val="003D3E7E"/>
    <w:rsid w:val="003D4116"/>
    <w:rsid w:val="003D4139"/>
    <w:rsid w:val="003D445F"/>
    <w:rsid w:val="003D47EC"/>
    <w:rsid w:val="003D4829"/>
    <w:rsid w:val="003D4A0B"/>
    <w:rsid w:val="003D4A4A"/>
    <w:rsid w:val="003D4CA6"/>
    <w:rsid w:val="003D4DA7"/>
    <w:rsid w:val="003D4E9F"/>
    <w:rsid w:val="003D4F2A"/>
    <w:rsid w:val="003D5288"/>
    <w:rsid w:val="003D52B3"/>
    <w:rsid w:val="003D586C"/>
    <w:rsid w:val="003D5A6F"/>
    <w:rsid w:val="003D5AB8"/>
    <w:rsid w:val="003D6098"/>
    <w:rsid w:val="003D61DA"/>
    <w:rsid w:val="003D61F7"/>
    <w:rsid w:val="003D6432"/>
    <w:rsid w:val="003D645E"/>
    <w:rsid w:val="003D6481"/>
    <w:rsid w:val="003D64B1"/>
    <w:rsid w:val="003D64E6"/>
    <w:rsid w:val="003D679E"/>
    <w:rsid w:val="003D68EE"/>
    <w:rsid w:val="003D6C66"/>
    <w:rsid w:val="003D6CA8"/>
    <w:rsid w:val="003D6FE1"/>
    <w:rsid w:val="003D77F5"/>
    <w:rsid w:val="003D78A9"/>
    <w:rsid w:val="003D7AFE"/>
    <w:rsid w:val="003D7C2E"/>
    <w:rsid w:val="003D7C50"/>
    <w:rsid w:val="003D7E4D"/>
    <w:rsid w:val="003E0448"/>
    <w:rsid w:val="003E0643"/>
    <w:rsid w:val="003E0754"/>
    <w:rsid w:val="003E07E6"/>
    <w:rsid w:val="003E0A0F"/>
    <w:rsid w:val="003E0A4B"/>
    <w:rsid w:val="003E0C46"/>
    <w:rsid w:val="003E0EFE"/>
    <w:rsid w:val="003E0F9D"/>
    <w:rsid w:val="003E116D"/>
    <w:rsid w:val="003E13C7"/>
    <w:rsid w:val="003E1425"/>
    <w:rsid w:val="003E149E"/>
    <w:rsid w:val="003E1582"/>
    <w:rsid w:val="003E1D5D"/>
    <w:rsid w:val="003E1D7A"/>
    <w:rsid w:val="003E2126"/>
    <w:rsid w:val="003E2444"/>
    <w:rsid w:val="003E244F"/>
    <w:rsid w:val="003E2489"/>
    <w:rsid w:val="003E26C3"/>
    <w:rsid w:val="003E2C30"/>
    <w:rsid w:val="003E2F1D"/>
    <w:rsid w:val="003E2FD4"/>
    <w:rsid w:val="003E3152"/>
    <w:rsid w:val="003E3194"/>
    <w:rsid w:val="003E321B"/>
    <w:rsid w:val="003E3334"/>
    <w:rsid w:val="003E3527"/>
    <w:rsid w:val="003E35FC"/>
    <w:rsid w:val="003E36D5"/>
    <w:rsid w:val="003E37E9"/>
    <w:rsid w:val="003E3984"/>
    <w:rsid w:val="003E3C32"/>
    <w:rsid w:val="003E3D87"/>
    <w:rsid w:val="003E3DC9"/>
    <w:rsid w:val="003E3FA5"/>
    <w:rsid w:val="003E40C7"/>
    <w:rsid w:val="003E42C1"/>
    <w:rsid w:val="003E42C6"/>
    <w:rsid w:val="003E4591"/>
    <w:rsid w:val="003E485D"/>
    <w:rsid w:val="003E48A9"/>
    <w:rsid w:val="003E4DF1"/>
    <w:rsid w:val="003E5025"/>
    <w:rsid w:val="003E539F"/>
    <w:rsid w:val="003E5603"/>
    <w:rsid w:val="003E566E"/>
    <w:rsid w:val="003E589A"/>
    <w:rsid w:val="003E58DE"/>
    <w:rsid w:val="003E5B57"/>
    <w:rsid w:val="003E5D45"/>
    <w:rsid w:val="003E5FAA"/>
    <w:rsid w:val="003E6087"/>
    <w:rsid w:val="003E6136"/>
    <w:rsid w:val="003E62D3"/>
    <w:rsid w:val="003E6547"/>
    <w:rsid w:val="003E6645"/>
    <w:rsid w:val="003E6884"/>
    <w:rsid w:val="003E695C"/>
    <w:rsid w:val="003E6963"/>
    <w:rsid w:val="003E6C2F"/>
    <w:rsid w:val="003E6CE5"/>
    <w:rsid w:val="003E6E51"/>
    <w:rsid w:val="003E6F5A"/>
    <w:rsid w:val="003E70B2"/>
    <w:rsid w:val="003E75C2"/>
    <w:rsid w:val="003E75EA"/>
    <w:rsid w:val="003E7672"/>
    <w:rsid w:val="003E76E4"/>
    <w:rsid w:val="003E76F7"/>
    <w:rsid w:val="003E7A0C"/>
    <w:rsid w:val="003E7ABF"/>
    <w:rsid w:val="003E7B98"/>
    <w:rsid w:val="003E7DF4"/>
    <w:rsid w:val="003F009D"/>
    <w:rsid w:val="003F00B9"/>
    <w:rsid w:val="003F05E8"/>
    <w:rsid w:val="003F06A8"/>
    <w:rsid w:val="003F0887"/>
    <w:rsid w:val="003F09B4"/>
    <w:rsid w:val="003F0CCB"/>
    <w:rsid w:val="003F0D5E"/>
    <w:rsid w:val="003F0F14"/>
    <w:rsid w:val="003F16D6"/>
    <w:rsid w:val="003F18B1"/>
    <w:rsid w:val="003F19F6"/>
    <w:rsid w:val="003F1E7C"/>
    <w:rsid w:val="003F1EAE"/>
    <w:rsid w:val="003F20CC"/>
    <w:rsid w:val="003F210F"/>
    <w:rsid w:val="003F2477"/>
    <w:rsid w:val="003F2597"/>
    <w:rsid w:val="003F2731"/>
    <w:rsid w:val="003F28F3"/>
    <w:rsid w:val="003F2C64"/>
    <w:rsid w:val="003F31DE"/>
    <w:rsid w:val="003F321D"/>
    <w:rsid w:val="003F32D2"/>
    <w:rsid w:val="003F3413"/>
    <w:rsid w:val="003F3620"/>
    <w:rsid w:val="003F3755"/>
    <w:rsid w:val="003F37F6"/>
    <w:rsid w:val="003F3829"/>
    <w:rsid w:val="003F3A19"/>
    <w:rsid w:val="003F3A5C"/>
    <w:rsid w:val="003F3B28"/>
    <w:rsid w:val="003F3CC7"/>
    <w:rsid w:val="003F3E94"/>
    <w:rsid w:val="003F4029"/>
    <w:rsid w:val="003F4068"/>
    <w:rsid w:val="003F4479"/>
    <w:rsid w:val="003F4638"/>
    <w:rsid w:val="003F479A"/>
    <w:rsid w:val="003F4860"/>
    <w:rsid w:val="003F4A97"/>
    <w:rsid w:val="003F4AA6"/>
    <w:rsid w:val="003F4D25"/>
    <w:rsid w:val="003F4D92"/>
    <w:rsid w:val="003F4F29"/>
    <w:rsid w:val="003F538A"/>
    <w:rsid w:val="003F5501"/>
    <w:rsid w:val="003F576F"/>
    <w:rsid w:val="003F57A9"/>
    <w:rsid w:val="003F580A"/>
    <w:rsid w:val="003F5C2E"/>
    <w:rsid w:val="003F5E1C"/>
    <w:rsid w:val="003F601A"/>
    <w:rsid w:val="003F62DA"/>
    <w:rsid w:val="003F6444"/>
    <w:rsid w:val="003F646A"/>
    <w:rsid w:val="003F6481"/>
    <w:rsid w:val="003F65D9"/>
    <w:rsid w:val="003F66D9"/>
    <w:rsid w:val="003F6876"/>
    <w:rsid w:val="003F6AB8"/>
    <w:rsid w:val="003F6AEE"/>
    <w:rsid w:val="003F6C00"/>
    <w:rsid w:val="003F6C41"/>
    <w:rsid w:val="003F6CAD"/>
    <w:rsid w:val="003F6EFA"/>
    <w:rsid w:val="003F6FEA"/>
    <w:rsid w:val="003F718D"/>
    <w:rsid w:val="003F7195"/>
    <w:rsid w:val="003F7309"/>
    <w:rsid w:val="003F7564"/>
    <w:rsid w:val="003F757A"/>
    <w:rsid w:val="003F78D9"/>
    <w:rsid w:val="003F7AE4"/>
    <w:rsid w:val="003F7B6F"/>
    <w:rsid w:val="003F7C8B"/>
    <w:rsid w:val="003F7E2E"/>
    <w:rsid w:val="003F7EE6"/>
    <w:rsid w:val="0040022E"/>
    <w:rsid w:val="004004C4"/>
    <w:rsid w:val="0040084E"/>
    <w:rsid w:val="004008E9"/>
    <w:rsid w:val="00400ABF"/>
    <w:rsid w:val="00400AC5"/>
    <w:rsid w:val="00400D5B"/>
    <w:rsid w:val="00400DAB"/>
    <w:rsid w:val="00401244"/>
    <w:rsid w:val="004012C1"/>
    <w:rsid w:val="0040151F"/>
    <w:rsid w:val="00401606"/>
    <w:rsid w:val="00401629"/>
    <w:rsid w:val="00401B31"/>
    <w:rsid w:val="00401B78"/>
    <w:rsid w:val="00401BF6"/>
    <w:rsid w:val="00401E91"/>
    <w:rsid w:val="00401F42"/>
    <w:rsid w:val="00401F9A"/>
    <w:rsid w:val="00402187"/>
    <w:rsid w:val="00402327"/>
    <w:rsid w:val="00402460"/>
    <w:rsid w:val="004026B2"/>
    <w:rsid w:val="0040277B"/>
    <w:rsid w:val="00402930"/>
    <w:rsid w:val="0040296B"/>
    <w:rsid w:val="00402AD0"/>
    <w:rsid w:val="00402C5B"/>
    <w:rsid w:val="00402CC9"/>
    <w:rsid w:val="00402D28"/>
    <w:rsid w:val="00402FDA"/>
    <w:rsid w:val="00402FE1"/>
    <w:rsid w:val="00402FFF"/>
    <w:rsid w:val="00403241"/>
    <w:rsid w:val="00403270"/>
    <w:rsid w:val="00403308"/>
    <w:rsid w:val="0040342C"/>
    <w:rsid w:val="004034AA"/>
    <w:rsid w:val="00403CDC"/>
    <w:rsid w:val="00403F89"/>
    <w:rsid w:val="00404129"/>
    <w:rsid w:val="00404376"/>
    <w:rsid w:val="004048CF"/>
    <w:rsid w:val="00404955"/>
    <w:rsid w:val="00404A05"/>
    <w:rsid w:val="00404CA3"/>
    <w:rsid w:val="00404E8B"/>
    <w:rsid w:val="00405320"/>
    <w:rsid w:val="0040534D"/>
    <w:rsid w:val="004056B3"/>
    <w:rsid w:val="00405844"/>
    <w:rsid w:val="004059FA"/>
    <w:rsid w:val="00405AD7"/>
    <w:rsid w:val="00405B89"/>
    <w:rsid w:val="00405F61"/>
    <w:rsid w:val="0040601A"/>
    <w:rsid w:val="0040610D"/>
    <w:rsid w:val="0040623E"/>
    <w:rsid w:val="0040624F"/>
    <w:rsid w:val="0040646A"/>
    <w:rsid w:val="00406769"/>
    <w:rsid w:val="00406C54"/>
    <w:rsid w:val="004070F0"/>
    <w:rsid w:val="0040786B"/>
    <w:rsid w:val="00407CF3"/>
    <w:rsid w:val="00407D0A"/>
    <w:rsid w:val="00410216"/>
    <w:rsid w:val="0041038B"/>
    <w:rsid w:val="004103BE"/>
    <w:rsid w:val="0041048A"/>
    <w:rsid w:val="00410532"/>
    <w:rsid w:val="004106BF"/>
    <w:rsid w:val="004109C1"/>
    <w:rsid w:val="00410A03"/>
    <w:rsid w:val="00410A46"/>
    <w:rsid w:val="00410A69"/>
    <w:rsid w:val="00410AC2"/>
    <w:rsid w:val="00410BC9"/>
    <w:rsid w:val="00410C8B"/>
    <w:rsid w:val="00410CA1"/>
    <w:rsid w:val="00410DF4"/>
    <w:rsid w:val="00410F6B"/>
    <w:rsid w:val="004111C2"/>
    <w:rsid w:val="0041139F"/>
    <w:rsid w:val="00411474"/>
    <w:rsid w:val="00411626"/>
    <w:rsid w:val="00411651"/>
    <w:rsid w:val="00411743"/>
    <w:rsid w:val="0041195B"/>
    <w:rsid w:val="00411979"/>
    <w:rsid w:val="00411B0F"/>
    <w:rsid w:val="00411D12"/>
    <w:rsid w:val="00411D70"/>
    <w:rsid w:val="00412215"/>
    <w:rsid w:val="00412277"/>
    <w:rsid w:val="004127C0"/>
    <w:rsid w:val="004129C8"/>
    <w:rsid w:val="00412B62"/>
    <w:rsid w:val="00412CBA"/>
    <w:rsid w:val="00413244"/>
    <w:rsid w:val="00413445"/>
    <w:rsid w:val="00413733"/>
    <w:rsid w:val="004138B1"/>
    <w:rsid w:val="004138FD"/>
    <w:rsid w:val="004139D8"/>
    <w:rsid w:val="004139DD"/>
    <w:rsid w:val="00413A6E"/>
    <w:rsid w:val="00413AE1"/>
    <w:rsid w:val="00413CC7"/>
    <w:rsid w:val="00413EEA"/>
    <w:rsid w:val="0041421C"/>
    <w:rsid w:val="0041499C"/>
    <w:rsid w:val="00414A36"/>
    <w:rsid w:val="00414B89"/>
    <w:rsid w:val="00414C78"/>
    <w:rsid w:val="00414CFE"/>
    <w:rsid w:val="0041536C"/>
    <w:rsid w:val="00415387"/>
    <w:rsid w:val="004153F8"/>
    <w:rsid w:val="00415405"/>
    <w:rsid w:val="00415898"/>
    <w:rsid w:val="00415C60"/>
    <w:rsid w:val="00415CD9"/>
    <w:rsid w:val="00415E25"/>
    <w:rsid w:val="00415FDA"/>
    <w:rsid w:val="00416097"/>
    <w:rsid w:val="004164CF"/>
    <w:rsid w:val="00416636"/>
    <w:rsid w:val="00416717"/>
    <w:rsid w:val="00416A22"/>
    <w:rsid w:val="00416E25"/>
    <w:rsid w:val="00416EA0"/>
    <w:rsid w:val="00416F96"/>
    <w:rsid w:val="004172CE"/>
    <w:rsid w:val="00417390"/>
    <w:rsid w:val="0041784F"/>
    <w:rsid w:val="00417962"/>
    <w:rsid w:val="00417ADF"/>
    <w:rsid w:val="00417F44"/>
    <w:rsid w:val="00417F68"/>
    <w:rsid w:val="004200B9"/>
    <w:rsid w:val="00420515"/>
    <w:rsid w:val="00420647"/>
    <w:rsid w:val="00420696"/>
    <w:rsid w:val="0042092E"/>
    <w:rsid w:val="00420B30"/>
    <w:rsid w:val="00420BC2"/>
    <w:rsid w:val="00420D9A"/>
    <w:rsid w:val="00420F31"/>
    <w:rsid w:val="004211E2"/>
    <w:rsid w:val="00421353"/>
    <w:rsid w:val="00421604"/>
    <w:rsid w:val="00421689"/>
    <w:rsid w:val="0042177A"/>
    <w:rsid w:val="004217B0"/>
    <w:rsid w:val="00421833"/>
    <w:rsid w:val="00421A4E"/>
    <w:rsid w:val="00421A5D"/>
    <w:rsid w:val="00421B10"/>
    <w:rsid w:val="00421BE6"/>
    <w:rsid w:val="00421E5C"/>
    <w:rsid w:val="00421E67"/>
    <w:rsid w:val="0042200B"/>
    <w:rsid w:val="0042212B"/>
    <w:rsid w:val="00422173"/>
    <w:rsid w:val="0042227B"/>
    <w:rsid w:val="00422682"/>
    <w:rsid w:val="00422952"/>
    <w:rsid w:val="004229FB"/>
    <w:rsid w:val="00422A27"/>
    <w:rsid w:val="00422B09"/>
    <w:rsid w:val="00422B29"/>
    <w:rsid w:val="00422C57"/>
    <w:rsid w:val="00422CE7"/>
    <w:rsid w:val="00423269"/>
    <w:rsid w:val="00423347"/>
    <w:rsid w:val="004234ED"/>
    <w:rsid w:val="00423708"/>
    <w:rsid w:val="0042381E"/>
    <w:rsid w:val="00423D2D"/>
    <w:rsid w:val="00423DDC"/>
    <w:rsid w:val="00423EA7"/>
    <w:rsid w:val="00423F4B"/>
    <w:rsid w:val="00423FB6"/>
    <w:rsid w:val="004240DE"/>
    <w:rsid w:val="00424363"/>
    <w:rsid w:val="0042447D"/>
    <w:rsid w:val="004244AF"/>
    <w:rsid w:val="004246AA"/>
    <w:rsid w:val="0042499A"/>
    <w:rsid w:val="00424A0C"/>
    <w:rsid w:val="00424D62"/>
    <w:rsid w:val="00424EF4"/>
    <w:rsid w:val="004250AF"/>
    <w:rsid w:val="004250F7"/>
    <w:rsid w:val="0042515A"/>
    <w:rsid w:val="00425257"/>
    <w:rsid w:val="00425568"/>
    <w:rsid w:val="00425931"/>
    <w:rsid w:val="00426042"/>
    <w:rsid w:val="00426073"/>
    <w:rsid w:val="00426160"/>
    <w:rsid w:val="00426162"/>
    <w:rsid w:val="00426208"/>
    <w:rsid w:val="00426227"/>
    <w:rsid w:val="0042629C"/>
    <w:rsid w:val="00426401"/>
    <w:rsid w:val="00426580"/>
    <w:rsid w:val="00426664"/>
    <w:rsid w:val="004266E8"/>
    <w:rsid w:val="0042671F"/>
    <w:rsid w:val="00426771"/>
    <w:rsid w:val="00426D49"/>
    <w:rsid w:val="00426E03"/>
    <w:rsid w:val="00427040"/>
    <w:rsid w:val="0042711D"/>
    <w:rsid w:val="0042714E"/>
    <w:rsid w:val="004272AB"/>
    <w:rsid w:val="004273BF"/>
    <w:rsid w:val="0042744C"/>
    <w:rsid w:val="004274FC"/>
    <w:rsid w:val="004276B5"/>
    <w:rsid w:val="0042770E"/>
    <w:rsid w:val="00427785"/>
    <w:rsid w:val="00427824"/>
    <w:rsid w:val="00427A24"/>
    <w:rsid w:val="00427DBB"/>
    <w:rsid w:val="00427E6D"/>
    <w:rsid w:val="00427F28"/>
    <w:rsid w:val="00430038"/>
    <w:rsid w:val="00430127"/>
    <w:rsid w:val="004302B3"/>
    <w:rsid w:val="00430408"/>
    <w:rsid w:val="00430551"/>
    <w:rsid w:val="004306BD"/>
    <w:rsid w:val="004308B0"/>
    <w:rsid w:val="00430A3E"/>
    <w:rsid w:val="00430A9F"/>
    <w:rsid w:val="00430B8A"/>
    <w:rsid w:val="00430E15"/>
    <w:rsid w:val="0043121A"/>
    <w:rsid w:val="00431272"/>
    <w:rsid w:val="00431280"/>
    <w:rsid w:val="0043140C"/>
    <w:rsid w:val="00431514"/>
    <w:rsid w:val="00431D80"/>
    <w:rsid w:val="004320C7"/>
    <w:rsid w:val="004321D5"/>
    <w:rsid w:val="004321D7"/>
    <w:rsid w:val="004323F7"/>
    <w:rsid w:val="00432402"/>
    <w:rsid w:val="00432AF2"/>
    <w:rsid w:val="00432CB7"/>
    <w:rsid w:val="00432CBF"/>
    <w:rsid w:val="00432EED"/>
    <w:rsid w:val="0043326B"/>
    <w:rsid w:val="0043345D"/>
    <w:rsid w:val="004334AA"/>
    <w:rsid w:val="00433591"/>
    <w:rsid w:val="00433686"/>
    <w:rsid w:val="00433908"/>
    <w:rsid w:val="00433A9D"/>
    <w:rsid w:val="00433F33"/>
    <w:rsid w:val="00433F35"/>
    <w:rsid w:val="00433F78"/>
    <w:rsid w:val="00433FC2"/>
    <w:rsid w:val="00434140"/>
    <w:rsid w:val="004342E3"/>
    <w:rsid w:val="00434492"/>
    <w:rsid w:val="00434707"/>
    <w:rsid w:val="00434D45"/>
    <w:rsid w:val="00434FB0"/>
    <w:rsid w:val="00435039"/>
    <w:rsid w:val="004350FE"/>
    <w:rsid w:val="004352E6"/>
    <w:rsid w:val="00435387"/>
    <w:rsid w:val="00435592"/>
    <w:rsid w:val="00435B0A"/>
    <w:rsid w:val="00435CFE"/>
    <w:rsid w:val="00435D20"/>
    <w:rsid w:val="00435F50"/>
    <w:rsid w:val="004363F0"/>
    <w:rsid w:val="00436526"/>
    <w:rsid w:val="004366CF"/>
    <w:rsid w:val="0043676F"/>
    <w:rsid w:val="00436A89"/>
    <w:rsid w:val="00436AEC"/>
    <w:rsid w:val="00436CBE"/>
    <w:rsid w:val="00436CFA"/>
    <w:rsid w:val="00436F7F"/>
    <w:rsid w:val="00436F93"/>
    <w:rsid w:val="00437058"/>
    <w:rsid w:val="0043738F"/>
    <w:rsid w:val="004374B4"/>
    <w:rsid w:val="00437503"/>
    <w:rsid w:val="004379E8"/>
    <w:rsid w:val="00437AFB"/>
    <w:rsid w:val="00437B43"/>
    <w:rsid w:val="00437F3D"/>
    <w:rsid w:val="00437F82"/>
    <w:rsid w:val="004404F5"/>
    <w:rsid w:val="00440531"/>
    <w:rsid w:val="00440644"/>
    <w:rsid w:val="004406F5"/>
    <w:rsid w:val="00440AE8"/>
    <w:rsid w:val="00440B42"/>
    <w:rsid w:val="00440E2A"/>
    <w:rsid w:val="00440F27"/>
    <w:rsid w:val="00440F70"/>
    <w:rsid w:val="00440F8C"/>
    <w:rsid w:val="004410AC"/>
    <w:rsid w:val="004414D8"/>
    <w:rsid w:val="00441AA9"/>
    <w:rsid w:val="00441E10"/>
    <w:rsid w:val="00441E65"/>
    <w:rsid w:val="00441F1E"/>
    <w:rsid w:val="00442233"/>
    <w:rsid w:val="00442427"/>
    <w:rsid w:val="0044249D"/>
    <w:rsid w:val="00442621"/>
    <w:rsid w:val="00442714"/>
    <w:rsid w:val="0044282C"/>
    <w:rsid w:val="00442961"/>
    <w:rsid w:val="00442BD4"/>
    <w:rsid w:val="00442D73"/>
    <w:rsid w:val="00442FDD"/>
    <w:rsid w:val="00443043"/>
    <w:rsid w:val="00443158"/>
    <w:rsid w:val="004432B6"/>
    <w:rsid w:val="0044345E"/>
    <w:rsid w:val="004434BB"/>
    <w:rsid w:val="004438AC"/>
    <w:rsid w:val="00443A4A"/>
    <w:rsid w:val="00443C0C"/>
    <w:rsid w:val="00443D2A"/>
    <w:rsid w:val="00443DF3"/>
    <w:rsid w:val="00443ED4"/>
    <w:rsid w:val="00443EFC"/>
    <w:rsid w:val="00443EFF"/>
    <w:rsid w:val="0044419E"/>
    <w:rsid w:val="004442D3"/>
    <w:rsid w:val="0044452A"/>
    <w:rsid w:val="0044473E"/>
    <w:rsid w:val="004448B7"/>
    <w:rsid w:val="00444ABE"/>
    <w:rsid w:val="00444DB0"/>
    <w:rsid w:val="00444DD0"/>
    <w:rsid w:val="00444FCA"/>
    <w:rsid w:val="004450A1"/>
    <w:rsid w:val="004451ED"/>
    <w:rsid w:val="004453F0"/>
    <w:rsid w:val="00445415"/>
    <w:rsid w:val="00445520"/>
    <w:rsid w:val="00445820"/>
    <w:rsid w:val="00445B51"/>
    <w:rsid w:val="00445EC5"/>
    <w:rsid w:val="00445F1C"/>
    <w:rsid w:val="00446329"/>
    <w:rsid w:val="00446451"/>
    <w:rsid w:val="0044652C"/>
    <w:rsid w:val="004465B6"/>
    <w:rsid w:val="0044673F"/>
    <w:rsid w:val="00446DB8"/>
    <w:rsid w:val="00446F77"/>
    <w:rsid w:val="004471C1"/>
    <w:rsid w:val="00447226"/>
    <w:rsid w:val="00447385"/>
    <w:rsid w:val="004473A4"/>
    <w:rsid w:val="00447483"/>
    <w:rsid w:val="0044765C"/>
    <w:rsid w:val="004477AC"/>
    <w:rsid w:val="004479EA"/>
    <w:rsid w:val="00447CF6"/>
    <w:rsid w:val="00447FEC"/>
    <w:rsid w:val="00447FF1"/>
    <w:rsid w:val="004501E8"/>
    <w:rsid w:val="004506B3"/>
    <w:rsid w:val="004508BD"/>
    <w:rsid w:val="004508CA"/>
    <w:rsid w:val="00450A4C"/>
    <w:rsid w:val="00450CC8"/>
    <w:rsid w:val="00450CED"/>
    <w:rsid w:val="00451163"/>
    <w:rsid w:val="0045131C"/>
    <w:rsid w:val="004517B2"/>
    <w:rsid w:val="00451ADF"/>
    <w:rsid w:val="00451D14"/>
    <w:rsid w:val="0045211F"/>
    <w:rsid w:val="0045220E"/>
    <w:rsid w:val="00452334"/>
    <w:rsid w:val="0045254E"/>
    <w:rsid w:val="00452583"/>
    <w:rsid w:val="00452801"/>
    <w:rsid w:val="00452982"/>
    <w:rsid w:val="00452E0F"/>
    <w:rsid w:val="00452E8B"/>
    <w:rsid w:val="00452EF0"/>
    <w:rsid w:val="00452FFD"/>
    <w:rsid w:val="004530AD"/>
    <w:rsid w:val="004530FA"/>
    <w:rsid w:val="00453279"/>
    <w:rsid w:val="0045362C"/>
    <w:rsid w:val="004539C8"/>
    <w:rsid w:val="00453A41"/>
    <w:rsid w:val="00453B4D"/>
    <w:rsid w:val="00453C73"/>
    <w:rsid w:val="00453CFB"/>
    <w:rsid w:val="00453DB8"/>
    <w:rsid w:val="00453EB3"/>
    <w:rsid w:val="00453F9F"/>
    <w:rsid w:val="004543DE"/>
    <w:rsid w:val="004544A8"/>
    <w:rsid w:val="0045465E"/>
    <w:rsid w:val="00454E00"/>
    <w:rsid w:val="004552BE"/>
    <w:rsid w:val="004555A7"/>
    <w:rsid w:val="004559B4"/>
    <w:rsid w:val="00455A5A"/>
    <w:rsid w:val="00455AC7"/>
    <w:rsid w:val="00455FC1"/>
    <w:rsid w:val="004562B5"/>
    <w:rsid w:val="004563B7"/>
    <w:rsid w:val="004563BA"/>
    <w:rsid w:val="004563E9"/>
    <w:rsid w:val="0045647D"/>
    <w:rsid w:val="004567F2"/>
    <w:rsid w:val="004569E2"/>
    <w:rsid w:val="00456DB0"/>
    <w:rsid w:val="00456F83"/>
    <w:rsid w:val="00456F86"/>
    <w:rsid w:val="004570B6"/>
    <w:rsid w:val="004570E9"/>
    <w:rsid w:val="0045728C"/>
    <w:rsid w:val="0045757A"/>
    <w:rsid w:val="004576C5"/>
    <w:rsid w:val="0045798F"/>
    <w:rsid w:val="00457C1D"/>
    <w:rsid w:val="00457CAA"/>
    <w:rsid w:val="0046005A"/>
    <w:rsid w:val="004604FB"/>
    <w:rsid w:val="00461164"/>
    <w:rsid w:val="004612A7"/>
    <w:rsid w:val="00461307"/>
    <w:rsid w:val="004618F5"/>
    <w:rsid w:val="00461AAB"/>
    <w:rsid w:val="00461E78"/>
    <w:rsid w:val="004620AE"/>
    <w:rsid w:val="004622A0"/>
    <w:rsid w:val="004622B5"/>
    <w:rsid w:val="00462361"/>
    <w:rsid w:val="004624A9"/>
    <w:rsid w:val="0046267C"/>
    <w:rsid w:val="0046276E"/>
    <w:rsid w:val="004627E6"/>
    <w:rsid w:val="00462950"/>
    <w:rsid w:val="00462AAB"/>
    <w:rsid w:val="00462CAA"/>
    <w:rsid w:val="00462E7E"/>
    <w:rsid w:val="0046332E"/>
    <w:rsid w:val="00463559"/>
    <w:rsid w:val="00463931"/>
    <w:rsid w:val="00463A0C"/>
    <w:rsid w:val="00463BEC"/>
    <w:rsid w:val="00463C18"/>
    <w:rsid w:val="00463C28"/>
    <w:rsid w:val="00463E33"/>
    <w:rsid w:val="00463E51"/>
    <w:rsid w:val="00463E8A"/>
    <w:rsid w:val="00464092"/>
    <w:rsid w:val="0046417F"/>
    <w:rsid w:val="00464251"/>
    <w:rsid w:val="00464258"/>
    <w:rsid w:val="00464260"/>
    <w:rsid w:val="00464449"/>
    <w:rsid w:val="00464457"/>
    <w:rsid w:val="00464467"/>
    <w:rsid w:val="0046447D"/>
    <w:rsid w:val="004645BB"/>
    <w:rsid w:val="00464627"/>
    <w:rsid w:val="0046488E"/>
    <w:rsid w:val="00464EF8"/>
    <w:rsid w:val="00465167"/>
    <w:rsid w:val="00465399"/>
    <w:rsid w:val="0046544B"/>
    <w:rsid w:val="0046566F"/>
    <w:rsid w:val="00465B33"/>
    <w:rsid w:val="00465DCA"/>
    <w:rsid w:val="00466003"/>
    <w:rsid w:val="00466005"/>
    <w:rsid w:val="00466676"/>
    <w:rsid w:val="00466727"/>
    <w:rsid w:val="004667BA"/>
    <w:rsid w:val="0046690E"/>
    <w:rsid w:val="00466B29"/>
    <w:rsid w:val="00466E4C"/>
    <w:rsid w:val="00466EC7"/>
    <w:rsid w:val="004671AB"/>
    <w:rsid w:val="004673F3"/>
    <w:rsid w:val="004673FA"/>
    <w:rsid w:val="00467648"/>
    <w:rsid w:val="004676AD"/>
    <w:rsid w:val="004678B7"/>
    <w:rsid w:val="00467A3F"/>
    <w:rsid w:val="00467E6B"/>
    <w:rsid w:val="00467E7C"/>
    <w:rsid w:val="00470349"/>
    <w:rsid w:val="0047066B"/>
    <w:rsid w:val="00470B36"/>
    <w:rsid w:val="00470E98"/>
    <w:rsid w:val="00470F85"/>
    <w:rsid w:val="004710A2"/>
    <w:rsid w:val="00471112"/>
    <w:rsid w:val="004715FA"/>
    <w:rsid w:val="00471ACA"/>
    <w:rsid w:val="00471CC0"/>
    <w:rsid w:val="00471D52"/>
    <w:rsid w:val="00471E5E"/>
    <w:rsid w:val="00471E97"/>
    <w:rsid w:val="00471EC6"/>
    <w:rsid w:val="00471F24"/>
    <w:rsid w:val="004721B7"/>
    <w:rsid w:val="004723C5"/>
    <w:rsid w:val="0047246D"/>
    <w:rsid w:val="00472733"/>
    <w:rsid w:val="00472866"/>
    <w:rsid w:val="00472BAF"/>
    <w:rsid w:val="0047316B"/>
    <w:rsid w:val="0047338C"/>
    <w:rsid w:val="0047346A"/>
    <w:rsid w:val="004734B7"/>
    <w:rsid w:val="00473710"/>
    <w:rsid w:val="00473856"/>
    <w:rsid w:val="004738E9"/>
    <w:rsid w:val="00473B66"/>
    <w:rsid w:val="00473E92"/>
    <w:rsid w:val="00474103"/>
    <w:rsid w:val="00474107"/>
    <w:rsid w:val="00474714"/>
    <w:rsid w:val="0047474E"/>
    <w:rsid w:val="004748E7"/>
    <w:rsid w:val="00474957"/>
    <w:rsid w:val="00474AD5"/>
    <w:rsid w:val="00474DC7"/>
    <w:rsid w:val="00474E1E"/>
    <w:rsid w:val="00474FC5"/>
    <w:rsid w:val="00475355"/>
    <w:rsid w:val="0047539F"/>
    <w:rsid w:val="004754AA"/>
    <w:rsid w:val="0047550F"/>
    <w:rsid w:val="00475635"/>
    <w:rsid w:val="004757FF"/>
    <w:rsid w:val="00475A2F"/>
    <w:rsid w:val="00475AA8"/>
    <w:rsid w:val="00475B05"/>
    <w:rsid w:val="00475B09"/>
    <w:rsid w:val="00475CD4"/>
    <w:rsid w:val="00475DFD"/>
    <w:rsid w:val="0047624A"/>
    <w:rsid w:val="00476266"/>
    <w:rsid w:val="00476378"/>
    <w:rsid w:val="00476410"/>
    <w:rsid w:val="00476476"/>
    <w:rsid w:val="004765CE"/>
    <w:rsid w:val="004767BD"/>
    <w:rsid w:val="00476A00"/>
    <w:rsid w:val="00477094"/>
    <w:rsid w:val="00477434"/>
    <w:rsid w:val="004776F9"/>
    <w:rsid w:val="004778DF"/>
    <w:rsid w:val="004778F6"/>
    <w:rsid w:val="004779F0"/>
    <w:rsid w:val="00477B85"/>
    <w:rsid w:val="00477D08"/>
    <w:rsid w:val="004800C7"/>
    <w:rsid w:val="00480194"/>
    <w:rsid w:val="004805BB"/>
    <w:rsid w:val="0048067C"/>
    <w:rsid w:val="00480AD2"/>
    <w:rsid w:val="00480CC4"/>
    <w:rsid w:val="004810B8"/>
    <w:rsid w:val="004812C5"/>
    <w:rsid w:val="00481393"/>
    <w:rsid w:val="004815C1"/>
    <w:rsid w:val="004815F1"/>
    <w:rsid w:val="00481717"/>
    <w:rsid w:val="0048188D"/>
    <w:rsid w:val="00481972"/>
    <w:rsid w:val="00481981"/>
    <w:rsid w:val="0048198E"/>
    <w:rsid w:val="00481B01"/>
    <w:rsid w:val="00482306"/>
    <w:rsid w:val="0048257A"/>
    <w:rsid w:val="00482A30"/>
    <w:rsid w:val="00482B58"/>
    <w:rsid w:val="00482D55"/>
    <w:rsid w:val="00482D91"/>
    <w:rsid w:val="00482E02"/>
    <w:rsid w:val="00482FF8"/>
    <w:rsid w:val="004830B8"/>
    <w:rsid w:val="00483117"/>
    <w:rsid w:val="004831B5"/>
    <w:rsid w:val="00483416"/>
    <w:rsid w:val="004834B0"/>
    <w:rsid w:val="0048360B"/>
    <w:rsid w:val="004838D0"/>
    <w:rsid w:val="00483964"/>
    <w:rsid w:val="004839DA"/>
    <w:rsid w:val="00483B1E"/>
    <w:rsid w:val="00483BC7"/>
    <w:rsid w:val="00483CC3"/>
    <w:rsid w:val="00483E1B"/>
    <w:rsid w:val="0048406E"/>
    <w:rsid w:val="004840EF"/>
    <w:rsid w:val="00484220"/>
    <w:rsid w:val="00484303"/>
    <w:rsid w:val="00484A4C"/>
    <w:rsid w:val="00484B5A"/>
    <w:rsid w:val="00484B6A"/>
    <w:rsid w:val="00484DA5"/>
    <w:rsid w:val="00484FF3"/>
    <w:rsid w:val="004852F7"/>
    <w:rsid w:val="00485527"/>
    <w:rsid w:val="0048560B"/>
    <w:rsid w:val="00485749"/>
    <w:rsid w:val="00485790"/>
    <w:rsid w:val="00485886"/>
    <w:rsid w:val="00485A1A"/>
    <w:rsid w:val="00485AD6"/>
    <w:rsid w:val="00485B07"/>
    <w:rsid w:val="00485B36"/>
    <w:rsid w:val="00485C29"/>
    <w:rsid w:val="00485DA9"/>
    <w:rsid w:val="00485F72"/>
    <w:rsid w:val="00485FC9"/>
    <w:rsid w:val="004861FE"/>
    <w:rsid w:val="004862AF"/>
    <w:rsid w:val="0048639E"/>
    <w:rsid w:val="004863EE"/>
    <w:rsid w:val="00486633"/>
    <w:rsid w:val="004868A2"/>
    <w:rsid w:val="004868DA"/>
    <w:rsid w:val="00486906"/>
    <w:rsid w:val="00486ABE"/>
    <w:rsid w:val="00486B92"/>
    <w:rsid w:val="00486C06"/>
    <w:rsid w:val="00487005"/>
    <w:rsid w:val="00487072"/>
    <w:rsid w:val="0048764F"/>
    <w:rsid w:val="0048794F"/>
    <w:rsid w:val="00490235"/>
    <w:rsid w:val="00490262"/>
    <w:rsid w:val="004902B5"/>
    <w:rsid w:val="00490378"/>
    <w:rsid w:val="004903E9"/>
    <w:rsid w:val="00490740"/>
    <w:rsid w:val="0049087D"/>
    <w:rsid w:val="004909F2"/>
    <w:rsid w:val="00490BE7"/>
    <w:rsid w:val="00490EF4"/>
    <w:rsid w:val="00490F35"/>
    <w:rsid w:val="004910C3"/>
    <w:rsid w:val="0049119C"/>
    <w:rsid w:val="004911C6"/>
    <w:rsid w:val="00491296"/>
    <w:rsid w:val="0049135B"/>
    <w:rsid w:val="0049155D"/>
    <w:rsid w:val="004916CE"/>
    <w:rsid w:val="004916F9"/>
    <w:rsid w:val="004917B7"/>
    <w:rsid w:val="00491BC4"/>
    <w:rsid w:val="00492078"/>
    <w:rsid w:val="00492329"/>
    <w:rsid w:val="00492418"/>
    <w:rsid w:val="00492435"/>
    <w:rsid w:val="004924D4"/>
    <w:rsid w:val="004924EB"/>
    <w:rsid w:val="0049251E"/>
    <w:rsid w:val="0049257F"/>
    <w:rsid w:val="004927FE"/>
    <w:rsid w:val="0049292D"/>
    <w:rsid w:val="00492CEC"/>
    <w:rsid w:val="0049317D"/>
    <w:rsid w:val="0049322F"/>
    <w:rsid w:val="00493419"/>
    <w:rsid w:val="0049349B"/>
    <w:rsid w:val="0049363A"/>
    <w:rsid w:val="004937A9"/>
    <w:rsid w:val="004937F6"/>
    <w:rsid w:val="004938F8"/>
    <w:rsid w:val="00493923"/>
    <w:rsid w:val="00493A15"/>
    <w:rsid w:val="00493A28"/>
    <w:rsid w:val="00493BF5"/>
    <w:rsid w:val="00493D1B"/>
    <w:rsid w:val="0049408D"/>
    <w:rsid w:val="004941DC"/>
    <w:rsid w:val="00494207"/>
    <w:rsid w:val="0049424F"/>
    <w:rsid w:val="004943C3"/>
    <w:rsid w:val="00494428"/>
    <w:rsid w:val="004944C0"/>
    <w:rsid w:val="004946AF"/>
    <w:rsid w:val="00494890"/>
    <w:rsid w:val="00494AE5"/>
    <w:rsid w:val="00494ED4"/>
    <w:rsid w:val="00494F0A"/>
    <w:rsid w:val="004951EE"/>
    <w:rsid w:val="004953E2"/>
    <w:rsid w:val="00495851"/>
    <w:rsid w:val="004959D5"/>
    <w:rsid w:val="00495A06"/>
    <w:rsid w:val="00495C72"/>
    <w:rsid w:val="00495D2E"/>
    <w:rsid w:val="00495E86"/>
    <w:rsid w:val="004960CE"/>
    <w:rsid w:val="004962BB"/>
    <w:rsid w:val="00496311"/>
    <w:rsid w:val="00496467"/>
    <w:rsid w:val="00496835"/>
    <w:rsid w:val="00496B57"/>
    <w:rsid w:val="00496F60"/>
    <w:rsid w:val="004970DA"/>
    <w:rsid w:val="00497329"/>
    <w:rsid w:val="004973AF"/>
    <w:rsid w:val="004975B6"/>
    <w:rsid w:val="004977E8"/>
    <w:rsid w:val="00497857"/>
    <w:rsid w:val="004978BE"/>
    <w:rsid w:val="00497A6D"/>
    <w:rsid w:val="00497B84"/>
    <w:rsid w:val="00497C33"/>
    <w:rsid w:val="00497F34"/>
    <w:rsid w:val="004A01BB"/>
    <w:rsid w:val="004A01D3"/>
    <w:rsid w:val="004A0429"/>
    <w:rsid w:val="004A08EF"/>
    <w:rsid w:val="004A0D01"/>
    <w:rsid w:val="004A0D11"/>
    <w:rsid w:val="004A1051"/>
    <w:rsid w:val="004A1074"/>
    <w:rsid w:val="004A1085"/>
    <w:rsid w:val="004A1356"/>
    <w:rsid w:val="004A1568"/>
    <w:rsid w:val="004A157B"/>
    <w:rsid w:val="004A1B6C"/>
    <w:rsid w:val="004A1CAC"/>
    <w:rsid w:val="004A1D6A"/>
    <w:rsid w:val="004A1E4A"/>
    <w:rsid w:val="004A1FA6"/>
    <w:rsid w:val="004A218A"/>
    <w:rsid w:val="004A2428"/>
    <w:rsid w:val="004A2461"/>
    <w:rsid w:val="004A24B6"/>
    <w:rsid w:val="004A29EF"/>
    <w:rsid w:val="004A2A59"/>
    <w:rsid w:val="004A2B3A"/>
    <w:rsid w:val="004A2B9B"/>
    <w:rsid w:val="004A2C81"/>
    <w:rsid w:val="004A32D7"/>
    <w:rsid w:val="004A32DF"/>
    <w:rsid w:val="004A3508"/>
    <w:rsid w:val="004A39C9"/>
    <w:rsid w:val="004A3AB1"/>
    <w:rsid w:val="004A3BC7"/>
    <w:rsid w:val="004A3BF4"/>
    <w:rsid w:val="004A3DF1"/>
    <w:rsid w:val="004A401C"/>
    <w:rsid w:val="004A40F1"/>
    <w:rsid w:val="004A41EA"/>
    <w:rsid w:val="004A4298"/>
    <w:rsid w:val="004A4572"/>
    <w:rsid w:val="004A465C"/>
    <w:rsid w:val="004A49FB"/>
    <w:rsid w:val="004A4B74"/>
    <w:rsid w:val="004A4C29"/>
    <w:rsid w:val="004A4FAA"/>
    <w:rsid w:val="004A5195"/>
    <w:rsid w:val="004A5277"/>
    <w:rsid w:val="004A52A8"/>
    <w:rsid w:val="004A52B0"/>
    <w:rsid w:val="004A52BA"/>
    <w:rsid w:val="004A5858"/>
    <w:rsid w:val="004A5893"/>
    <w:rsid w:val="004A5A91"/>
    <w:rsid w:val="004A5E9F"/>
    <w:rsid w:val="004A5F20"/>
    <w:rsid w:val="004A610D"/>
    <w:rsid w:val="004A621F"/>
    <w:rsid w:val="004A66BF"/>
    <w:rsid w:val="004A6C0F"/>
    <w:rsid w:val="004A6DD3"/>
    <w:rsid w:val="004A71C8"/>
    <w:rsid w:val="004A724F"/>
    <w:rsid w:val="004A72C5"/>
    <w:rsid w:val="004A7392"/>
    <w:rsid w:val="004A7692"/>
    <w:rsid w:val="004A7876"/>
    <w:rsid w:val="004A7EC7"/>
    <w:rsid w:val="004B0200"/>
    <w:rsid w:val="004B0753"/>
    <w:rsid w:val="004B077A"/>
    <w:rsid w:val="004B0843"/>
    <w:rsid w:val="004B08E4"/>
    <w:rsid w:val="004B0A65"/>
    <w:rsid w:val="004B0BC7"/>
    <w:rsid w:val="004B0EC3"/>
    <w:rsid w:val="004B114C"/>
    <w:rsid w:val="004B12BA"/>
    <w:rsid w:val="004B14D8"/>
    <w:rsid w:val="004B1589"/>
    <w:rsid w:val="004B1791"/>
    <w:rsid w:val="004B1AE5"/>
    <w:rsid w:val="004B1B7E"/>
    <w:rsid w:val="004B1C22"/>
    <w:rsid w:val="004B1C53"/>
    <w:rsid w:val="004B1CF1"/>
    <w:rsid w:val="004B1F61"/>
    <w:rsid w:val="004B2215"/>
    <w:rsid w:val="004B2318"/>
    <w:rsid w:val="004B236D"/>
    <w:rsid w:val="004B264E"/>
    <w:rsid w:val="004B2737"/>
    <w:rsid w:val="004B27A6"/>
    <w:rsid w:val="004B2A3F"/>
    <w:rsid w:val="004B2CD7"/>
    <w:rsid w:val="004B2D25"/>
    <w:rsid w:val="004B3171"/>
    <w:rsid w:val="004B32DA"/>
    <w:rsid w:val="004B32E0"/>
    <w:rsid w:val="004B3445"/>
    <w:rsid w:val="004B36A7"/>
    <w:rsid w:val="004B3780"/>
    <w:rsid w:val="004B392F"/>
    <w:rsid w:val="004B39DE"/>
    <w:rsid w:val="004B4228"/>
    <w:rsid w:val="004B42B7"/>
    <w:rsid w:val="004B4474"/>
    <w:rsid w:val="004B44BD"/>
    <w:rsid w:val="004B44D7"/>
    <w:rsid w:val="004B4543"/>
    <w:rsid w:val="004B45F9"/>
    <w:rsid w:val="004B4865"/>
    <w:rsid w:val="004B48C8"/>
    <w:rsid w:val="004B4B47"/>
    <w:rsid w:val="004B4CA2"/>
    <w:rsid w:val="004B4E5B"/>
    <w:rsid w:val="004B4E95"/>
    <w:rsid w:val="004B4F00"/>
    <w:rsid w:val="004B4F3D"/>
    <w:rsid w:val="004B4FBB"/>
    <w:rsid w:val="004B5060"/>
    <w:rsid w:val="004B5087"/>
    <w:rsid w:val="004B513A"/>
    <w:rsid w:val="004B5257"/>
    <w:rsid w:val="004B5400"/>
    <w:rsid w:val="004B5B59"/>
    <w:rsid w:val="004B5E80"/>
    <w:rsid w:val="004B5F5F"/>
    <w:rsid w:val="004B5F75"/>
    <w:rsid w:val="004B6125"/>
    <w:rsid w:val="004B6239"/>
    <w:rsid w:val="004B64EC"/>
    <w:rsid w:val="004B654A"/>
    <w:rsid w:val="004B667B"/>
    <w:rsid w:val="004B68AC"/>
    <w:rsid w:val="004B6B04"/>
    <w:rsid w:val="004B6F35"/>
    <w:rsid w:val="004B7001"/>
    <w:rsid w:val="004B7101"/>
    <w:rsid w:val="004B748B"/>
    <w:rsid w:val="004B7678"/>
    <w:rsid w:val="004B773B"/>
    <w:rsid w:val="004B777B"/>
    <w:rsid w:val="004B7895"/>
    <w:rsid w:val="004B796E"/>
    <w:rsid w:val="004B79D9"/>
    <w:rsid w:val="004B7A9E"/>
    <w:rsid w:val="004B7B23"/>
    <w:rsid w:val="004B7B3F"/>
    <w:rsid w:val="004B7BD0"/>
    <w:rsid w:val="004B7C50"/>
    <w:rsid w:val="004B7EB9"/>
    <w:rsid w:val="004C000D"/>
    <w:rsid w:val="004C031E"/>
    <w:rsid w:val="004C0406"/>
    <w:rsid w:val="004C047A"/>
    <w:rsid w:val="004C07D4"/>
    <w:rsid w:val="004C09CE"/>
    <w:rsid w:val="004C0A96"/>
    <w:rsid w:val="004C0C2B"/>
    <w:rsid w:val="004C0CF8"/>
    <w:rsid w:val="004C106C"/>
    <w:rsid w:val="004C1209"/>
    <w:rsid w:val="004C13BE"/>
    <w:rsid w:val="004C14BF"/>
    <w:rsid w:val="004C151B"/>
    <w:rsid w:val="004C177E"/>
    <w:rsid w:val="004C17C1"/>
    <w:rsid w:val="004C18B1"/>
    <w:rsid w:val="004C1A66"/>
    <w:rsid w:val="004C1AA9"/>
    <w:rsid w:val="004C1B79"/>
    <w:rsid w:val="004C1C5E"/>
    <w:rsid w:val="004C1D59"/>
    <w:rsid w:val="004C1E07"/>
    <w:rsid w:val="004C1EA7"/>
    <w:rsid w:val="004C1EAE"/>
    <w:rsid w:val="004C1FF1"/>
    <w:rsid w:val="004C2023"/>
    <w:rsid w:val="004C23B9"/>
    <w:rsid w:val="004C25A8"/>
    <w:rsid w:val="004C283E"/>
    <w:rsid w:val="004C2C76"/>
    <w:rsid w:val="004C2DE0"/>
    <w:rsid w:val="004C2F89"/>
    <w:rsid w:val="004C31CF"/>
    <w:rsid w:val="004C328D"/>
    <w:rsid w:val="004C350B"/>
    <w:rsid w:val="004C3873"/>
    <w:rsid w:val="004C3945"/>
    <w:rsid w:val="004C3CE1"/>
    <w:rsid w:val="004C3D12"/>
    <w:rsid w:val="004C3DD9"/>
    <w:rsid w:val="004C3DE6"/>
    <w:rsid w:val="004C3F6E"/>
    <w:rsid w:val="004C3F95"/>
    <w:rsid w:val="004C3FB7"/>
    <w:rsid w:val="004C420C"/>
    <w:rsid w:val="004C42FA"/>
    <w:rsid w:val="004C4859"/>
    <w:rsid w:val="004C4A62"/>
    <w:rsid w:val="004C4F74"/>
    <w:rsid w:val="004C503D"/>
    <w:rsid w:val="004C5313"/>
    <w:rsid w:val="004C5517"/>
    <w:rsid w:val="004C5531"/>
    <w:rsid w:val="004C5755"/>
    <w:rsid w:val="004C586B"/>
    <w:rsid w:val="004C59B7"/>
    <w:rsid w:val="004C5ADD"/>
    <w:rsid w:val="004C5E4E"/>
    <w:rsid w:val="004C61FE"/>
    <w:rsid w:val="004C622D"/>
    <w:rsid w:val="004C677E"/>
    <w:rsid w:val="004C689E"/>
    <w:rsid w:val="004C68A3"/>
    <w:rsid w:val="004C69EC"/>
    <w:rsid w:val="004C6B2F"/>
    <w:rsid w:val="004C6B38"/>
    <w:rsid w:val="004C6C99"/>
    <w:rsid w:val="004C6CE1"/>
    <w:rsid w:val="004C6E3B"/>
    <w:rsid w:val="004C6F77"/>
    <w:rsid w:val="004C7108"/>
    <w:rsid w:val="004C7139"/>
    <w:rsid w:val="004C714A"/>
    <w:rsid w:val="004C73FE"/>
    <w:rsid w:val="004C745D"/>
    <w:rsid w:val="004C7516"/>
    <w:rsid w:val="004C78EC"/>
    <w:rsid w:val="004C7C50"/>
    <w:rsid w:val="004C7FB3"/>
    <w:rsid w:val="004D04D4"/>
    <w:rsid w:val="004D0567"/>
    <w:rsid w:val="004D06E3"/>
    <w:rsid w:val="004D0939"/>
    <w:rsid w:val="004D0CB2"/>
    <w:rsid w:val="004D0F56"/>
    <w:rsid w:val="004D101D"/>
    <w:rsid w:val="004D103C"/>
    <w:rsid w:val="004D108F"/>
    <w:rsid w:val="004D10DB"/>
    <w:rsid w:val="004D1178"/>
    <w:rsid w:val="004D11A9"/>
    <w:rsid w:val="004D11BE"/>
    <w:rsid w:val="004D11C7"/>
    <w:rsid w:val="004D1699"/>
    <w:rsid w:val="004D185A"/>
    <w:rsid w:val="004D19D4"/>
    <w:rsid w:val="004D19F1"/>
    <w:rsid w:val="004D1A8D"/>
    <w:rsid w:val="004D1C4E"/>
    <w:rsid w:val="004D1C6F"/>
    <w:rsid w:val="004D1E09"/>
    <w:rsid w:val="004D1ECB"/>
    <w:rsid w:val="004D211F"/>
    <w:rsid w:val="004D21B4"/>
    <w:rsid w:val="004D23A1"/>
    <w:rsid w:val="004D2759"/>
    <w:rsid w:val="004D2760"/>
    <w:rsid w:val="004D27EF"/>
    <w:rsid w:val="004D2BAB"/>
    <w:rsid w:val="004D2ED3"/>
    <w:rsid w:val="004D2F09"/>
    <w:rsid w:val="004D31D2"/>
    <w:rsid w:val="004D31D6"/>
    <w:rsid w:val="004D329B"/>
    <w:rsid w:val="004D32F9"/>
    <w:rsid w:val="004D33C9"/>
    <w:rsid w:val="004D3554"/>
    <w:rsid w:val="004D36D6"/>
    <w:rsid w:val="004D38F3"/>
    <w:rsid w:val="004D39D1"/>
    <w:rsid w:val="004D3A02"/>
    <w:rsid w:val="004D3A96"/>
    <w:rsid w:val="004D3BED"/>
    <w:rsid w:val="004D40BC"/>
    <w:rsid w:val="004D43D0"/>
    <w:rsid w:val="004D43F2"/>
    <w:rsid w:val="004D45A5"/>
    <w:rsid w:val="004D481E"/>
    <w:rsid w:val="004D4B6F"/>
    <w:rsid w:val="004D4DAF"/>
    <w:rsid w:val="004D5597"/>
    <w:rsid w:val="004D5937"/>
    <w:rsid w:val="004D5A15"/>
    <w:rsid w:val="004D5AB8"/>
    <w:rsid w:val="004D5B19"/>
    <w:rsid w:val="004D5B7F"/>
    <w:rsid w:val="004D5B98"/>
    <w:rsid w:val="004D5CB4"/>
    <w:rsid w:val="004D60BB"/>
    <w:rsid w:val="004D62FD"/>
    <w:rsid w:val="004D6513"/>
    <w:rsid w:val="004D65F6"/>
    <w:rsid w:val="004D66CC"/>
    <w:rsid w:val="004D6951"/>
    <w:rsid w:val="004D6B05"/>
    <w:rsid w:val="004D6F00"/>
    <w:rsid w:val="004D7223"/>
    <w:rsid w:val="004D7843"/>
    <w:rsid w:val="004D793A"/>
    <w:rsid w:val="004D7C88"/>
    <w:rsid w:val="004D7DAE"/>
    <w:rsid w:val="004D7DB2"/>
    <w:rsid w:val="004E0219"/>
    <w:rsid w:val="004E02C3"/>
    <w:rsid w:val="004E0353"/>
    <w:rsid w:val="004E04DB"/>
    <w:rsid w:val="004E050A"/>
    <w:rsid w:val="004E0543"/>
    <w:rsid w:val="004E073F"/>
    <w:rsid w:val="004E0764"/>
    <w:rsid w:val="004E0948"/>
    <w:rsid w:val="004E0C71"/>
    <w:rsid w:val="004E0D7D"/>
    <w:rsid w:val="004E14F1"/>
    <w:rsid w:val="004E16B9"/>
    <w:rsid w:val="004E1739"/>
    <w:rsid w:val="004E18D8"/>
    <w:rsid w:val="004E1C3A"/>
    <w:rsid w:val="004E1DF8"/>
    <w:rsid w:val="004E1FC8"/>
    <w:rsid w:val="004E208A"/>
    <w:rsid w:val="004E22FA"/>
    <w:rsid w:val="004E2601"/>
    <w:rsid w:val="004E26D2"/>
    <w:rsid w:val="004E28E8"/>
    <w:rsid w:val="004E29B3"/>
    <w:rsid w:val="004E2A19"/>
    <w:rsid w:val="004E2DF5"/>
    <w:rsid w:val="004E2E8C"/>
    <w:rsid w:val="004E30C3"/>
    <w:rsid w:val="004E32FF"/>
    <w:rsid w:val="004E3635"/>
    <w:rsid w:val="004E36B1"/>
    <w:rsid w:val="004E38BE"/>
    <w:rsid w:val="004E3956"/>
    <w:rsid w:val="004E3994"/>
    <w:rsid w:val="004E39F9"/>
    <w:rsid w:val="004E3E25"/>
    <w:rsid w:val="004E3EAA"/>
    <w:rsid w:val="004E3EB2"/>
    <w:rsid w:val="004E405E"/>
    <w:rsid w:val="004E415A"/>
    <w:rsid w:val="004E433B"/>
    <w:rsid w:val="004E443F"/>
    <w:rsid w:val="004E4645"/>
    <w:rsid w:val="004E4732"/>
    <w:rsid w:val="004E4A0E"/>
    <w:rsid w:val="004E4C20"/>
    <w:rsid w:val="004E4C99"/>
    <w:rsid w:val="004E4D76"/>
    <w:rsid w:val="004E4E23"/>
    <w:rsid w:val="004E4E86"/>
    <w:rsid w:val="004E4FC3"/>
    <w:rsid w:val="004E512F"/>
    <w:rsid w:val="004E5375"/>
    <w:rsid w:val="004E53FF"/>
    <w:rsid w:val="004E563E"/>
    <w:rsid w:val="004E59EA"/>
    <w:rsid w:val="004E5C83"/>
    <w:rsid w:val="004E5D33"/>
    <w:rsid w:val="004E5D8C"/>
    <w:rsid w:val="004E5DD0"/>
    <w:rsid w:val="004E5E2C"/>
    <w:rsid w:val="004E5EBE"/>
    <w:rsid w:val="004E6245"/>
    <w:rsid w:val="004E63AD"/>
    <w:rsid w:val="004E653B"/>
    <w:rsid w:val="004E6593"/>
    <w:rsid w:val="004E66C6"/>
    <w:rsid w:val="004E6889"/>
    <w:rsid w:val="004E6958"/>
    <w:rsid w:val="004E6ADD"/>
    <w:rsid w:val="004E7246"/>
    <w:rsid w:val="004E72DD"/>
    <w:rsid w:val="004E7332"/>
    <w:rsid w:val="004E7448"/>
    <w:rsid w:val="004E74E1"/>
    <w:rsid w:val="004E74EF"/>
    <w:rsid w:val="004E7892"/>
    <w:rsid w:val="004E7ADF"/>
    <w:rsid w:val="004E7B30"/>
    <w:rsid w:val="004E7BB7"/>
    <w:rsid w:val="004F002B"/>
    <w:rsid w:val="004F076A"/>
    <w:rsid w:val="004F07F8"/>
    <w:rsid w:val="004F0ACE"/>
    <w:rsid w:val="004F0BD1"/>
    <w:rsid w:val="004F0CEC"/>
    <w:rsid w:val="004F0D37"/>
    <w:rsid w:val="004F0D8B"/>
    <w:rsid w:val="004F0E3E"/>
    <w:rsid w:val="004F0EC2"/>
    <w:rsid w:val="004F114A"/>
    <w:rsid w:val="004F1353"/>
    <w:rsid w:val="004F15B1"/>
    <w:rsid w:val="004F192D"/>
    <w:rsid w:val="004F198B"/>
    <w:rsid w:val="004F1BD9"/>
    <w:rsid w:val="004F1C25"/>
    <w:rsid w:val="004F1DC9"/>
    <w:rsid w:val="004F22E9"/>
    <w:rsid w:val="004F2619"/>
    <w:rsid w:val="004F271D"/>
    <w:rsid w:val="004F2785"/>
    <w:rsid w:val="004F2963"/>
    <w:rsid w:val="004F2F49"/>
    <w:rsid w:val="004F2F75"/>
    <w:rsid w:val="004F2FDD"/>
    <w:rsid w:val="004F3027"/>
    <w:rsid w:val="004F345D"/>
    <w:rsid w:val="004F39B0"/>
    <w:rsid w:val="004F39D9"/>
    <w:rsid w:val="004F3A3E"/>
    <w:rsid w:val="004F3EAF"/>
    <w:rsid w:val="004F438B"/>
    <w:rsid w:val="004F4438"/>
    <w:rsid w:val="004F4487"/>
    <w:rsid w:val="004F4D9C"/>
    <w:rsid w:val="004F4EAE"/>
    <w:rsid w:val="004F4FDC"/>
    <w:rsid w:val="004F53F1"/>
    <w:rsid w:val="004F541B"/>
    <w:rsid w:val="004F5A67"/>
    <w:rsid w:val="004F5AB9"/>
    <w:rsid w:val="004F5D14"/>
    <w:rsid w:val="004F5DF4"/>
    <w:rsid w:val="004F6219"/>
    <w:rsid w:val="004F62AC"/>
    <w:rsid w:val="004F636C"/>
    <w:rsid w:val="004F663D"/>
    <w:rsid w:val="004F6B2E"/>
    <w:rsid w:val="004F6BD7"/>
    <w:rsid w:val="004F6E49"/>
    <w:rsid w:val="004F7021"/>
    <w:rsid w:val="004F7059"/>
    <w:rsid w:val="004F7090"/>
    <w:rsid w:val="004F71DC"/>
    <w:rsid w:val="004F732C"/>
    <w:rsid w:val="004F7515"/>
    <w:rsid w:val="004F7537"/>
    <w:rsid w:val="004F767C"/>
    <w:rsid w:val="004F7762"/>
    <w:rsid w:val="004F7AC6"/>
    <w:rsid w:val="004F7E53"/>
    <w:rsid w:val="004F7E64"/>
    <w:rsid w:val="00500454"/>
    <w:rsid w:val="005006ED"/>
    <w:rsid w:val="005007AF"/>
    <w:rsid w:val="0050084A"/>
    <w:rsid w:val="00500E31"/>
    <w:rsid w:val="00500E3A"/>
    <w:rsid w:val="00500F40"/>
    <w:rsid w:val="0050112D"/>
    <w:rsid w:val="00501198"/>
    <w:rsid w:val="00501295"/>
    <w:rsid w:val="0050141B"/>
    <w:rsid w:val="0050161A"/>
    <w:rsid w:val="005016EE"/>
    <w:rsid w:val="00501A85"/>
    <w:rsid w:val="00501CB5"/>
    <w:rsid w:val="0050217B"/>
    <w:rsid w:val="0050219F"/>
    <w:rsid w:val="0050228F"/>
    <w:rsid w:val="00502682"/>
    <w:rsid w:val="00502E61"/>
    <w:rsid w:val="00503494"/>
    <w:rsid w:val="005034A3"/>
    <w:rsid w:val="005034B1"/>
    <w:rsid w:val="005035F2"/>
    <w:rsid w:val="00503650"/>
    <w:rsid w:val="005039DF"/>
    <w:rsid w:val="00503B2C"/>
    <w:rsid w:val="00503B6D"/>
    <w:rsid w:val="00503EFD"/>
    <w:rsid w:val="005040EE"/>
    <w:rsid w:val="005041BF"/>
    <w:rsid w:val="00504467"/>
    <w:rsid w:val="00504506"/>
    <w:rsid w:val="00504763"/>
    <w:rsid w:val="005048AE"/>
    <w:rsid w:val="00504A25"/>
    <w:rsid w:val="00504AF5"/>
    <w:rsid w:val="00504C6A"/>
    <w:rsid w:val="00504E4C"/>
    <w:rsid w:val="0050516E"/>
    <w:rsid w:val="005051C6"/>
    <w:rsid w:val="00505296"/>
    <w:rsid w:val="00505516"/>
    <w:rsid w:val="00505696"/>
    <w:rsid w:val="00505B36"/>
    <w:rsid w:val="00505F49"/>
    <w:rsid w:val="005064E7"/>
    <w:rsid w:val="0050657D"/>
    <w:rsid w:val="0050673B"/>
    <w:rsid w:val="00506751"/>
    <w:rsid w:val="00506795"/>
    <w:rsid w:val="00506949"/>
    <w:rsid w:val="00506C53"/>
    <w:rsid w:val="00506C85"/>
    <w:rsid w:val="00506E80"/>
    <w:rsid w:val="00506ED1"/>
    <w:rsid w:val="00507019"/>
    <w:rsid w:val="005073CF"/>
    <w:rsid w:val="005074C5"/>
    <w:rsid w:val="0050757A"/>
    <w:rsid w:val="005077E8"/>
    <w:rsid w:val="00507A09"/>
    <w:rsid w:val="00507BB2"/>
    <w:rsid w:val="00507C50"/>
    <w:rsid w:val="00507DB9"/>
    <w:rsid w:val="00507E4F"/>
    <w:rsid w:val="00510019"/>
    <w:rsid w:val="00510112"/>
    <w:rsid w:val="00510145"/>
    <w:rsid w:val="00510384"/>
    <w:rsid w:val="0051046D"/>
    <w:rsid w:val="005104C6"/>
    <w:rsid w:val="00510570"/>
    <w:rsid w:val="00510E01"/>
    <w:rsid w:val="00510E15"/>
    <w:rsid w:val="00511016"/>
    <w:rsid w:val="0051116A"/>
    <w:rsid w:val="0051154E"/>
    <w:rsid w:val="005115CF"/>
    <w:rsid w:val="005115FA"/>
    <w:rsid w:val="005116FD"/>
    <w:rsid w:val="00511704"/>
    <w:rsid w:val="00511922"/>
    <w:rsid w:val="005119FD"/>
    <w:rsid w:val="005119FF"/>
    <w:rsid w:val="00511DA4"/>
    <w:rsid w:val="0051240B"/>
    <w:rsid w:val="00512668"/>
    <w:rsid w:val="005126B9"/>
    <w:rsid w:val="005129A4"/>
    <w:rsid w:val="00512A16"/>
    <w:rsid w:val="00512A77"/>
    <w:rsid w:val="00512A88"/>
    <w:rsid w:val="00512AFA"/>
    <w:rsid w:val="00512B5C"/>
    <w:rsid w:val="00512E80"/>
    <w:rsid w:val="00513165"/>
    <w:rsid w:val="005131FA"/>
    <w:rsid w:val="00513512"/>
    <w:rsid w:val="00513561"/>
    <w:rsid w:val="0051380A"/>
    <w:rsid w:val="00513A10"/>
    <w:rsid w:val="00513D3D"/>
    <w:rsid w:val="005141DE"/>
    <w:rsid w:val="00514339"/>
    <w:rsid w:val="005146A7"/>
    <w:rsid w:val="00514739"/>
    <w:rsid w:val="0051484B"/>
    <w:rsid w:val="00514EA5"/>
    <w:rsid w:val="00514F69"/>
    <w:rsid w:val="00515106"/>
    <w:rsid w:val="005154E7"/>
    <w:rsid w:val="00515906"/>
    <w:rsid w:val="00515A8B"/>
    <w:rsid w:val="00515C25"/>
    <w:rsid w:val="00515D3E"/>
    <w:rsid w:val="00515F2B"/>
    <w:rsid w:val="00516232"/>
    <w:rsid w:val="0051650D"/>
    <w:rsid w:val="005166F1"/>
    <w:rsid w:val="0051680E"/>
    <w:rsid w:val="00516992"/>
    <w:rsid w:val="00516EFB"/>
    <w:rsid w:val="005171A8"/>
    <w:rsid w:val="005173DD"/>
    <w:rsid w:val="005174CA"/>
    <w:rsid w:val="00517760"/>
    <w:rsid w:val="0051791D"/>
    <w:rsid w:val="00517B9A"/>
    <w:rsid w:val="00517BFA"/>
    <w:rsid w:val="00517E3A"/>
    <w:rsid w:val="00517EC6"/>
    <w:rsid w:val="00517F6B"/>
    <w:rsid w:val="00520001"/>
    <w:rsid w:val="00520198"/>
    <w:rsid w:val="005202C0"/>
    <w:rsid w:val="005203E8"/>
    <w:rsid w:val="0052041F"/>
    <w:rsid w:val="005204B8"/>
    <w:rsid w:val="00520661"/>
    <w:rsid w:val="00520CC4"/>
    <w:rsid w:val="00520D56"/>
    <w:rsid w:val="005210CA"/>
    <w:rsid w:val="005212FE"/>
    <w:rsid w:val="00521653"/>
    <w:rsid w:val="005216E8"/>
    <w:rsid w:val="00521707"/>
    <w:rsid w:val="0052194B"/>
    <w:rsid w:val="0052210B"/>
    <w:rsid w:val="00522321"/>
    <w:rsid w:val="00522436"/>
    <w:rsid w:val="00522476"/>
    <w:rsid w:val="005224DE"/>
    <w:rsid w:val="00522554"/>
    <w:rsid w:val="00522C25"/>
    <w:rsid w:val="005231FB"/>
    <w:rsid w:val="0052334F"/>
    <w:rsid w:val="005234AF"/>
    <w:rsid w:val="0052351B"/>
    <w:rsid w:val="00523675"/>
    <w:rsid w:val="005236E4"/>
    <w:rsid w:val="005237BB"/>
    <w:rsid w:val="005239D6"/>
    <w:rsid w:val="00523BB5"/>
    <w:rsid w:val="00523D59"/>
    <w:rsid w:val="00523EAB"/>
    <w:rsid w:val="00524420"/>
    <w:rsid w:val="00524720"/>
    <w:rsid w:val="005248CA"/>
    <w:rsid w:val="00524A66"/>
    <w:rsid w:val="00524BF0"/>
    <w:rsid w:val="00524CCD"/>
    <w:rsid w:val="00524CEB"/>
    <w:rsid w:val="00524EB9"/>
    <w:rsid w:val="00525458"/>
    <w:rsid w:val="00525465"/>
    <w:rsid w:val="0052549A"/>
    <w:rsid w:val="0052570B"/>
    <w:rsid w:val="00525746"/>
    <w:rsid w:val="0052585A"/>
    <w:rsid w:val="005258A0"/>
    <w:rsid w:val="00525989"/>
    <w:rsid w:val="005259DC"/>
    <w:rsid w:val="00525FBD"/>
    <w:rsid w:val="00526185"/>
    <w:rsid w:val="0052660B"/>
    <w:rsid w:val="005266F1"/>
    <w:rsid w:val="00526C92"/>
    <w:rsid w:val="00526CCA"/>
    <w:rsid w:val="00526D1A"/>
    <w:rsid w:val="00527099"/>
    <w:rsid w:val="0052724F"/>
    <w:rsid w:val="0052737F"/>
    <w:rsid w:val="005273A7"/>
    <w:rsid w:val="005273FF"/>
    <w:rsid w:val="005274E9"/>
    <w:rsid w:val="005275CA"/>
    <w:rsid w:val="00527602"/>
    <w:rsid w:val="00527675"/>
    <w:rsid w:val="00527865"/>
    <w:rsid w:val="00527B2C"/>
    <w:rsid w:val="00527BE7"/>
    <w:rsid w:val="00527DDF"/>
    <w:rsid w:val="005302DD"/>
    <w:rsid w:val="0053039A"/>
    <w:rsid w:val="0053058F"/>
    <w:rsid w:val="0053068E"/>
    <w:rsid w:val="00530812"/>
    <w:rsid w:val="005308A2"/>
    <w:rsid w:val="00530C45"/>
    <w:rsid w:val="005313F7"/>
    <w:rsid w:val="0053142E"/>
    <w:rsid w:val="005314B1"/>
    <w:rsid w:val="005314F0"/>
    <w:rsid w:val="0053171A"/>
    <w:rsid w:val="00531727"/>
    <w:rsid w:val="00531763"/>
    <w:rsid w:val="00531808"/>
    <w:rsid w:val="00531960"/>
    <w:rsid w:val="00531D9C"/>
    <w:rsid w:val="00531F87"/>
    <w:rsid w:val="00532158"/>
    <w:rsid w:val="005322A1"/>
    <w:rsid w:val="005324FE"/>
    <w:rsid w:val="00532716"/>
    <w:rsid w:val="005328CE"/>
    <w:rsid w:val="00532C81"/>
    <w:rsid w:val="00532D81"/>
    <w:rsid w:val="0053320D"/>
    <w:rsid w:val="005334D8"/>
    <w:rsid w:val="005335DB"/>
    <w:rsid w:val="005337A3"/>
    <w:rsid w:val="0053388C"/>
    <w:rsid w:val="005338DE"/>
    <w:rsid w:val="00533B1C"/>
    <w:rsid w:val="00533C30"/>
    <w:rsid w:val="00533CF8"/>
    <w:rsid w:val="00534150"/>
    <w:rsid w:val="00534256"/>
    <w:rsid w:val="0053442E"/>
    <w:rsid w:val="0053459B"/>
    <w:rsid w:val="0053467E"/>
    <w:rsid w:val="005348F7"/>
    <w:rsid w:val="00534973"/>
    <w:rsid w:val="00534AE9"/>
    <w:rsid w:val="00534BE4"/>
    <w:rsid w:val="00534DD7"/>
    <w:rsid w:val="00534E5D"/>
    <w:rsid w:val="00534E78"/>
    <w:rsid w:val="00534E94"/>
    <w:rsid w:val="00534E95"/>
    <w:rsid w:val="00534F4C"/>
    <w:rsid w:val="0053561B"/>
    <w:rsid w:val="00535935"/>
    <w:rsid w:val="0053597B"/>
    <w:rsid w:val="00535D81"/>
    <w:rsid w:val="00535FDE"/>
    <w:rsid w:val="0053610D"/>
    <w:rsid w:val="005361CF"/>
    <w:rsid w:val="005364BA"/>
    <w:rsid w:val="0053666F"/>
    <w:rsid w:val="005366DC"/>
    <w:rsid w:val="00536821"/>
    <w:rsid w:val="005373D4"/>
    <w:rsid w:val="005373DA"/>
    <w:rsid w:val="005374BA"/>
    <w:rsid w:val="005375D0"/>
    <w:rsid w:val="00537640"/>
    <w:rsid w:val="00537851"/>
    <w:rsid w:val="00537AC8"/>
    <w:rsid w:val="00537B15"/>
    <w:rsid w:val="00537D7B"/>
    <w:rsid w:val="00537DB4"/>
    <w:rsid w:val="00537EC5"/>
    <w:rsid w:val="00537FA0"/>
    <w:rsid w:val="00537FB0"/>
    <w:rsid w:val="00540204"/>
    <w:rsid w:val="00540213"/>
    <w:rsid w:val="005402B9"/>
    <w:rsid w:val="00540307"/>
    <w:rsid w:val="00540580"/>
    <w:rsid w:val="0054068A"/>
    <w:rsid w:val="005407EB"/>
    <w:rsid w:val="00540865"/>
    <w:rsid w:val="00540896"/>
    <w:rsid w:val="0054097F"/>
    <w:rsid w:val="00540B74"/>
    <w:rsid w:val="00541050"/>
    <w:rsid w:val="005411B4"/>
    <w:rsid w:val="0054123A"/>
    <w:rsid w:val="00541430"/>
    <w:rsid w:val="00541656"/>
    <w:rsid w:val="00541808"/>
    <w:rsid w:val="00541831"/>
    <w:rsid w:val="00541916"/>
    <w:rsid w:val="00541A4C"/>
    <w:rsid w:val="00541B22"/>
    <w:rsid w:val="00541CEC"/>
    <w:rsid w:val="00541E02"/>
    <w:rsid w:val="00542029"/>
    <w:rsid w:val="00542100"/>
    <w:rsid w:val="005421EF"/>
    <w:rsid w:val="005422A1"/>
    <w:rsid w:val="005422D1"/>
    <w:rsid w:val="00542360"/>
    <w:rsid w:val="00542467"/>
    <w:rsid w:val="005425C5"/>
    <w:rsid w:val="00542797"/>
    <w:rsid w:val="00542A6E"/>
    <w:rsid w:val="00542AF0"/>
    <w:rsid w:val="00542C73"/>
    <w:rsid w:val="00542E0C"/>
    <w:rsid w:val="00542F6A"/>
    <w:rsid w:val="00542FF1"/>
    <w:rsid w:val="00543017"/>
    <w:rsid w:val="0054312A"/>
    <w:rsid w:val="005433A6"/>
    <w:rsid w:val="0054342D"/>
    <w:rsid w:val="005437A7"/>
    <w:rsid w:val="005439CC"/>
    <w:rsid w:val="005439DF"/>
    <w:rsid w:val="00543ABB"/>
    <w:rsid w:val="00543B25"/>
    <w:rsid w:val="00543D9C"/>
    <w:rsid w:val="00543E71"/>
    <w:rsid w:val="00543EED"/>
    <w:rsid w:val="00543F61"/>
    <w:rsid w:val="00543FED"/>
    <w:rsid w:val="00544022"/>
    <w:rsid w:val="0054406C"/>
    <w:rsid w:val="00544384"/>
    <w:rsid w:val="00544432"/>
    <w:rsid w:val="00544452"/>
    <w:rsid w:val="005445E6"/>
    <w:rsid w:val="00544690"/>
    <w:rsid w:val="0054480D"/>
    <w:rsid w:val="0054499E"/>
    <w:rsid w:val="00544D36"/>
    <w:rsid w:val="00544F1B"/>
    <w:rsid w:val="0054566B"/>
    <w:rsid w:val="0054569A"/>
    <w:rsid w:val="005458F2"/>
    <w:rsid w:val="005459C2"/>
    <w:rsid w:val="00545D29"/>
    <w:rsid w:val="0054601E"/>
    <w:rsid w:val="00546184"/>
    <w:rsid w:val="0054626F"/>
    <w:rsid w:val="005463CF"/>
    <w:rsid w:val="00546411"/>
    <w:rsid w:val="00546A31"/>
    <w:rsid w:val="00546CD9"/>
    <w:rsid w:val="00546D08"/>
    <w:rsid w:val="00546DDF"/>
    <w:rsid w:val="00546E7E"/>
    <w:rsid w:val="00547245"/>
    <w:rsid w:val="00547275"/>
    <w:rsid w:val="0054754D"/>
    <w:rsid w:val="005476B2"/>
    <w:rsid w:val="00547800"/>
    <w:rsid w:val="0054792E"/>
    <w:rsid w:val="005479BF"/>
    <w:rsid w:val="00547A2F"/>
    <w:rsid w:val="00547A88"/>
    <w:rsid w:val="00547F08"/>
    <w:rsid w:val="00550172"/>
    <w:rsid w:val="0055049A"/>
    <w:rsid w:val="005505A8"/>
    <w:rsid w:val="0055060D"/>
    <w:rsid w:val="005509E0"/>
    <w:rsid w:val="00550A0E"/>
    <w:rsid w:val="00550AA3"/>
    <w:rsid w:val="00550C66"/>
    <w:rsid w:val="00550D6F"/>
    <w:rsid w:val="0055101A"/>
    <w:rsid w:val="0055115E"/>
    <w:rsid w:val="005511D5"/>
    <w:rsid w:val="005515CA"/>
    <w:rsid w:val="005517DB"/>
    <w:rsid w:val="0055192F"/>
    <w:rsid w:val="00551A88"/>
    <w:rsid w:val="00551CEC"/>
    <w:rsid w:val="00551D60"/>
    <w:rsid w:val="005520D1"/>
    <w:rsid w:val="00552174"/>
    <w:rsid w:val="005523AF"/>
    <w:rsid w:val="005528E6"/>
    <w:rsid w:val="0055297B"/>
    <w:rsid w:val="005529DA"/>
    <w:rsid w:val="00552BAF"/>
    <w:rsid w:val="00552CA4"/>
    <w:rsid w:val="00552EA3"/>
    <w:rsid w:val="005530A4"/>
    <w:rsid w:val="0055317C"/>
    <w:rsid w:val="00553956"/>
    <w:rsid w:val="00553B88"/>
    <w:rsid w:val="00553C40"/>
    <w:rsid w:val="00553D91"/>
    <w:rsid w:val="005543B3"/>
    <w:rsid w:val="005545B3"/>
    <w:rsid w:val="005546DD"/>
    <w:rsid w:val="00554895"/>
    <w:rsid w:val="00554B33"/>
    <w:rsid w:val="00554B4B"/>
    <w:rsid w:val="00554F78"/>
    <w:rsid w:val="00554FF6"/>
    <w:rsid w:val="00555443"/>
    <w:rsid w:val="0055563A"/>
    <w:rsid w:val="005556C6"/>
    <w:rsid w:val="00555740"/>
    <w:rsid w:val="00555850"/>
    <w:rsid w:val="00555A7A"/>
    <w:rsid w:val="00555F81"/>
    <w:rsid w:val="005561D5"/>
    <w:rsid w:val="005563E5"/>
    <w:rsid w:val="0055659F"/>
    <w:rsid w:val="00556748"/>
    <w:rsid w:val="005569CD"/>
    <w:rsid w:val="00556AB7"/>
    <w:rsid w:val="00556B3E"/>
    <w:rsid w:val="0055727E"/>
    <w:rsid w:val="00557668"/>
    <w:rsid w:val="005577F1"/>
    <w:rsid w:val="00557E8C"/>
    <w:rsid w:val="00557FB6"/>
    <w:rsid w:val="00557FDE"/>
    <w:rsid w:val="0056034B"/>
    <w:rsid w:val="00560454"/>
    <w:rsid w:val="00560517"/>
    <w:rsid w:val="0056051E"/>
    <w:rsid w:val="0056064A"/>
    <w:rsid w:val="00560967"/>
    <w:rsid w:val="00560B01"/>
    <w:rsid w:val="00560B1D"/>
    <w:rsid w:val="00560B92"/>
    <w:rsid w:val="00560B9D"/>
    <w:rsid w:val="00560D3F"/>
    <w:rsid w:val="005611BC"/>
    <w:rsid w:val="00561220"/>
    <w:rsid w:val="00561262"/>
    <w:rsid w:val="005612E4"/>
    <w:rsid w:val="005614C8"/>
    <w:rsid w:val="00561BFC"/>
    <w:rsid w:val="00561E13"/>
    <w:rsid w:val="00561E96"/>
    <w:rsid w:val="005620D2"/>
    <w:rsid w:val="00562137"/>
    <w:rsid w:val="00562292"/>
    <w:rsid w:val="0056249F"/>
    <w:rsid w:val="0056285F"/>
    <w:rsid w:val="005629CF"/>
    <w:rsid w:val="00562A9F"/>
    <w:rsid w:val="00562AF9"/>
    <w:rsid w:val="00562C00"/>
    <w:rsid w:val="00562C94"/>
    <w:rsid w:val="00562F4F"/>
    <w:rsid w:val="00563093"/>
    <w:rsid w:val="005630A5"/>
    <w:rsid w:val="00563142"/>
    <w:rsid w:val="005632A2"/>
    <w:rsid w:val="005634AE"/>
    <w:rsid w:val="0056352A"/>
    <w:rsid w:val="00563710"/>
    <w:rsid w:val="005637BA"/>
    <w:rsid w:val="0056399B"/>
    <w:rsid w:val="005639F4"/>
    <w:rsid w:val="00563ACD"/>
    <w:rsid w:val="00564215"/>
    <w:rsid w:val="0056431E"/>
    <w:rsid w:val="0056441C"/>
    <w:rsid w:val="005644E3"/>
    <w:rsid w:val="00564904"/>
    <w:rsid w:val="00564ACA"/>
    <w:rsid w:val="00564DE9"/>
    <w:rsid w:val="00565020"/>
    <w:rsid w:val="0056530F"/>
    <w:rsid w:val="005653B0"/>
    <w:rsid w:val="005653C2"/>
    <w:rsid w:val="0056540D"/>
    <w:rsid w:val="00565706"/>
    <w:rsid w:val="00565723"/>
    <w:rsid w:val="00565C3A"/>
    <w:rsid w:val="00565F46"/>
    <w:rsid w:val="00565F54"/>
    <w:rsid w:val="00565F9D"/>
    <w:rsid w:val="00566123"/>
    <w:rsid w:val="005666C8"/>
    <w:rsid w:val="0056698F"/>
    <w:rsid w:val="00566A9F"/>
    <w:rsid w:val="00566ACA"/>
    <w:rsid w:val="00566B51"/>
    <w:rsid w:val="00566BCE"/>
    <w:rsid w:val="00566CF5"/>
    <w:rsid w:val="00566DFF"/>
    <w:rsid w:val="00566F5C"/>
    <w:rsid w:val="00566FEC"/>
    <w:rsid w:val="00567081"/>
    <w:rsid w:val="00567195"/>
    <w:rsid w:val="005671CE"/>
    <w:rsid w:val="005674A0"/>
    <w:rsid w:val="0056763F"/>
    <w:rsid w:val="00567977"/>
    <w:rsid w:val="00567AF7"/>
    <w:rsid w:val="00567FAB"/>
    <w:rsid w:val="0057018F"/>
    <w:rsid w:val="00570245"/>
    <w:rsid w:val="005703E7"/>
    <w:rsid w:val="00570432"/>
    <w:rsid w:val="00570A0F"/>
    <w:rsid w:val="00571064"/>
    <w:rsid w:val="0057144D"/>
    <w:rsid w:val="005714EC"/>
    <w:rsid w:val="005718D9"/>
    <w:rsid w:val="00571977"/>
    <w:rsid w:val="005719EA"/>
    <w:rsid w:val="005719F7"/>
    <w:rsid w:val="00571FE2"/>
    <w:rsid w:val="005724C4"/>
    <w:rsid w:val="00572655"/>
    <w:rsid w:val="0057268D"/>
    <w:rsid w:val="005728E3"/>
    <w:rsid w:val="00573521"/>
    <w:rsid w:val="005735CC"/>
    <w:rsid w:val="00573617"/>
    <w:rsid w:val="00573871"/>
    <w:rsid w:val="00573975"/>
    <w:rsid w:val="00573A71"/>
    <w:rsid w:val="00573B3E"/>
    <w:rsid w:val="00573D55"/>
    <w:rsid w:val="00573E0E"/>
    <w:rsid w:val="00573E6B"/>
    <w:rsid w:val="00573EBB"/>
    <w:rsid w:val="00573F2F"/>
    <w:rsid w:val="005740C4"/>
    <w:rsid w:val="00574108"/>
    <w:rsid w:val="00574111"/>
    <w:rsid w:val="00574553"/>
    <w:rsid w:val="00574C55"/>
    <w:rsid w:val="00574C8E"/>
    <w:rsid w:val="0057556E"/>
    <w:rsid w:val="005755C3"/>
    <w:rsid w:val="00575622"/>
    <w:rsid w:val="00575722"/>
    <w:rsid w:val="0057585A"/>
    <w:rsid w:val="005758C4"/>
    <w:rsid w:val="00575A70"/>
    <w:rsid w:val="00575ACF"/>
    <w:rsid w:val="00576362"/>
    <w:rsid w:val="00576671"/>
    <w:rsid w:val="00576C21"/>
    <w:rsid w:val="00576C85"/>
    <w:rsid w:val="00576D6D"/>
    <w:rsid w:val="0057721B"/>
    <w:rsid w:val="00577227"/>
    <w:rsid w:val="00577742"/>
    <w:rsid w:val="005777FD"/>
    <w:rsid w:val="005778CF"/>
    <w:rsid w:val="00577A63"/>
    <w:rsid w:val="00577B70"/>
    <w:rsid w:val="00577F04"/>
    <w:rsid w:val="005800B5"/>
    <w:rsid w:val="00580179"/>
    <w:rsid w:val="00580560"/>
    <w:rsid w:val="005807C9"/>
    <w:rsid w:val="005808CF"/>
    <w:rsid w:val="00580ADE"/>
    <w:rsid w:val="00580D27"/>
    <w:rsid w:val="00580EE9"/>
    <w:rsid w:val="00581109"/>
    <w:rsid w:val="00581505"/>
    <w:rsid w:val="00581559"/>
    <w:rsid w:val="005816A6"/>
    <w:rsid w:val="0058175C"/>
    <w:rsid w:val="0058184A"/>
    <w:rsid w:val="005818C1"/>
    <w:rsid w:val="00581F0A"/>
    <w:rsid w:val="00581F38"/>
    <w:rsid w:val="00582047"/>
    <w:rsid w:val="00582058"/>
    <w:rsid w:val="005822C3"/>
    <w:rsid w:val="005822EB"/>
    <w:rsid w:val="005824A8"/>
    <w:rsid w:val="005824D9"/>
    <w:rsid w:val="005825B9"/>
    <w:rsid w:val="0058262D"/>
    <w:rsid w:val="005827BA"/>
    <w:rsid w:val="005828B1"/>
    <w:rsid w:val="00582918"/>
    <w:rsid w:val="00582A32"/>
    <w:rsid w:val="00582C85"/>
    <w:rsid w:val="00582E2D"/>
    <w:rsid w:val="00582F49"/>
    <w:rsid w:val="0058301C"/>
    <w:rsid w:val="00583146"/>
    <w:rsid w:val="005831F4"/>
    <w:rsid w:val="005831FD"/>
    <w:rsid w:val="0058337C"/>
    <w:rsid w:val="00583433"/>
    <w:rsid w:val="005835A8"/>
    <w:rsid w:val="0058364E"/>
    <w:rsid w:val="00583B2D"/>
    <w:rsid w:val="00583B4E"/>
    <w:rsid w:val="00583D06"/>
    <w:rsid w:val="00584211"/>
    <w:rsid w:val="0058469C"/>
    <w:rsid w:val="00584A2C"/>
    <w:rsid w:val="00584A4E"/>
    <w:rsid w:val="00584C2B"/>
    <w:rsid w:val="00584C9A"/>
    <w:rsid w:val="00584CED"/>
    <w:rsid w:val="00584E06"/>
    <w:rsid w:val="00584E8E"/>
    <w:rsid w:val="00584E92"/>
    <w:rsid w:val="00584F5F"/>
    <w:rsid w:val="00585004"/>
    <w:rsid w:val="0058529C"/>
    <w:rsid w:val="00585526"/>
    <w:rsid w:val="005857E4"/>
    <w:rsid w:val="00585B3A"/>
    <w:rsid w:val="00585D1C"/>
    <w:rsid w:val="00585EF3"/>
    <w:rsid w:val="0058620F"/>
    <w:rsid w:val="0058629E"/>
    <w:rsid w:val="00586383"/>
    <w:rsid w:val="0058643B"/>
    <w:rsid w:val="005864AF"/>
    <w:rsid w:val="005865F0"/>
    <w:rsid w:val="0058673B"/>
    <w:rsid w:val="00586854"/>
    <w:rsid w:val="00586886"/>
    <w:rsid w:val="00586CD6"/>
    <w:rsid w:val="00586D0F"/>
    <w:rsid w:val="00586D49"/>
    <w:rsid w:val="00586D9C"/>
    <w:rsid w:val="00586E06"/>
    <w:rsid w:val="00586F53"/>
    <w:rsid w:val="00586FBB"/>
    <w:rsid w:val="00587192"/>
    <w:rsid w:val="00587247"/>
    <w:rsid w:val="00587270"/>
    <w:rsid w:val="005875BF"/>
    <w:rsid w:val="00587782"/>
    <w:rsid w:val="0058788F"/>
    <w:rsid w:val="005878FD"/>
    <w:rsid w:val="00587C55"/>
    <w:rsid w:val="00587F87"/>
    <w:rsid w:val="00590026"/>
    <w:rsid w:val="00590382"/>
    <w:rsid w:val="00590423"/>
    <w:rsid w:val="00590521"/>
    <w:rsid w:val="0059054C"/>
    <w:rsid w:val="00590552"/>
    <w:rsid w:val="005906AA"/>
    <w:rsid w:val="00590892"/>
    <w:rsid w:val="00590C1A"/>
    <w:rsid w:val="00590D07"/>
    <w:rsid w:val="00590D8C"/>
    <w:rsid w:val="00590F3A"/>
    <w:rsid w:val="005911F8"/>
    <w:rsid w:val="00591480"/>
    <w:rsid w:val="005915B4"/>
    <w:rsid w:val="00591624"/>
    <w:rsid w:val="0059169F"/>
    <w:rsid w:val="005916EB"/>
    <w:rsid w:val="0059178E"/>
    <w:rsid w:val="005918A3"/>
    <w:rsid w:val="00591A87"/>
    <w:rsid w:val="00591E73"/>
    <w:rsid w:val="00591FEB"/>
    <w:rsid w:val="00592215"/>
    <w:rsid w:val="00592450"/>
    <w:rsid w:val="005924D4"/>
    <w:rsid w:val="00592537"/>
    <w:rsid w:val="0059282F"/>
    <w:rsid w:val="00592A41"/>
    <w:rsid w:val="00592AA5"/>
    <w:rsid w:val="00592D79"/>
    <w:rsid w:val="00592E39"/>
    <w:rsid w:val="00592E4D"/>
    <w:rsid w:val="00592EBA"/>
    <w:rsid w:val="00593018"/>
    <w:rsid w:val="005935AD"/>
    <w:rsid w:val="005936AE"/>
    <w:rsid w:val="005936D6"/>
    <w:rsid w:val="0059376B"/>
    <w:rsid w:val="00593A61"/>
    <w:rsid w:val="00593CC8"/>
    <w:rsid w:val="00593DEB"/>
    <w:rsid w:val="00593F15"/>
    <w:rsid w:val="00593F65"/>
    <w:rsid w:val="00594184"/>
    <w:rsid w:val="00594230"/>
    <w:rsid w:val="0059429D"/>
    <w:rsid w:val="00594528"/>
    <w:rsid w:val="0059466E"/>
    <w:rsid w:val="005946E3"/>
    <w:rsid w:val="00594711"/>
    <w:rsid w:val="005948D4"/>
    <w:rsid w:val="00594A01"/>
    <w:rsid w:val="00594DE1"/>
    <w:rsid w:val="00594EA8"/>
    <w:rsid w:val="00594FB3"/>
    <w:rsid w:val="00595057"/>
    <w:rsid w:val="005950ED"/>
    <w:rsid w:val="0059532D"/>
    <w:rsid w:val="00595339"/>
    <w:rsid w:val="00595752"/>
    <w:rsid w:val="00595B31"/>
    <w:rsid w:val="00595E06"/>
    <w:rsid w:val="00595F09"/>
    <w:rsid w:val="00596182"/>
    <w:rsid w:val="00596184"/>
    <w:rsid w:val="005961EF"/>
    <w:rsid w:val="00596356"/>
    <w:rsid w:val="005963AD"/>
    <w:rsid w:val="00596490"/>
    <w:rsid w:val="0059665D"/>
    <w:rsid w:val="0059695A"/>
    <w:rsid w:val="005969A1"/>
    <w:rsid w:val="00596AE7"/>
    <w:rsid w:val="00596B99"/>
    <w:rsid w:val="00596B9A"/>
    <w:rsid w:val="00596E39"/>
    <w:rsid w:val="00596EA2"/>
    <w:rsid w:val="00596EDB"/>
    <w:rsid w:val="005970C6"/>
    <w:rsid w:val="0059717B"/>
    <w:rsid w:val="0059730C"/>
    <w:rsid w:val="0059739B"/>
    <w:rsid w:val="0059752E"/>
    <w:rsid w:val="00597742"/>
    <w:rsid w:val="00597898"/>
    <w:rsid w:val="00597A8B"/>
    <w:rsid w:val="00597A9A"/>
    <w:rsid w:val="00597D8F"/>
    <w:rsid w:val="005A00A3"/>
    <w:rsid w:val="005A0205"/>
    <w:rsid w:val="005A059B"/>
    <w:rsid w:val="005A05BB"/>
    <w:rsid w:val="005A05BE"/>
    <w:rsid w:val="005A0A47"/>
    <w:rsid w:val="005A0ABC"/>
    <w:rsid w:val="005A0E6E"/>
    <w:rsid w:val="005A0F10"/>
    <w:rsid w:val="005A10D5"/>
    <w:rsid w:val="005A122B"/>
    <w:rsid w:val="005A1394"/>
    <w:rsid w:val="005A15EC"/>
    <w:rsid w:val="005A1733"/>
    <w:rsid w:val="005A1749"/>
    <w:rsid w:val="005A1BB9"/>
    <w:rsid w:val="005A1C59"/>
    <w:rsid w:val="005A1CD3"/>
    <w:rsid w:val="005A1E57"/>
    <w:rsid w:val="005A1E8E"/>
    <w:rsid w:val="005A1F42"/>
    <w:rsid w:val="005A1F4B"/>
    <w:rsid w:val="005A20D3"/>
    <w:rsid w:val="005A20F9"/>
    <w:rsid w:val="005A2425"/>
    <w:rsid w:val="005A2447"/>
    <w:rsid w:val="005A270F"/>
    <w:rsid w:val="005A29C8"/>
    <w:rsid w:val="005A2BE1"/>
    <w:rsid w:val="005A2BFF"/>
    <w:rsid w:val="005A2D6E"/>
    <w:rsid w:val="005A2EF3"/>
    <w:rsid w:val="005A3177"/>
    <w:rsid w:val="005A33F8"/>
    <w:rsid w:val="005A3808"/>
    <w:rsid w:val="005A3835"/>
    <w:rsid w:val="005A389C"/>
    <w:rsid w:val="005A38BC"/>
    <w:rsid w:val="005A3A83"/>
    <w:rsid w:val="005A3CFF"/>
    <w:rsid w:val="005A3D8C"/>
    <w:rsid w:val="005A3EFA"/>
    <w:rsid w:val="005A4163"/>
    <w:rsid w:val="005A4445"/>
    <w:rsid w:val="005A4497"/>
    <w:rsid w:val="005A4662"/>
    <w:rsid w:val="005A4811"/>
    <w:rsid w:val="005A497F"/>
    <w:rsid w:val="005A4AEF"/>
    <w:rsid w:val="005A4AFF"/>
    <w:rsid w:val="005A4BD1"/>
    <w:rsid w:val="005A4C32"/>
    <w:rsid w:val="005A4D4B"/>
    <w:rsid w:val="005A4F9D"/>
    <w:rsid w:val="005A5167"/>
    <w:rsid w:val="005A537E"/>
    <w:rsid w:val="005A54A3"/>
    <w:rsid w:val="005A562B"/>
    <w:rsid w:val="005A5670"/>
    <w:rsid w:val="005A56A4"/>
    <w:rsid w:val="005A56BC"/>
    <w:rsid w:val="005A5789"/>
    <w:rsid w:val="005A5883"/>
    <w:rsid w:val="005A5937"/>
    <w:rsid w:val="005A59AB"/>
    <w:rsid w:val="005A5AAE"/>
    <w:rsid w:val="005A5CBC"/>
    <w:rsid w:val="005A602D"/>
    <w:rsid w:val="005A6709"/>
    <w:rsid w:val="005A6901"/>
    <w:rsid w:val="005A6DD9"/>
    <w:rsid w:val="005A710C"/>
    <w:rsid w:val="005A71C9"/>
    <w:rsid w:val="005A727A"/>
    <w:rsid w:val="005A7531"/>
    <w:rsid w:val="005A7766"/>
    <w:rsid w:val="005A787C"/>
    <w:rsid w:val="005A78F6"/>
    <w:rsid w:val="005A7BC7"/>
    <w:rsid w:val="005A7BE1"/>
    <w:rsid w:val="005B00D8"/>
    <w:rsid w:val="005B0212"/>
    <w:rsid w:val="005B0279"/>
    <w:rsid w:val="005B0364"/>
    <w:rsid w:val="005B05AF"/>
    <w:rsid w:val="005B060A"/>
    <w:rsid w:val="005B062B"/>
    <w:rsid w:val="005B0B1E"/>
    <w:rsid w:val="005B0BC0"/>
    <w:rsid w:val="005B0C1E"/>
    <w:rsid w:val="005B0CE9"/>
    <w:rsid w:val="005B0E2F"/>
    <w:rsid w:val="005B0FC9"/>
    <w:rsid w:val="005B1422"/>
    <w:rsid w:val="005B14C1"/>
    <w:rsid w:val="005B16BF"/>
    <w:rsid w:val="005B16DE"/>
    <w:rsid w:val="005B1910"/>
    <w:rsid w:val="005B1915"/>
    <w:rsid w:val="005B195F"/>
    <w:rsid w:val="005B1AF4"/>
    <w:rsid w:val="005B1D92"/>
    <w:rsid w:val="005B1E0F"/>
    <w:rsid w:val="005B222F"/>
    <w:rsid w:val="005B2278"/>
    <w:rsid w:val="005B256F"/>
    <w:rsid w:val="005B25A8"/>
    <w:rsid w:val="005B25C1"/>
    <w:rsid w:val="005B25E9"/>
    <w:rsid w:val="005B2669"/>
    <w:rsid w:val="005B2777"/>
    <w:rsid w:val="005B2869"/>
    <w:rsid w:val="005B2BD1"/>
    <w:rsid w:val="005B2E6D"/>
    <w:rsid w:val="005B3255"/>
    <w:rsid w:val="005B3428"/>
    <w:rsid w:val="005B344D"/>
    <w:rsid w:val="005B3493"/>
    <w:rsid w:val="005B35D2"/>
    <w:rsid w:val="005B362A"/>
    <w:rsid w:val="005B3AFD"/>
    <w:rsid w:val="005B3CD8"/>
    <w:rsid w:val="005B3DBD"/>
    <w:rsid w:val="005B4518"/>
    <w:rsid w:val="005B474D"/>
    <w:rsid w:val="005B48A5"/>
    <w:rsid w:val="005B4A08"/>
    <w:rsid w:val="005B4A5A"/>
    <w:rsid w:val="005B50B5"/>
    <w:rsid w:val="005B524E"/>
    <w:rsid w:val="005B5261"/>
    <w:rsid w:val="005B551C"/>
    <w:rsid w:val="005B5795"/>
    <w:rsid w:val="005B58C0"/>
    <w:rsid w:val="005B59CB"/>
    <w:rsid w:val="005B5B09"/>
    <w:rsid w:val="005B5C24"/>
    <w:rsid w:val="005B5C58"/>
    <w:rsid w:val="005B5E3A"/>
    <w:rsid w:val="005B5E45"/>
    <w:rsid w:val="005B6001"/>
    <w:rsid w:val="005B626B"/>
    <w:rsid w:val="005B659B"/>
    <w:rsid w:val="005B6860"/>
    <w:rsid w:val="005B6886"/>
    <w:rsid w:val="005B72D3"/>
    <w:rsid w:val="005B738A"/>
    <w:rsid w:val="005B739C"/>
    <w:rsid w:val="005B7DF7"/>
    <w:rsid w:val="005B7E32"/>
    <w:rsid w:val="005B7E4B"/>
    <w:rsid w:val="005B7F6B"/>
    <w:rsid w:val="005C004F"/>
    <w:rsid w:val="005C02C4"/>
    <w:rsid w:val="005C0620"/>
    <w:rsid w:val="005C0AC7"/>
    <w:rsid w:val="005C0E39"/>
    <w:rsid w:val="005C146B"/>
    <w:rsid w:val="005C17A4"/>
    <w:rsid w:val="005C18C6"/>
    <w:rsid w:val="005C1A85"/>
    <w:rsid w:val="005C1BA6"/>
    <w:rsid w:val="005C1E5A"/>
    <w:rsid w:val="005C22C3"/>
    <w:rsid w:val="005C2644"/>
    <w:rsid w:val="005C29D1"/>
    <w:rsid w:val="005C2F60"/>
    <w:rsid w:val="005C2FA4"/>
    <w:rsid w:val="005C3015"/>
    <w:rsid w:val="005C3224"/>
    <w:rsid w:val="005C3332"/>
    <w:rsid w:val="005C3650"/>
    <w:rsid w:val="005C3795"/>
    <w:rsid w:val="005C3883"/>
    <w:rsid w:val="005C3BB0"/>
    <w:rsid w:val="005C3D7C"/>
    <w:rsid w:val="005C3DAA"/>
    <w:rsid w:val="005C3ECB"/>
    <w:rsid w:val="005C3F98"/>
    <w:rsid w:val="005C41C3"/>
    <w:rsid w:val="005C42A0"/>
    <w:rsid w:val="005C433C"/>
    <w:rsid w:val="005C4361"/>
    <w:rsid w:val="005C4868"/>
    <w:rsid w:val="005C4ADA"/>
    <w:rsid w:val="005C4D3A"/>
    <w:rsid w:val="005C52BD"/>
    <w:rsid w:val="005C5646"/>
    <w:rsid w:val="005C5976"/>
    <w:rsid w:val="005C598C"/>
    <w:rsid w:val="005C5A9D"/>
    <w:rsid w:val="005C6227"/>
    <w:rsid w:val="005C658D"/>
    <w:rsid w:val="005C666A"/>
    <w:rsid w:val="005C670B"/>
    <w:rsid w:val="005C6D1A"/>
    <w:rsid w:val="005C6DAB"/>
    <w:rsid w:val="005C6F40"/>
    <w:rsid w:val="005C71B7"/>
    <w:rsid w:val="005C71D4"/>
    <w:rsid w:val="005C7674"/>
    <w:rsid w:val="005C779D"/>
    <w:rsid w:val="005C79F8"/>
    <w:rsid w:val="005C7ABB"/>
    <w:rsid w:val="005C7AC5"/>
    <w:rsid w:val="005C7B3B"/>
    <w:rsid w:val="005C7BA3"/>
    <w:rsid w:val="005C7CDA"/>
    <w:rsid w:val="005C7D24"/>
    <w:rsid w:val="005C7EE2"/>
    <w:rsid w:val="005C7F2C"/>
    <w:rsid w:val="005D04EB"/>
    <w:rsid w:val="005D0707"/>
    <w:rsid w:val="005D0A1C"/>
    <w:rsid w:val="005D0B56"/>
    <w:rsid w:val="005D0C4E"/>
    <w:rsid w:val="005D0D06"/>
    <w:rsid w:val="005D0E53"/>
    <w:rsid w:val="005D0E96"/>
    <w:rsid w:val="005D0EA6"/>
    <w:rsid w:val="005D1196"/>
    <w:rsid w:val="005D11DD"/>
    <w:rsid w:val="005D12CE"/>
    <w:rsid w:val="005D1505"/>
    <w:rsid w:val="005D1881"/>
    <w:rsid w:val="005D199C"/>
    <w:rsid w:val="005D1ABC"/>
    <w:rsid w:val="005D1B11"/>
    <w:rsid w:val="005D1FA0"/>
    <w:rsid w:val="005D2124"/>
    <w:rsid w:val="005D2157"/>
    <w:rsid w:val="005D22E7"/>
    <w:rsid w:val="005D23DF"/>
    <w:rsid w:val="005D25F3"/>
    <w:rsid w:val="005D2A77"/>
    <w:rsid w:val="005D2A7A"/>
    <w:rsid w:val="005D2A8C"/>
    <w:rsid w:val="005D2C6D"/>
    <w:rsid w:val="005D2CFB"/>
    <w:rsid w:val="005D2E04"/>
    <w:rsid w:val="005D3215"/>
    <w:rsid w:val="005D3253"/>
    <w:rsid w:val="005D35A2"/>
    <w:rsid w:val="005D399A"/>
    <w:rsid w:val="005D39B9"/>
    <w:rsid w:val="005D3A25"/>
    <w:rsid w:val="005D3D80"/>
    <w:rsid w:val="005D3FDF"/>
    <w:rsid w:val="005D4385"/>
    <w:rsid w:val="005D4D05"/>
    <w:rsid w:val="005D4D58"/>
    <w:rsid w:val="005D4EAF"/>
    <w:rsid w:val="005D4FC9"/>
    <w:rsid w:val="005D50BF"/>
    <w:rsid w:val="005D522E"/>
    <w:rsid w:val="005D52B5"/>
    <w:rsid w:val="005D5551"/>
    <w:rsid w:val="005D562D"/>
    <w:rsid w:val="005D56CE"/>
    <w:rsid w:val="005D5879"/>
    <w:rsid w:val="005D5994"/>
    <w:rsid w:val="005D5B52"/>
    <w:rsid w:val="005D5D21"/>
    <w:rsid w:val="005D5D2E"/>
    <w:rsid w:val="005D6556"/>
    <w:rsid w:val="005D65A3"/>
    <w:rsid w:val="005D6900"/>
    <w:rsid w:val="005D6995"/>
    <w:rsid w:val="005D69D8"/>
    <w:rsid w:val="005D6B78"/>
    <w:rsid w:val="005D6C9A"/>
    <w:rsid w:val="005D6DFD"/>
    <w:rsid w:val="005D6E8B"/>
    <w:rsid w:val="005D6EEB"/>
    <w:rsid w:val="005D6FE6"/>
    <w:rsid w:val="005D7057"/>
    <w:rsid w:val="005D7073"/>
    <w:rsid w:val="005D717D"/>
    <w:rsid w:val="005D71C1"/>
    <w:rsid w:val="005D7306"/>
    <w:rsid w:val="005D7308"/>
    <w:rsid w:val="005D7418"/>
    <w:rsid w:val="005D7546"/>
    <w:rsid w:val="005D75EF"/>
    <w:rsid w:val="005D76DF"/>
    <w:rsid w:val="005D7DDA"/>
    <w:rsid w:val="005D7E40"/>
    <w:rsid w:val="005E0570"/>
    <w:rsid w:val="005E09FF"/>
    <w:rsid w:val="005E0D9E"/>
    <w:rsid w:val="005E1006"/>
    <w:rsid w:val="005E1139"/>
    <w:rsid w:val="005E1478"/>
    <w:rsid w:val="005E15F4"/>
    <w:rsid w:val="005E18B1"/>
    <w:rsid w:val="005E18BD"/>
    <w:rsid w:val="005E1966"/>
    <w:rsid w:val="005E1B34"/>
    <w:rsid w:val="005E1B6E"/>
    <w:rsid w:val="005E1BF1"/>
    <w:rsid w:val="005E1CFE"/>
    <w:rsid w:val="005E1E68"/>
    <w:rsid w:val="005E1E9F"/>
    <w:rsid w:val="005E2053"/>
    <w:rsid w:val="005E22DC"/>
    <w:rsid w:val="005E230B"/>
    <w:rsid w:val="005E238D"/>
    <w:rsid w:val="005E2394"/>
    <w:rsid w:val="005E23A5"/>
    <w:rsid w:val="005E262D"/>
    <w:rsid w:val="005E27CC"/>
    <w:rsid w:val="005E2857"/>
    <w:rsid w:val="005E28C7"/>
    <w:rsid w:val="005E2940"/>
    <w:rsid w:val="005E29A6"/>
    <w:rsid w:val="005E2A17"/>
    <w:rsid w:val="005E2B90"/>
    <w:rsid w:val="005E2C94"/>
    <w:rsid w:val="005E2CF8"/>
    <w:rsid w:val="005E2D7D"/>
    <w:rsid w:val="005E2DD6"/>
    <w:rsid w:val="005E2E8F"/>
    <w:rsid w:val="005E2EAC"/>
    <w:rsid w:val="005E2EBE"/>
    <w:rsid w:val="005E2F2A"/>
    <w:rsid w:val="005E3077"/>
    <w:rsid w:val="005E30B9"/>
    <w:rsid w:val="005E30EF"/>
    <w:rsid w:val="005E335D"/>
    <w:rsid w:val="005E3556"/>
    <w:rsid w:val="005E35AD"/>
    <w:rsid w:val="005E3623"/>
    <w:rsid w:val="005E3919"/>
    <w:rsid w:val="005E3A11"/>
    <w:rsid w:val="005E3A8D"/>
    <w:rsid w:val="005E3B7C"/>
    <w:rsid w:val="005E3CF6"/>
    <w:rsid w:val="005E3DF2"/>
    <w:rsid w:val="005E47BC"/>
    <w:rsid w:val="005E48C2"/>
    <w:rsid w:val="005E4CA8"/>
    <w:rsid w:val="005E4D83"/>
    <w:rsid w:val="005E55A0"/>
    <w:rsid w:val="005E55DD"/>
    <w:rsid w:val="005E5899"/>
    <w:rsid w:val="005E5A3C"/>
    <w:rsid w:val="005E5E40"/>
    <w:rsid w:val="005E610B"/>
    <w:rsid w:val="005E6340"/>
    <w:rsid w:val="005E67A8"/>
    <w:rsid w:val="005E6892"/>
    <w:rsid w:val="005E69E8"/>
    <w:rsid w:val="005E6F80"/>
    <w:rsid w:val="005E7054"/>
    <w:rsid w:val="005E7528"/>
    <w:rsid w:val="005E7562"/>
    <w:rsid w:val="005E75E9"/>
    <w:rsid w:val="005E7788"/>
    <w:rsid w:val="005E7868"/>
    <w:rsid w:val="005E798D"/>
    <w:rsid w:val="005E7A02"/>
    <w:rsid w:val="005E7ACC"/>
    <w:rsid w:val="005E7E31"/>
    <w:rsid w:val="005E7FD5"/>
    <w:rsid w:val="005F013D"/>
    <w:rsid w:val="005F0369"/>
    <w:rsid w:val="005F06AC"/>
    <w:rsid w:val="005F06EA"/>
    <w:rsid w:val="005F0863"/>
    <w:rsid w:val="005F0890"/>
    <w:rsid w:val="005F09A0"/>
    <w:rsid w:val="005F09FF"/>
    <w:rsid w:val="005F0A16"/>
    <w:rsid w:val="005F0A82"/>
    <w:rsid w:val="005F0DE1"/>
    <w:rsid w:val="005F0E04"/>
    <w:rsid w:val="005F0EE3"/>
    <w:rsid w:val="005F1045"/>
    <w:rsid w:val="005F11F7"/>
    <w:rsid w:val="005F1359"/>
    <w:rsid w:val="005F13E9"/>
    <w:rsid w:val="005F15B1"/>
    <w:rsid w:val="005F166B"/>
    <w:rsid w:val="005F17DF"/>
    <w:rsid w:val="005F18C3"/>
    <w:rsid w:val="005F1936"/>
    <w:rsid w:val="005F19B2"/>
    <w:rsid w:val="005F1B5E"/>
    <w:rsid w:val="005F1B62"/>
    <w:rsid w:val="005F1C34"/>
    <w:rsid w:val="005F1EF4"/>
    <w:rsid w:val="005F1FEB"/>
    <w:rsid w:val="005F2030"/>
    <w:rsid w:val="005F26C4"/>
    <w:rsid w:val="005F2A1B"/>
    <w:rsid w:val="005F31D8"/>
    <w:rsid w:val="005F3211"/>
    <w:rsid w:val="005F33A1"/>
    <w:rsid w:val="005F3476"/>
    <w:rsid w:val="005F351C"/>
    <w:rsid w:val="005F35A3"/>
    <w:rsid w:val="005F35A8"/>
    <w:rsid w:val="005F35CC"/>
    <w:rsid w:val="005F375A"/>
    <w:rsid w:val="005F390A"/>
    <w:rsid w:val="005F3F1F"/>
    <w:rsid w:val="005F4101"/>
    <w:rsid w:val="005F41DD"/>
    <w:rsid w:val="005F424C"/>
    <w:rsid w:val="005F432A"/>
    <w:rsid w:val="005F44C5"/>
    <w:rsid w:val="005F4784"/>
    <w:rsid w:val="005F4871"/>
    <w:rsid w:val="005F488F"/>
    <w:rsid w:val="005F4B85"/>
    <w:rsid w:val="005F4BB8"/>
    <w:rsid w:val="005F4BD0"/>
    <w:rsid w:val="005F4CC8"/>
    <w:rsid w:val="005F4F2C"/>
    <w:rsid w:val="005F4F5B"/>
    <w:rsid w:val="005F546E"/>
    <w:rsid w:val="005F54C9"/>
    <w:rsid w:val="005F5579"/>
    <w:rsid w:val="005F5699"/>
    <w:rsid w:val="005F56D2"/>
    <w:rsid w:val="005F5781"/>
    <w:rsid w:val="005F5A5A"/>
    <w:rsid w:val="005F5A9D"/>
    <w:rsid w:val="005F5D4B"/>
    <w:rsid w:val="005F5D95"/>
    <w:rsid w:val="005F6228"/>
    <w:rsid w:val="005F66C5"/>
    <w:rsid w:val="005F673D"/>
    <w:rsid w:val="005F696E"/>
    <w:rsid w:val="005F71EF"/>
    <w:rsid w:val="005F7295"/>
    <w:rsid w:val="005F7296"/>
    <w:rsid w:val="005F72A3"/>
    <w:rsid w:val="005F743C"/>
    <w:rsid w:val="005F75AE"/>
    <w:rsid w:val="005F7B05"/>
    <w:rsid w:val="005F7B25"/>
    <w:rsid w:val="005F7C41"/>
    <w:rsid w:val="005F7C94"/>
    <w:rsid w:val="005F7DEB"/>
    <w:rsid w:val="0060026F"/>
    <w:rsid w:val="00600371"/>
    <w:rsid w:val="006003C3"/>
    <w:rsid w:val="00600483"/>
    <w:rsid w:val="0060053B"/>
    <w:rsid w:val="00600900"/>
    <w:rsid w:val="00600D24"/>
    <w:rsid w:val="00600E01"/>
    <w:rsid w:val="00600F6B"/>
    <w:rsid w:val="00600FAF"/>
    <w:rsid w:val="00601331"/>
    <w:rsid w:val="006014FF"/>
    <w:rsid w:val="006015BE"/>
    <w:rsid w:val="00601BE3"/>
    <w:rsid w:val="00602188"/>
    <w:rsid w:val="00602198"/>
    <w:rsid w:val="00602278"/>
    <w:rsid w:val="00602318"/>
    <w:rsid w:val="006023E4"/>
    <w:rsid w:val="0060244F"/>
    <w:rsid w:val="00602465"/>
    <w:rsid w:val="00602481"/>
    <w:rsid w:val="006028C2"/>
    <w:rsid w:val="00602A83"/>
    <w:rsid w:val="00602AA3"/>
    <w:rsid w:val="00602AF1"/>
    <w:rsid w:val="00602BB3"/>
    <w:rsid w:val="00602DC7"/>
    <w:rsid w:val="0060305A"/>
    <w:rsid w:val="006030D3"/>
    <w:rsid w:val="00603304"/>
    <w:rsid w:val="00603A74"/>
    <w:rsid w:val="00603D7B"/>
    <w:rsid w:val="00603E50"/>
    <w:rsid w:val="00603F50"/>
    <w:rsid w:val="006040D4"/>
    <w:rsid w:val="00604148"/>
    <w:rsid w:val="00604185"/>
    <w:rsid w:val="006043B9"/>
    <w:rsid w:val="006044B4"/>
    <w:rsid w:val="00604582"/>
    <w:rsid w:val="00604A67"/>
    <w:rsid w:val="00604B36"/>
    <w:rsid w:val="00604D39"/>
    <w:rsid w:val="00604F2E"/>
    <w:rsid w:val="0060514A"/>
    <w:rsid w:val="00605284"/>
    <w:rsid w:val="00605371"/>
    <w:rsid w:val="006058BE"/>
    <w:rsid w:val="006059D0"/>
    <w:rsid w:val="00605A81"/>
    <w:rsid w:val="00605B36"/>
    <w:rsid w:val="00605B4F"/>
    <w:rsid w:val="00605C8D"/>
    <w:rsid w:val="00605CBA"/>
    <w:rsid w:val="00606163"/>
    <w:rsid w:val="006065FF"/>
    <w:rsid w:val="00606716"/>
    <w:rsid w:val="006067E8"/>
    <w:rsid w:val="0060684C"/>
    <w:rsid w:val="006069C2"/>
    <w:rsid w:val="00606AAB"/>
    <w:rsid w:val="00606AFB"/>
    <w:rsid w:val="00606BD7"/>
    <w:rsid w:val="00606BFB"/>
    <w:rsid w:val="00606CC7"/>
    <w:rsid w:val="00606CEC"/>
    <w:rsid w:val="00606DFF"/>
    <w:rsid w:val="00606F2D"/>
    <w:rsid w:val="0060728D"/>
    <w:rsid w:val="006075C6"/>
    <w:rsid w:val="00607AD5"/>
    <w:rsid w:val="00607D35"/>
    <w:rsid w:val="00607D71"/>
    <w:rsid w:val="00607F69"/>
    <w:rsid w:val="00610319"/>
    <w:rsid w:val="00610342"/>
    <w:rsid w:val="00610387"/>
    <w:rsid w:val="00610686"/>
    <w:rsid w:val="0061079A"/>
    <w:rsid w:val="00610A14"/>
    <w:rsid w:val="00610A89"/>
    <w:rsid w:val="00610C1C"/>
    <w:rsid w:val="00610F5D"/>
    <w:rsid w:val="0061127E"/>
    <w:rsid w:val="0061166F"/>
    <w:rsid w:val="006116F9"/>
    <w:rsid w:val="006119A9"/>
    <w:rsid w:val="00611A7D"/>
    <w:rsid w:val="00611AD1"/>
    <w:rsid w:val="00611B57"/>
    <w:rsid w:val="00611F3D"/>
    <w:rsid w:val="00611FA3"/>
    <w:rsid w:val="00612019"/>
    <w:rsid w:val="006121A9"/>
    <w:rsid w:val="00612279"/>
    <w:rsid w:val="0061248D"/>
    <w:rsid w:val="006125C0"/>
    <w:rsid w:val="00612933"/>
    <w:rsid w:val="00612D96"/>
    <w:rsid w:val="00612DB7"/>
    <w:rsid w:val="00612F56"/>
    <w:rsid w:val="00612FBA"/>
    <w:rsid w:val="0061316F"/>
    <w:rsid w:val="006136B4"/>
    <w:rsid w:val="006136D4"/>
    <w:rsid w:val="00613762"/>
    <w:rsid w:val="006149C7"/>
    <w:rsid w:val="00614BFB"/>
    <w:rsid w:val="00614D0A"/>
    <w:rsid w:val="00614DB1"/>
    <w:rsid w:val="00615104"/>
    <w:rsid w:val="006153A9"/>
    <w:rsid w:val="00615600"/>
    <w:rsid w:val="006159FA"/>
    <w:rsid w:val="00615A32"/>
    <w:rsid w:val="00615A74"/>
    <w:rsid w:val="00615AA9"/>
    <w:rsid w:val="00616014"/>
    <w:rsid w:val="006163DE"/>
    <w:rsid w:val="00616944"/>
    <w:rsid w:val="00616A41"/>
    <w:rsid w:val="00616B44"/>
    <w:rsid w:val="00616F01"/>
    <w:rsid w:val="00617068"/>
    <w:rsid w:val="0061708E"/>
    <w:rsid w:val="00617405"/>
    <w:rsid w:val="0061756D"/>
    <w:rsid w:val="00617635"/>
    <w:rsid w:val="0061767C"/>
    <w:rsid w:val="00617ABB"/>
    <w:rsid w:val="00617B56"/>
    <w:rsid w:val="00617B7D"/>
    <w:rsid w:val="00617CC1"/>
    <w:rsid w:val="00617D02"/>
    <w:rsid w:val="00617E07"/>
    <w:rsid w:val="00617EFF"/>
    <w:rsid w:val="00617F61"/>
    <w:rsid w:val="00617F94"/>
    <w:rsid w:val="0062015E"/>
    <w:rsid w:val="0062016D"/>
    <w:rsid w:val="006201D8"/>
    <w:rsid w:val="00620388"/>
    <w:rsid w:val="006204E2"/>
    <w:rsid w:val="0062059E"/>
    <w:rsid w:val="0062081F"/>
    <w:rsid w:val="00620D01"/>
    <w:rsid w:val="00620F77"/>
    <w:rsid w:val="0062120F"/>
    <w:rsid w:val="0062195C"/>
    <w:rsid w:val="00621B8A"/>
    <w:rsid w:val="00621C86"/>
    <w:rsid w:val="00621D25"/>
    <w:rsid w:val="00621E47"/>
    <w:rsid w:val="00621F0A"/>
    <w:rsid w:val="00621F6D"/>
    <w:rsid w:val="006221DE"/>
    <w:rsid w:val="00622414"/>
    <w:rsid w:val="006227A3"/>
    <w:rsid w:val="00622A0A"/>
    <w:rsid w:val="00622A1A"/>
    <w:rsid w:val="00622A99"/>
    <w:rsid w:val="00622B25"/>
    <w:rsid w:val="00622D2E"/>
    <w:rsid w:val="006234D7"/>
    <w:rsid w:val="00623543"/>
    <w:rsid w:val="006235B9"/>
    <w:rsid w:val="00623690"/>
    <w:rsid w:val="0062378B"/>
    <w:rsid w:val="0062379F"/>
    <w:rsid w:val="006239A5"/>
    <w:rsid w:val="00623D1F"/>
    <w:rsid w:val="00623DDB"/>
    <w:rsid w:val="00623EBB"/>
    <w:rsid w:val="00624056"/>
    <w:rsid w:val="00624165"/>
    <w:rsid w:val="00624474"/>
    <w:rsid w:val="0062463E"/>
    <w:rsid w:val="0062466E"/>
    <w:rsid w:val="006246AC"/>
    <w:rsid w:val="0062472D"/>
    <w:rsid w:val="0062479A"/>
    <w:rsid w:val="00624816"/>
    <w:rsid w:val="0062487E"/>
    <w:rsid w:val="00624AF0"/>
    <w:rsid w:val="00624B35"/>
    <w:rsid w:val="00624BFA"/>
    <w:rsid w:val="00624E51"/>
    <w:rsid w:val="0062501C"/>
    <w:rsid w:val="0062520D"/>
    <w:rsid w:val="00625286"/>
    <w:rsid w:val="006253DB"/>
    <w:rsid w:val="006254E1"/>
    <w:rsid w:val="0062562D"/>
    <w:rsid w:val="00625832"/>
    <w:rsid w:val="00625861"/>
    <w:rsid w:val="00625B26"/>
    <w:rsid w:val="00625B40"/>
    <w:rsid w:val="00625DC6"/>
    <w:rsid w:val="00625EA1"/>
    <w:rsid w:val="00625EFE"/>
    <w:rsid w:val="006262FC"/>
    <w:rsid w:val="006263C5"/>
    <w:rsid w:val="006268EB"/>
    <w:rsid w:val="00626AF5"/>
    <w:rsid w:val="00626E42"/>
    <w:rsid w:val="00627163"/>
    <w:rsid w:val="006272F2"/>
    <w:rsid w:val="0062762C"/>
    <w:rsid w:val="006276D1"/>
    <w:rsid w:val="00627C0C"/>
    <w:rsid w:val="00627E49"/>
    <w:rsid w:val="00627EFA"/>
    <w:rsid w:val="00630011"/>
    <w:rsid w:val="006304D3"/>
    <w:rsid w:val="006306BD"/>
    <w:rsid w:val="00630ACD"/>
    <w:rsid w:val="00630B33"/>
    <w:rsid w:val="00630BE5"/>
    <w:rsid w:val="00630CC5"/>
    <w:rsid w:val="00630D57"/>
    <w:rsid w:val="00631150"/>
    <w:rsid w:val="00631302"/>
    <w:rsid w:val="00631501"/>
    <w:rsid w:val="006315F9"/>
    <w:rsid w:val="006319C8"/>
    <w:rsid w:val="00631B69"/>
    <w:rsid w:val="00631BB6"/>
    <w:rsid w:val="00631D6A"/>
    <w:rsid w:val="006320E1"/>
    <w:rsid w:val="006324ED"/>
    <w:rsid w:val="006327D2"/>
    <w:rsid w:val="00633096"/>
    <w:rsid w:val="00633383"/>
    <w:rsid w:val="0063348B"/>
    <w:rsid w:val="006334EE"/>
    <w:rsid w:val="006335C3"/>
    <w:rsid w:val="006336CA"/>
    <w:rsid w:val="00633747"/>
    <w:rsid w:val="00633C2C"/>
    <w:rsid w:val="00633F05"/>
    <w:rsid w:val="0063424F"/>
    <w:rsid w:val="00634542"/>
    <w:rsid w:val="00634598"/>
    <w:rsid w:val="006346EB"/>
    <w:rsid w:val="00634B6E"/>
    <w:rsid w:val="00634F6F"/>
    <w:rsid w:val="0063512B"/>
    <w:rsid w:val="006357A2"/>
    <w:rsid w:val="00635952"/>
    <w:rsid w:val="00635BBF"/>
    <w:rsid w:val="00635E6E"/>
    <w:rsid w:val="00635EB7"/>
    <w:rsid w:val="00635FE5"/>
    <w:rsid w:val="00635FF8"/>
    <w:rsid w:val="006361BD"/>
    <w:rsid w:val="00636277"/>
    <w:rsid w:val="006362E4"/>
    <w:rsid w:val="00636477"/>
    <w:rsid w:val="006366A5"/>
    <w:rsid w:val="00636898"/>
    <w:rsid w:val="006368E7"/>
    <w:rsid w:val="0063691A"/>
    <w:rsid w:val="006369C6"/>
    <w:rsid w:val="00636AF1"/>
    <w:rsid w:val="00636C27"/>
    <w:rsid w:val="00636CC8"/>
    <w:rsid w:val="00636FCF"/>
    <w:rsid w:val="006370D2"/>
    <w:rsid w:val="006371CA"/>
    <w:rsid w:val="0063720A"/>
    <w:rsid w:val="00637338"/>
    <w:rsid w:val="0063746A"/>
    <w:rsid w:val="006374C3"/>
    <w:rsid w:val="00637530"/>
    <w:rsid w:val="00637578"/>
    <w:rsid w:val="006376CF"/>
    <w:rsid w:val="00637705"/>
    <w:rsid w:val="00637812"/>
    <w:rsid w:val="0063788F"/>
    <w:rsid w:val="0063796A"/>
    <w:rsid w:val="00637DBE"/>
    <w:rsid w:val="00637F50"/>
    <w:rsid w:val="00640114"/>
    <w:rsid w:val="006402E7"/>
    <w:rsid w:val="00640301"/>
    <w:rsid w:val="00640433"/>
    <w:rsid w:val="006406D1"/>
    <w:rsid w:val="0064095C"/>
    <w:rsid w:val="00640AEA"/>
    <w:rsid w:val="00640CF5"/>
    <w:rsid w:val="00640D0C"/>
    <w:rsid w:val="00641259"/>
    <w:rsid w:val="006412AD"/>
    <w:rsid w:val="006412BD"/>
    <w:rsid w:val="0064160C"/>
    <w:rsid w:val="006416E5"/>
    <w:rsid w:val="00641813"/>
    <w:rsid w:val="0064187C"/>
    <w:rsid w:val="00641983"/>
    <w:rsid w:val="00641B59"/>
    <w:rsid w:val="00641B6C"/>
    <w:rsid w:val="00641DE2"/>
    <w:rsid w:val="00642102"/>
    <w:rsid w:val="006421A8"/>
    <w:rsid w:val="006424D6"/>
    <w:rsid w:val="006425E5"/>
    <w:rsid w:val="00642743"/>
    <w:rsid w:val="00642983"/>
    <w:rsid w:val="00642A56"/>
    <w:rsid w:val="00642AAD"/>
    <w:rsid w:val="00642F33"/>
    <w:rsid w:val="00643050"/>
    <w:rsid w:val="00643139"/>
    <w:rsid w:val="0064319E"/>
    <w:rsid w:val="006434E1"/>
    <w:rsid w:val="0064358D"/>
    <w:rsid w:val="00643591"/>
    <w:rsid w:val="00643676"/>
    <w:rsid w:val="006440C1"/>
    <w:rsid w:val="006441B9"/>
    <w:rsid w:val="006442F3"/>
    <w:rsid w:val="006446EB"/>
    <w:rsid w:val="006447EB"/>
    <w:rsid w:val="00644814"/>
    <w:rsid w:val="00644A0F"/>
    <w:rsid w:val="00644D35"/>
    <w:rsid w:val="00644F45"/>
    <w:rsid w:val="00645069"/>
    <w:rsid w:val="006450F8"/>
    <w:rsid w:val="006451C8"/>
    <w:rsid w:val="00645293"/>
    <w:rsid w:val="006453F4"/>
    <w:rsid w:val="006456AC"/>
    <w:rsid w:val="00645836"/>
    <w:rsid w:val="006458F6"/>
    <w:rsid w:val="00645F1A"/>
    <w:rsid w:val="00646006"/>
    <w:rsid w:val="006460B8"/>
    <w:rsid w:val="00646220"/>
    <w:rsid w:val="00646444"/>
    <w:rsid w:val="006464AE"/>
    <w:rsid w:val="006465B0"/>
    <w:rsid w:val="00646895"/>
    <w:rsid w:val="0064689A"/>
    <w:rsid w:val="006470B7"/>
    <w:rsid w:val="00647338"/>
    <w:rsid w:val="00647404"/>
    <w:rsid w:val="00647712"/>
    <w:rsid w:val="00647718"/>
    <w:rsid w:val="006478BD"/>
    <w:rsid w:val="006478E9"/>
    <w:rsid w:val="006479AB"/>
    <w:rsid w:val="00647C7C"/>
    <w:rsid w:val="00650212"/>
    <w:rsid w:val="006503C1"/>
    <w:rsid w:val="00650609"/>
    <w:rsid w:val="0065077F"/>
    <w:rsid w:val="00650A24"/>
    <w:rsid w:val="00650B6B"/>
    <w:rsid w:val="00650C65"/>
    <w:rsid w:val="00650D0A"/>
    <w:rsid w:val="00650D0C"/>
    <w:rsid w:val="00651542"/>
    <w:rsid w:val="0065154B"/>
    <w:rsid w:val="00651712"/>
    <w:rsid w:val="0065172E"/>
    <w:rsid w:val="0065178C"/>
    <w:rsid w:val="00651888"/>
    <w:rsid w:val="00651941"/>
    <w:rsid w:val="00651B06"/>
    <w:rsid w:val="00651C4A"/>
    <w:rsid w:val="00651FF0"/>
    <w:rsid w:val="0065206D"/>
    <w:rsid w:val="0065224F"/>
    <w:rsid w:val="00652528"/>
    <w:rsid w:val="00652601"/>
    <w:rsid w:val="00652606"/>
    <w:rsid w:val="00652742"/>
    <w:rsid w:val="0065274D"/>
    <w:rsid w:val="006527A8"/>
    <w:rsid w:val="006527B9"/>
    <w:rsid w:val="006531B2"/>
    <w:rsid w:val="006533B2"/>
    <w:rsid w:val="006533C8"/>
    <w:rsid w:val="006534CD"/>
    <w:rsid w:val="006535CD"/>
    <w:rsid w:val="006535DC"/>
    <w:rsid w:val="006538CB"/>
    <w:rsid w:val="0065393D"/>
    <w:rsid w:val="00653AB3"/>
    <w:rsid w:val="00653BAE"/>
    <w:rsid w:val="00653BD3"/>
    <w:rsid w:val="00653CBA"/>
    <w:rsid w:val="00653E18"/>
    <w:rsid w:val="006540C4"/>
    <w:rsid w:val="00654129"/>
    <w:rsid w:val="0065414F"/>
    <w:rsid w:val="0065424C"/>
    <w:rsid w:val="00654590"/>
    <w:rsid w:val="00654868"/>
    <w:rsid w:val="00654A4B"/>
    <w:rsid w:val="00654A51"/>
    <w:rsid w:val="00654BBD"/>
    <w:rsid w:val="00654F73"/>
    <w:rsid w:val="00654F88"/>
    <w:rsid w:val="00654FB6"/>
    <w:rsid w:val="00655412"/>
    <w:rsid w:val="00655892"/>
    <w:rsid w:val="00655C94"/>
    <w:rsid w:val="00655DA9"/>
    <w:rsid w:val="00655EF0"/>
    <w:rsid w:val="00655F3D"/>
    <w:rsid w:val="00656259"/>
    <w:rsid w:val="00656410"/>
    <w:rsid w:val="00656571"/>
    <w:rsid w:val="00656932"/>
    <w:rsid w:val="00656A30"/>
    <w:rsid w:val="00656B7A"/>
    <w:rsid w:val="00656CCD"/>
    <w:rsid w:val="00656D92"/>
    <w:rsid w:val="00657123"/>
    <w:rsid w:val="0065734A"/>
    <w:rsid w:val="00657352"/>
    <w:rsid w:val="00657414"/>
    <w:rsid w:val="0065768D"/>
    <w:rsid w:val="00657779"/>
    <w:rsid w:val="006577DC"/>
    <w:rsid w:val="00657938"/>
    <w:rsid w:val="00657A70"/>
    <w:rsid w:val="00657AE1"/>
    <w:rsid w:val="00657D6C"/>
    <w:rsid w:val="00657DF0"/>
    <w:rsid w:val="00657E2E"/>
    <w:rsid w:val="00657F1E"/>
    <w:rsid w:val="00657FBC"/>
    <w:rsid w:val="00660274"/>
    <w:rsid w:val="006603E6"/>
    <w:rsid w:val="006604A1"/>
    <w:rsid w:val="006605ED"/>
    <w:rsid w:val="00660A0E"/>
    <w:rsid w:val="00660AD3"/>
    <w:rsid w:val="00660CDA"/>
    <w:rsid w:val="00660ED2"/>
    <w:rsid w:val="00660F5E"/>
    <w:rsid w:val="00661322"/>
    <w:rsid w:val="006613B9"/>
    <w:rsid w:val="0066141D"/>
    <w:rsid w:val="006614BE"/>
    <w:rsid w:val="006615A6"/>
    <w:rsid w:val="006616ED"/>
    <w:rsid w:val="006618F8"/>
    <w:rsid w:val="00661941"/>
    <w:rsid w:val="00661A00"/>
    <w:rsid w:val="00661A0E"/>
    <w:rsid w:val="00661C27"/>
    <w:rsid w:val="00661CFC"/>
    <w:rsid w:val="00661DBC"/>
    <w:rsid w:val="00661E1A"/>
    <w:rsid w:val="00662544"/>
    <w:rsid w:val="00662B24"/>
    <w:rsid w:val="00662C8A"/>
    <w:rsid w:val="00662CD8"/>
    <w:rsid w:val="00662E1C"/>
    <w:rsid w:val="00662F8A"/>
    <w:rsid w:val="0066304B"/>
    <w:rsid w:val="006630BD"/>
    <w:rsid w:val="00663136"/>
    <w:rsid w:val="006631C3"/>
    <w:rsid w:val="006632B7"/>
    <w:rsid w:val="006632D9"/>
    <w:rsid w:val="006632EC"/>
    <w:rsid w:val="006634D0"/>
    <w:rsid w:val="0066358B"/>
    <w:rsid w:val="006637C2"/>
    <w:rsid w:val="006637EA"/>
    <w:rsid w:val="00663AB5"/>
    <w:rsid w:val="00663B2E"/>
    <w:rsid w:val="00663CA1"/>
    <w:rsid w:val="00663CA5"/>
    <w:rsid w:val="00663DE0"/>
    <w:rsid w:val="00663FAF"/>
    <w:rsid w:val="00663FD6"/>
    <w:rsid w:val="0066413F"/>
    <w:rsid w:val="006641CA"/>
    <w:rsid w:val="006642A9"/>
    <w:rsid w:val="006644E6"/>
    <w:rsid w:val="0066470D"/>
    <w:rsid w:val="006649CB"/>
    <w:rsid w:val="00664AAF"/>
    <w:rsid w:val="00664B5A"/>
    <w:rsid w:val="00664E0F"/>
    <w:rsid w:val="00664EA2"/>
    <w:rsid w:val="006650AF"/>
    <w:rsid w:val="0066525D"/>
    <w:rsid w:val="00665315"/>
    <w:rsid w:val="0066541D"/>
    <w:rsid w:val="0066541E"/>
    <w:rsid w:val="006654C3"/>
    <w:rsid w:val="006655D4"/>
    <w:rsid w:val="00665744"/>
    <w:rsid w:val="00665CDD"/>
    <w:rsid w:val="00665E28"/>
    <w:rsid w:val="0066600B"/>
    <w:rsid w:val="0066618D"/>
    <w:rsid w:val="006663DD"/>
    <w:rsid w:val="0066654E"/>
    <w:rsid w:val="0066658D"/>
    <w:rsid w:val="006665DD"/>
    <w:rsid w:val="00666827"/>
    <w:rsid w:val="006668FD"/>
    <w:rsid w:val="00666B23"/>
    <w:rsid w:val="00666C90"/>
    <w:rsid w:val="00666E7B"/>
    <w:rsid w:val="0066743A"/>
    <w:rsid w:val="006675C8"/>
    <w:rsid w:val="00667885"/>
    <w:rsid w:val="00667900"/>
    <w:rsid w:val="00667A1B"/>
    <w:rsid w:val="00667B63"/>
    <w:rsid w:val="00667DB1"/>
    <w:rsid w:val="00667F6F"/>
    <w:rsid w:val="00670165"/>
    <w:rsid w:val="00670235"/>
    <w:rsid w:val="0067035F"/>
    <w:rsid w:val="00670453"/>
    <w:rsid w:val="006706FC"/>
    <w:rsid w:val="00670C19"/>
    <w:rsid w:val="00670C9A"/>
    <w:rsid w:val="00670F81"/>
    <w:rsid w:val="00670FEC"/>
    <w:rsid w:val="00671054"/>
    <w:rsid w:val="006710F3"/>
    <w:rsid w:val="00671216"/>
    <w:rsid w:val="00671391"/>
    <w:rsid w:val="0067153B"/>
    <w:rsid w:val="00671561"/>
    <w:rsid w:val="0067165D"/>
    <w:rsid w:val="00671A3F"/>
    <w:rsid w:val="00671EB4"/>
    <w:rsid w:val="006721AC"/>
    <w:rsid w:val="00672263"/>
    <w:rsid w:val="0067291E"/>
    <w:rsid w:val="00672A48"/>
    <w:rsid w:val="00672A8E"/>
    <w:rsid w:val="00672BBD"/>
    <w:rsid w:val="00672D46"/>
    <w:rsid w:val="00672D9D"/>
    <w:rsid w:val="00672E43"/>
    <w:rsid w:val="00673193"/>
    <w:rsid w:val="00673391"/>
    <w:rsid w:val="006733D1"/>
    <w:rsid w:val="00673419"/>
    <w:rsid w:val="006734F7"/>
    <w:rsid w:val="0067364A"/>
    <w:rsid w:val="0067374B"/>
    <w:rsid w:val="006737AE"/>
    <w:rsid w:val="00673961"/>
    <w:rsid w:val="00673992"/>
    <w:rsid w:val="00673C84"/>
    <w:rsid w:val="006741B0"/>
    <w:rsid w:val="00674285"/>
    <w:rsid w:val="00674392"/>
    <w:rsid w:val="0067440E"/>
    <w:rsid w:val="006744AB"/>
    <w:rsid w:val="00674669"/>
    <w:rsid w:val="006746CE"/>
    <w:rsid w:val="006747E7"/>
    <w:rsid w:val="00674AB6"/>
    <w:rsid w:val="00674F46"/>
    <w:rsid w:val="0067503D"/>
    <w:rsid w:val="0067508E"/>
    <w:rsid w:val="00675790"/>
    <w:rsid w:val="00675B39"/>
    <w:rsid w:val="00675C73"/>
    <w:rsid w:val="00676505"/>
    <w:rsid w:val="00676B26"/>
    <w:rsid w:val="00676B51"/>
    <w:rsid w:val="00676B7F"/>
    <w:rsid w:val="00676D2D"/>
    <w:rsid w:val="00676EC6"/>
    <w:rsid w:val="00677039"/>
    <w:rsid w:val="006770EE"/>
    <w:rsid w:val="006773CF"/>
    <w:rsid w:val="0067752C"/>
    <w:rsid w:val="006775F8"/>
    <w:rsid w:val="00677634"/>
    <w:rsid w:val="0067766F"/>
    <w:rsid w:val="006776F1"/>
    <w:rsid w:val="006778AC"/>
    <w:rsid w:val="00677D2B"/>
    <w:rsid w:val="006801C4"/>
    <w:rsid w:val="006802BA"/>
    <w:rsid w:val="00680473"/>
    <w:rsid w:val="00680558"/>
    <w:rsid w:val="00680733"/>
    <w:rsid w:val="00680B0B"/>
    <w:rsid w:val="00680D11"/>
    <w:rsid w:val="00680D9E"/>
    <w:rsid w:val="00680F41"/>
    <w:rsid w:val="0068109A"/>
    <w:rsid w:val="006812D5"/>
    <w:rsid w:val="00681A4D"/>
    <w:rsid w:val="00681AFA"/>
    <w:rsid w:val="00681CEF"/>
    <w:rsid w:val="0068231A"/>
    <w:rsid w:val="00682332"/>
    <w:rsid w:val="006826B1"/>
    <w:rsid w:val="006827F0"/>
    <w:rsid w:val="0068286D"/>
    <w:rsid w:val="006829CB"/>
    <w:rsid w:val="00682A2B"/>
    <w:rsid w:val="00682AEB"/>
    <w:rsid w:val="00682DD9"/>
    <w:rsid w:val="00682F86"/>
    <w:rsid w:val="00683052"/>
    <w:rsid w:val="00683194"/>
    <w:rsid w:val="0068319F"/>
    <w:rsid w:val="00683361"/>
    <w:rsid w:val="00683905"/>
    <w:rsid w:val="00683973"/>
    <w:rsid w:val="00683A3E"/>
    <w:rsid w:val="00683AF7"/>
    <w:rsid w:val="00683C31"/>
    <w:rsid w:val="006840DF"/>
    <w:rsid w:val="006841FC"/>
    <w:rsid w:val="00684294"/>
    <w:rsid w:val="00684883"/>
    <w:rsid w:val="00684E0B"/>
    <w:rsid w:val="00685199"/>
    <w:rsid w:val="0068533A"/>
    <w:rsid w:val="006854DF"/>
    <w:rsid w:val="00685674"/>
    <w:rsid w:val="00685A5A"/>
    <w:rsid w:val="00685A7E"/>
    <w:rsid w:val="00685BCC"/>
    <w:rsid w:val="00685E81"/>
    <w:rsid w:val="0068635D"/>
    <w:rsid w:val="006865FC"/>
    <w:rsid w:val="00686701"/>
    <w:rsid w:val="0068680F"/>
    <w:rsid w:val="00686830"/>
    <w:rsid w:val="00686884"/>
    <w:rsid w:val="00686926"/>
    <w:rsid w:val="00686ABC"/>
    <w:rsid w:val="00686BE3"/>
    <w:rsid w:val="00686CF5"/>
    <w:rsid w:val="00687015"/>
    <w:rsid w:val="0068716F"/>
    <w:rsid w:val="006878F9"/>
    <w:rsid w:val="00687BFE"/>
    <w:rsid w:val="00687E50"/>
    <w:rsid w:val="00687FEC"/>
    <w:rsid w:val="0069007C"/>
    <w:rsid w:val="006904F6"/>
    <w:rsid w:val="00690695"/>
    <w:rsid w:val="0069080A"/>
    <w:rsid w:val="00690A95"/>
    <w:rsid w:val="0069118B"/>
    <w:rsid w:val="006911E8"/>
    <w:rsid w:val="006912B8"/>
    <w:rsid w:val="0069144D"/>
    <w:rsid w:val="006916B4"/>
    <w:rsid w:val="006916F4"/>
    <w:rsid w:val="006917D6"/>
    <w:rsid w:val="0069183F"/>
    <w:rsid w:val="00691B56"/>
    <w:rsid w:val="00691C01"/>
    <w:rsid w:val="00691D7A"/>
    <w:rsid w:val="00691D87"/>
    <w:rsid w:val="00692069"/>
    <w:rsid w:val="006920B6"/>
    <w:rsid w:val="00692232"/>
    <w:rsid w:val="00692A06"/>
    <w:rsid w:val="00692A5D"/>
    <w:rsid w:val="00692B45"/>
    <w:rsid w:val="00693187"/>
    <w:rsid w:val="00693388"/>
    <w:rsid w:val="0069350C"/>
    <w:rsid w:val="006935A2"/>
    <w:rsid w:val="00693629"/>
    <w:rsid w:val="00693747"/>
    <w:rsid w:val="00693925"/>
    <w:rsid w:val="00693957"/>
    <w:rsid w:val="00693A34"/>
    <w:rsid w:val="00693ACF"/>
    <w:rsid w:val="00693ADA"/>
    <w:rsid w:val="0069406B"/>
    <w:rsid w:val="006941DB"/>
    <w:rsid w:val="006942A6"/>
    <w:rsid w:val="00694354"/>
    <w:rsid w:val="0069440F"/>
    <w:rsid w:val="00694438"/>
    <w:rsid w:val="00694513"/>
    <w:rsid w:val="0069462C"/>
    <w:rsid w:val="00694A5E"/>
    <w:rsid w:val="00694CFB"/>
    <w:rsid w:val="00694E7F"/>
    <w:rsid w:val="00694FAA"/>
    <w:rsid w:val="0069514D"/>
    <w:rsid w:val="006952B5"/>
    <w:rsid w:val="0069539F"/>
    <w:rsid w:val="00695402"/>
    <w:rsid w:val="00695583"/>
    <w:rsid w:val="00695757"/>
    <w:rsid w:val="00695924"/>
    <w:rsid w:val="00695A2F"/>
    <w:rsid w:val="00695C47"/>
    <w:rsid w:val="00695D15"/>
    <w:rsid w:val="00695D52"/>
    <w:rsid w:val="00695E54"/>
    <w:rsid w:val="00695E82"/>
    <w:rsid w:val="00695E92"/>
    <w:rsid w:val="00696119"/>
    <w:rsid w:val="0069673A"/>
    <w:rsid w:val="006968AE"/>
    <w:rsid w:val="006969B5"/>
    <w:rsid w:val="00696CC4"/>
    <w:rsid w:val="00696DFF"/>
    <w:rsid w:val="00697220"/>
    <w:rsid w:val="0069732F"/>
    <w:rsid w:val="0069794D"/>
    <w:rsid w:val="00697996"/>
    <w:rsid w:val="00697AB0"/>
    <w:rsid w:val="00697CE6"/>
    <w:rsid w:val="00697DE8"/>
    <w:rsid w:val="006A060F"/>
    <w:rsid w:val="006A07C9"/>
    <w:rsid w:val="006A0C5D"/>
    <w:rsid w:val="006A0C73"/>
    <w:rsid w:val="006A0D14"/>
    <w:rsid w:val="006A16FA"/>
    <w:rsid w:val="006A1879"/>
    <w:rsid w:val="006A1BB3"/>
    <w:rsid w:val="006A1C7F"/>
    <w:rsid w:val="006A1CEE"/>
    <w:rsid w:val="006A20EE"/>
    <w:rsid w:val="006A2449"/>
    <w:rsid w:val="006A25B7"/>
    <w:rsid w:val="006A26BA"/>
    <w:rsid w:val="006A26CA"/>
    <w:rsid w:val="006A28C5"/>
    <w:rsid w:val="006A2C50"/>
    <w:rsid w:val="006A2FE8"/>
    <w:rsid w:val="006A31A0"/>
    <w:rsid w:val="006A33B6"/>
    <w:rsid w:val="006A345A"/>
    <w:rsid w:val="006A35CF"/>
    <w:rsid w:val="006A3643"/>
    <w:rsid w:val="006A3899"/>
    <w:rsid w:val="006A3982"/>
    <w:rsid w:val="006A3B2F"/>
    <w:rsid w:val="006A3BAA"/>
    <w:rsid w:val="006A3DB6"/>
    <w:rsid w:val="006A3E5A"/>
    <w:rsid w:val="006A4077"/>
    <w:rsid w:val="006A420C"/>
    <w:rsid w:val="006A43A7"/>
    <w:rsid w:val="006A454B"/>
    <w:rsid w:val="006A4858"/>
    <w:rsid w:val="006A4943"/>
    <w:rsid w:val="006A4960"/>
    <w:rsid w:val="006A4BDA"/>
    <w:rsid w:val="006A4C53"/>
    <w:rsid w:val="006A4DC3"/>
    <w:rsid w:val="006A4EA6"/>
    <w:rsid w:val="006A4F22"/>
    <w:rsid w:val="006A4F57"/>
    <w:rsid w:val="006A5540"/>
    <w:rsid w:val="006A58DC"/>
    <w:rsid w:val="006A5945"/>
    <w:rsid w:val="006A5977"/>
    <w:rsid w:val="006A59B2"/>
    <w:rsid w:val="006A5A40"/>
    <w:rsid w:val="006A5AC9"/>
    <w:rsid w:val="006A5D00"/>
    <w:rsid w:val="006A5E5C"/>
    <w:rsid w:val="006A60B7"/>
    <w:rsid w:val="006A6678"/>
    <w:rsid w:val="006A6989"/>
    <w:rsid w:val="006A6997"/>
    <w:rsid w:val="006A6CAC"/>
    <w:rsid w:val="006A6FD9"/>
    <w:rsid w:val="006A7031"/>
    <w:rsid w:val="006A7199"/>
    <w:rsid w:val="006A78A6"/>
    <w:rsid w:val="006A7D89"/>
    <w:rsid w:val="006A7F32"/>
    <w:rsid w:val="006B029E"/>
    <w:rsid w:val="006B03AD"/>
    <w:rsid w:val="006B0C04"/>
    <w:rsid w:val="006B0C1D"/>
    <w:rsid w:val="006B0D1D"/>
    <w:rsid w:val="006B0DCA"/>
    <w:rsid w:val="006B0ED2"/>
    <w:rsid w:val="006B0F06"/>
    <w:rsid w:val="006B0F16"/>
    <w:rsid w:val="006B1004"/>
    <w:rsid w:val="006B14E1"/>
    <w:rsid w:val="006B1A02"/>
    <w:rsid w:val="006B1C5A"/>
    <w:rsid w:val="006B1DA0"/>
    <w:rsid w:val="006B1DBB"/>
    <w:rsid w:val="006B1E0F"/>
    <w:rsid w:val="006B1EEF"/>
    <w:rsid w:val="006B2076"/>
    <w:rsid w:val="006B20C8"/>
    <w:rsid w:val="006B2380"/>
    <w:rsid w:val="006B2523"/>
    <w:rsid w:val="006B262F"/>
    <w:rsid w:val="006B2670"/>
    <w:rsid w:val="006B27B2"/>
    <w:rsid w:val="006B2A4F"/>
    <w:rsid w:val="006B30A1"/>
    <w:rsid w:val="006B31A9"/>
    <w:rsid w:val="006B37A2"/>
    <w:rsid w:val="006B37DD"/>
    <w:rsid w:val="006B381E"/>
    <w:rsid w:val="006B387C"/>
    <w:rsid w:val="006B3891"/>
    <w:rsid w:val="006B3904"/>
    <w:rsid w:val="006B396A"/>
    <w:rsid w:val="006B39F9"/>
    <w:rsid w:val="006B3A4E"/>
    <w:rsid w:val="006B3A8D"/>
    <w:rsid w:val="006B3CF7"/>
    <w:rsid w:val="006B44E0"/>
    <w:rsid w:val="006B4849"/>
    <w:rsid w:val="006B48D4"/>
    <w:rsid w:val="006B4AA2"/>
    <w:rsid w:val="006B4B87"/>
    <w:rsid w:val="006B4EE6"/>
    <w:rsid w:val="006B4FFC"/>
    <w:rsid w:val="006B50ED"/>
    <w:rsid w:val="006B55C2"/>
    <w:rsid w:val="006B56DB"/>
    <w:rsid w:val="006B56E8"/>
    <w:rsid w:val="006B59E1"/>
    <w:rsid w:val="006B5A68"/>
    <w:rsid w:val="006B5B03"/>
    <w:rsid w:val="006B5BAD"/>
    <w:rsid w:val="006B5D56"/>
    <w:rsid w:val="006B5E54"/>
    <w:rsid w:val="006B5EA3"/>
    <w:rsid w:val="006B5F82"/>
    <w:rsid w:val="006B5FD3"/>
    <w:rsid w:val="006B6101"/>
    <w:rsid w:val="006B620B"/>
    <w:rsid w:val="006B6322"/>
    <w:rsid w:val="006B63B8"/>
    <w:rsid w:val="006B63F0"/>
    <w:rsid w:val="006B6526"/>
    <w:rsid w:val="006B6803"/>
    <w:rsid w:val="006B68BF"/>
    <w:rsid w:val="006B6ADD"/>
    <w:rsid w:val="006B708D"/>
    <w:rsid w:val="006B7263"/>
    <w:rsid w:val="006B72E0"/>
    <w:rsid w:val="006B72F3"/>
    <w:rsid w:val="006B73FA"/>
    <w:rsid w:val="006B750F"/>
    <w:rsid w:val="006B781B"/>
    <w:rsid w:val="006B7923"/>
    <w:rsid w:val="006B7A38"/>
    <w:rsid w:val="006B7AA4"/>
    <w:rsid w:val="006B7D28"/>
    <w:rsid w:val="006B7DAA"/>
    <w:rsid w:val="006B7FF2"/>
    <w:rsid w:val="006C01CB"/>
    <w:rsid w:val="006C01D6"/>
    <w:rsid w:val="006C02C9"/>
    <w:rsid w:val="006C03C9"/>
    <w:rsid w:val="006C05BD"/>
    <w:rsid w:val="006C05E8"/>
    <w:rsid w:val="006C11A3"/>
    <w:rsid w:val="006C122C"/>
    <w:rsid w:val="006C14F1"/>
    <w:rsid w:val="006C15D6"/>
    <w:rsid w:val="006C1CE7"/>
    <w:rsid w:val="006C1D01"/>
    <w:rsid w:val="006C1E3C"/>
    <w:rsid w:val="006C2031"/>
    <w:rsid w:val="006C21AE"/>
    <w:rsid w:val="006C24AF"/>
    <w:rsid w:val="006C24C9"/>
    <w:rsid w:val="006C269D"/>
    <w:rsid w:val="006C2850"/>
    <w:rsid w:val="006C2D12"/>
    <w:rsid w:val="006C2E3B"/>
    <w:rsid w:val="006C2E63"/>
    <w:rsid w:val="006C302E"/>
    <w:rsid w:val="006C3931"/>
    <w:rsid w:val="006C3D3E"/>
    <w:rsid w:val="006C3EE4"/>
    <w:rsid w:val="006C406F"/>
    <w:rsid w:val="006C4471"/>
    <w:rsid w:val="006C4592"/>
    <w:rsid w:val="006C47A4"/>
    <w:rsid w:val="006C4B13"/>
    <w:rsid w:val="006C4DC0"/>
    <w:rsid w:val="006C4E39"/>
    <w:rsid w:val="006C4F45"/>
    <w:rsid w:val="006C50DC"/>
    <w:rsid w:val="006C5293"/>
    <w:rsid w:val="006C5304"/>
    <w:rsid w:val="006C5394"/>
    <w:rsid w:val="006C560A"/>
    <w:rsid w:val="006C568F"/>
    <w:rsid w:val="006C583B"/>
    <w:rsid w:val="006C5C67"/>
    <w:rsid w:val="006C5D2B"/>
    <w:rsid w:val="006C5D32"/>
    <w:rsid w:val="006C5EEA"/>
    <w:rsid w:val="006C6141"/>
    <w:rsid w:val="006C619C"/>
    <w:rsid w:val="006C6376"/>
    <w:rsid w:val="006C63E1"/>
    <w:rsid w:val="006C664F"/>
    <w:rsid w:val="006C6759"/>
    <w:rsid w:val="006C67F9"/>
    <w:rsid w:val="006C6817"/>
    <w:rsid w:val="006C6879"/>
    <w:rsid w:val="006C68C4"/>
    <w:rsid w:val="006C699C"/>
    <w:rsid w:val="006C6A32"/>
    <w:rsid w:val="006C6C45"/>
    <w:rsid w:val="006C6F0F"/>
    <w:rsid w:val="006C6FD8"/>
    <w:rsid w:val="006C7164"/>
    <w:rsid w:val="006C7A75"/>
    <w:rsid w:val="006C7B7B"/>
    <w:rsid w:val="006C7BB7"/>
    <w:rsid w:val="006C7BEE"/>
    <w:rsid w:val="006C7C7D"/>
    <w:rsid w:val="006C7C82"/>
    <w:rsid w:val="006C7D88"/>
    <w:rsid w:val="006D0002"/>
    <w:rsid w:val="006D006E"/>
    <w:rsid w:val="006D03C9"/>
    <w:rsid w:val="006D0442"/>
    <w:rsid w:val="006D08EC"/>
    <w:rsid w:val="006D0A67"/>
    <w:rsid w:val="006D0E4C"/>
    <w:rsid w:val="006D10D9"/>
    <w:rsid w:val="006D1149"/>
    <w:rsid w:val="006D119C"/>
    <w:rsid w:val="006D1319"/>
    <w:rsid w:val="006D1470"/>
    <w:rsid w:val="006D175C"/>
    <w:rsid w:val="006D1BF9"/>
    <w:rsid w:val="006D1CC6"/>
    <w:rsid w:val="006D1DD1"/>
    <w:rsid w:val="006D1F14"/>
    <w:rsid w:val="006D1F80"/>
    <w:rsid w:val="006D2124"/>
    <w:rsid w:val="006D2148"/>
    <w:rsid w:val="006D214F"/>
    <w:rsid w:val="006D229A"/>
    <w:rsid w:val="006D24B8"/>
    <w:rsid w:val="006D2852"/>
    <w:rsid w:val="006D2CA8"/>
    <w:rsid w:val="006D2CF7"/>
    <w:rsid w:val="006D2DBD"/>
    <w:rsid w:val="006D2E44"/>
    <w:rsid w:val="006D2E47"/>
    <w:rsid w:val="006D2F40"/>
    <w:rsid w:val="006D2F85"/>
    <w:rsid w:val="006D32FF"/>
    <w:rsid w:val="006D357C"/>
    <w:rsid w:val="006D371B"/>
    <w:rsid w:val="006D374E"/>
    <w:rsid w:val="006D3924"/>
    <w:rsid w:val="006D3A2A"/>
    <w:rsid w:val="006D3A89"/>
    <w:rsid w:val="006D3B1B"/>
    <w:rsid w:val="006D3B38"/>
    <w:rsid w:val="006D406C"/>
    <w:rsid w:val="006D41F2"/>
    <w:rsid w:val="006D423D"/>
    <w:rsid w:val="006D4330"/>
    <w:rsid w:val="006D4524"/>
    <w:rsid w:val="006D45CC"/>
    <w:rsid w:val="006D45F9"/>
    <w:rsid w:val="006D4607"/>
    <w:rsid w:val="006D4672"/>
    <w:rsid w:val="006D4B8A"/>
    <w:rsid w:val="006D4D19"/>
    <w:rsid w:val="006D4E03"/>
    <w:rsid w:val="006D4E35"/>
    <w:rsid w:val="006D4F92"/>
    <w:rsid w:val="006D50BD"/>
    <w:rsid w:val="006D50F1"/>
    <w:rsid w:val="006D55EE"/>
    <w:rsid w:val="006D591A"/>
    <w:rsid w:val="006D5B57"/>
    <w:rsid w:val="006D5BA9"/>
    <w:rsid w:val="006D5DDB"/>
    <w:rsid w:val="006D5F8D"/>
    <w:rsid w:val="006D5FDC"/>
    <w:rsid w:val="006D6251"/>
    <w:rsid w:val="006D6409"/>
    <w:rsid w:val="006D65F1"/>
    <w:rsid w:val="006D6774"/>
    <w:rsid w:val="006D67D7"/>
    <w:rsid w:val="006D6A14"/>
    <w:rsid w:val="006D6CBA"/>
    <w:rsid w:val="006D6FD9"/>
    <w:rsid w:val="006D6FE7"/>
    <w:rsid w:val="006D7354"/>
    <w:rsid w:val="006D7791"/>
    <w:rsid w:val="006D7ACB"/>
    <w:rsid w:val="006D7ACC"/>
    <w:rsid w:val="006D7D4A"/>
    <w:rsid w:val="006D7E04"/>
    <w:rsid w:val="006D7F22"/>
    <w:rsid w:val="006D7F89"/>
    <w:rsid w:val="006E020E"/>
    <w:rsid w:val="006E02FE"/>
    <w:rsid w:val="006E04F0"/>
    <w:rsid w:val="006E05B4"/>
    <w:rsid w:val="006E08F3"/>
    <w:rsid w:val="006E099C"/>
    <w:rsid w:val="006E09BA"/>
    <w:rsid w:val="006E0E97"/>
    <w:rsid w:val="006E0FEA"/>
    <w:rsid w:val="006E10AB"/>
    <w:rsid w:val="006E1212"/>
    <w:rsid w:val="006E127D"/>
    <w:rsid w:val="006E1358"/>
    <w:rsid w:val="006E13DA"/>
    <w:rsid w:val="006E1BB3"/>
    <w:rsid w:val="006E1BFE"/>
    <w:rsid w:val="006E1FBE"/>
    <w:rsid w:val="006E1FEE"/>
    <w:rsid w:val="006E2180"/>
    <w:rsid w:val="006E21B6"/>
    <w:rsid w:val="006E261E"/>
    <w:rsid w:val="006E2709"/>
    <w:rsid w:val="006E2765"/>
    <w:rsid w:val="006E278D"/>
    <w:rsid w:val="006E2A49"/>
    <w:rsid w:val="006E3065"/>
    <w:rsid w:val="006E31F7"/>
    <w:rsid w:val="006E322C"/>
    <w:rsid w:val="006E326A"/>
    <w:rsid w:val="006E3357"/>
    <w:rsid w:val="006E370F"/>
    <w:rsid w:val="006E39B3"/>
    <w:rsid w:val="006E3DAF"/>
    <w:rsid w:val="006E3DB8"/>
    <w:rsid w:val="006E3F6D"/>
    <w:rsid w:val="006E3FFF"/>
    <w:rsid w:val="006E419B"/>
    <w:rsid w:val="006E42C3"/>
    <w:rsid w:val="006E430A"/>
    <w:rsid w:val="006E4449"/>
    <w:rsid w:val="006E44C8"/>
    <w:rsid w:val="006E45E2"/>
    <w:rsid w:val="006E46FC"/>
    <w:rsid w:val="006E49EC"/>
    <w:rsid w:val="006E4DDB"/>
    <w:rsid w:val="006E5082"/>
    <w:rsid w:val="006E521F"/>
    <w:rsid w:val="006E53F9"/>
    <w:rsid w:val="006E5637"/>
    <w:rsid w:val="006E58AE"/>
    <w:rsid w:val="006E5909"/>
    <w:rsid w:val="006E59D6"/>
    <w:rsid w:val="006E5CAA"/>
    <w:rsid w:val="006E5EE0"/>
    <w:rsid w:val="006E61F0"/>
    <w:rsid w:val="006E62CC"/>
    <w:rsid w:val="006E66F1"/>
    <w:rsid w:val="006E6ACD"/>
    <w:rsid w:val="006E6C16"/>
    <w:rsid w:val="006E6EB2"/>
    <w:rsid w:val="006E6FF2"/>
    <w:rsid w:val="006E713E"/>
    <w:rsid w:val="006E73EC"/>
    <w:rsid w:val="006E73FC"/>
    <w:rsid w:val="006E7457"/>
    <w:rsid w:val="006E751C"/>
    <w:rsid w:val="006E7729"/>
    <w:rsid w:val="006E7C3D"/>
    <w:rsid w:val="006E7DF6"/>
    <w:rsid w:val="006F02E7"/>
    <w:rsid w:val="006F0661"/>
    <w:rsid w:val="006F0A9B"/>
    <w:rsid w:val="006F0B7C"/>
    <w:rsid w:val="006F130C"/>
    <w:rsid w:val="006F1474"/>
    <w:rsid w:val="006F14D4"/>
    <w:rsid w:val="006F1542"/>
    <w:rsid w:val="006F1752"/>
    <w:rsid w:val="006F176C"/>
    <w:rsid w:val="006F17CA"/>
    <w:rsid w:val="006F1D24"/>
    <w:rsid w:val="006F1DF7"/>
    <w:rsid w:val="006F202E"/>
    <w:rsid w:val="006F215B"/>
    <w:rsid w:val="006F233C"/>
    <w:rsid w:val="006F2436"/>
    <w:rsid w:val="006F24E2"/>
    <w:rsid w:val="006F2924"/>
    <w:rsid w:val="006F2A7B"/>
    <w:rsid w:val="006F2A85"/>
    <w:rsid w:val="006F2C66"/>
    <w:rsid w:val="006F2DD3"/>
    <w:rsid w:val="006F354B"/>
    <w:rsid w:val="006F3584"/>
    <w:rsid w:val="006F37EE"/>
    <w:rsid w:val="006F3D35"/>
    <w:rsid w:val="006F449C"/>
    <w:rsid w:val="006F45E3"/>
    <w:rsid w:val="006F46B3"/>
    <w:rsid w:val="006F4802"/>
    <w:rsid w:val="006F4A23"/>
    <w:rsid w:val="006F4BC0"/>
    <w:rsid w:val="006F4C55"/>
    <w:rsid w:val="006F4C59"/>
    <w:rsid w:val="006F4C76"/>
    <w:rsid w:val="006F4E55"/>
    <w:rsid w:val="006F51CB"/>
    <w:rsid w:val="006F5241"/>
    <w:rsid w:val="006F538A"/>
    <w:rsid w:val="006F54AB"/>
    <w:rsid w:val="006F55B8"/>
    <w:rsid w:val="006F57E4"/>
    <w:rsid w:val="006F5AA6"/>
    <w:rsid w:val="006F5CAE"/>
    <w:rsid w:val="006F606B"/>
    <w:rsid w:val="006F6281"/>
    <w:rsid w:val="006F6610"/>
    <w:rsid w:val="006F670A"/>
    <w:rsid w:val="006F6851"/>
    <w:rsid w:val="006F6A7B"/>
    <w:rsid w:val="006F6CBC"/>
    <w:rsid w:val="006F6F0F"/>
    <w:rsid w:val="006F6F70"/>
    <w:rsid w:val="006F7128"/>
    <w:rsid w:val="006F71E8"/>
    <w:rsid w:val="006F76B4"/>
    <w:rsid w:val="006F77CB"/>
    <w:rsid w:val="006F79F6"/>
    <w:rsid w:val="006F7C29"/>
    <w:rsid w:val="006F7C46"/>
    <w:rsid w:val="006F7EB9"/>
    <w:rsid w:val="006F7EF2"/>
    <w:rsid w:val="006F7FB0"/>
    <w:rsid w:val="00700141"/>
    <w:rsid w:val="00700348"/>
    <w:rsid w:val="007004F0"/>
    <w:rsid w:val="007005CB"/>
    <w:rsid w:val="00700719"/>
    <w:rsid w:val="00700750"/>
    <w:rsid w:val="00700916"/>
    <w:rsid w:val="00700937"/>
    <w:rsid w:val="00700985"/>
    <w:rsid w:val="00700EB8"/>
    <w:rsid w:val="00700F16"/>
    <w:rsid w:val="00700F3D"/>
    <w:rsid w:val="00701116"/>
    <w:rsid w:val="007011B1"/>
    <w:rsid w:val="0070134B"/>
    <w:rsid w:val="007014C2"/>
    <w:rsid w:val="007015EF"/>
    <w:rsid w:val="007016AA"/>
    <w:rsid w:val="007017C4"/>
    <w:rsid w:val="00701820"/>
    <w:rsid w:val="00701836"/>
    <w:rsid w:val="00701959"/>
    <w:rsid w:val="00701AAA"/>
    <w:rsid w:val="00701B4F"/>
    <w:rsid w:val="00701CD3"/>
    <w:rsid w:val="0070230B"/>
    <w:rsid w:val="00702384"/>
    <w:rsid w:val="007023EB"/>
    <w:rsid w:val="007025B7"/>
    <w:rsid w:val="007026A3"/>
    <w:rsid w:val="0070278A"/>
    <w:rsid w:val="007029AD"/>
    <w:rsid w:val="00702B08"/>
    <w:rsid w:val="00702B33"/>
    <w:rsid w:val="00702B6E"/>
    <w:rsid w:val="00702B80"/>
    <w:rsid w:val="00702B8D"/>
    <w:rsid w:val="00702D74"/>
    <w:rsid w:val="00702DB3"/>
    <w:rsid w:val="00702E02"/>
    <w:rsid w:val="00703301"/>
    <w:rsid w:val="00703345"/>
    <w:rsid w:val="00703520"/>
    <w:rsid w:val="00703C71"/>
    <w:rsid w:val="00703E1A"/>
    <w:rsid w:val="00703ED7"/>
    <w:rsid w:val="00703F26"/>
    <w:rsid w:val="0070413E"/>
    <w:rsid w:val="00704304"/>
    <w:rsid w:val="007043A9"/>
    <w:rsid w:val="007044BB"/>
    <w:rsid w:val="007045F5"/>
    <w:rsid w:val="00704726"/>
    <w:rsid w:val="007048AD"/>
    <w:rsid w:val="00704B4C"/>
    <w:rsid w:val="00704B86"/>
    <w:rsid w:val="00704D32"/>
    <w:rsid w:val="00704E4D"/>
    <w:rsid w:val="00704EF6"/>
    <w:rsid w:val="00704FBD"/>
    <w:rsid w:val="00704FCF"/>
    <w:rsid w:val="00705099"/>
    <w:rsid w:val="007051FF"/>
    <w:rsid w:val="007055C2"/>
    <w:rsid w:val="007056E7"/>
    <w:rsid w:val="0070588D"/>
    <w:rsid w:val="00705969"/>
    <w:rsid w:val="00705EE6"/>
    <w:rsid w:val="00706154"/>
    <w:rsid w:val="0070641E"/>
    <w:rsid w:val="0070662A"/>
    <w:rsid w:val="0070670D"/>
    <w:rsid w:val="00706830"/>
    <w:rsid w:val="00706953"/>
    <w:rsid w:val="00706B3C"/>
    <w:rsid w:val="00706E7B"/>
    <w:rsid w:val="00706F8A"/>
    <w:rsid w:val="007070F9"/>
    <w:rsid w:val="007070FB"/>
    <w:rsid w:val="00707212"/>
    <w:rsid w:val="007072C3"/>
    <w:rsid w:val="007072CE"/>
    <w:rsid w:val="00707496"/>
    <w:rsid w:val="007078C5"/>
    <w:rsid w:val="007078ED"/>
    <w:rsid w:val="007079CF"/>
    <w:rsid w:val="00707A1B"/>
    <w:rsid w:val="00707A7E"/>
    <w:rsid w:val="00707E68"/>
    <w:rsid w:val="00710013"/>
    <w:rsid w:val="007100F6"/>
    <w:rsid w:val="0071019A"/>
    <w:rsid w:val="00710408"/>
    <w:rsid w:val="0071064B"/>
    <w:rsid w:val="0071084C"/>
    <w:rsid w:val="00710859"/>
    <w:rsid w:val="00710A6C"/>
    <w:rsid w:val="00710CCE"/>
    <w:rsid w:val="00710E38"/>
    <w:rsid w:val="00710E87"/>
    <w:rsid w:val="00710F0B"/>
    <w:rsid w:val="007110D7"/>
    <w:rsid w:val="0071123E"/>
    <w:rsid w:val="007114FD"/>
    <w:rsid w:val="00711500"/>
    <w:rsid w:val="0071159A"/>
    <w:rsid w:val="00711844"/>
    <w:rsid w:val="00711BC2"/>
    <w:rsid w:val="00711C5D"/>
    <w:rsid w:val="00711D18"/>
    <w:rsid w:val="0071215C"/>
    <w:rsid w:val="00712365"/>
    <w:rsid w:val="007123E2"/>
    <w:rsid w:val="00712421"/>
    <w:rsid w:val="007124C0"/>
    <w:rsid w:val="007125F8"/>
    <w:rsid w:val="00712887"/>
    <w:rsid w:val="0071290E"/>
    <w:rsid w:val="00712AF9"/>
    <w:rsid w:val="00712B3D"/>
    <w:rsid w:val="00712C1E"/>
    <w:rsid w:val="00712D96"/>
    <w:rsid w:val="0071313C"/>
    <w:rsid w:val="0071314F"/>
    <w:rsid w:val="0071340F"/>
    <w:rsid w:val="0071346F"/>
    <w:rsid w:val="007135A4"/>
    <w:rsid w:val="007136BD"/>
    <w:rsid w:val="007136CF"/>
    <w:rsid w:val="00713718"/>
    <w:rsid w:val="00713919"/>
    <w:rsid w:val="00713BE1"/>
    <w:rsid w:val="00713C9A"/>
    <w:rsid w:val="00713D98"/>
    <w:rsid w:val="00713DD9"/>
    <w:rsid w:val="00713E15"/>
    <w:rsid w:val="00713EA7"/>
    <w:rsid w:val="00713FB9"/>
    <w:rsid w:val="007141CB"/>
    <w:rsid w:val="00714411"/>
    <w:rsid w:val="007145EF"/>
    <w:rsid w:val="00714EA9"/>
    <w:rsid w:val="00714EE0"/>
    <w:rsid w:val="00714F65"/>
    <w:rsid w:val="007151B3"/>
    <w:rsid w:val="00715236"/>
    <w:rsid w:val="007152FF"/>
    <w:rsid w:val="0071535C"/>
    <w:rsid w:val="00715451"/>
    <w:rsid w:val="007155D0"/>
    <w:rsid w:val="00715694"/>
    <w:rsid w:val="00715805"/>
    <w:rsid w:val="00715A07"/>
    <w:rsid w:val="00715A6C"/>
    <w:rsid w:val="00715A82"/>
    <w:rsid w:val="00715B3F"/>
    <w:rsid w:val="00715C43"/>
    <w:rsid w:val="00715CAC"/>
    <w:rsid w:val="00716483"/>
    <w:rsid w:val="007164B0"/>
    <w:rsid w:val="0071663D"/>
    <w:rsid w:val="00716687"/>
    <w:rsid w:val="007166BA"/>
    <w:rsid w:val="0071687E"/>
    <w:rsid w:val="00716D87"/>
    <w:rsid w:val="00716EC4"/>
    <w:rsid w:val="00716FB2"/>
    <w:rsid w:val="0071729B"/>
    <w:rsid w:val="007172AD"/>
    <w:rsid w:val="007174F2"/>
    <w:rsid w:val="0071766B"/>
    <w:rsid w:val="00717738"/>
    <w:rsid w:val="00717828"/>
    <w:rsid w:val="00717A16"/>
    <w:rsid w:val="00717B57"/>
    <w:rsid w:val="00717D7D"/>
    <w:rsid w:val="00717E96"/>
    <w:rsid w:val="007200F8"/>
    <w:rsid w:val="00720278"/>
    <w:rsid w:val="0072031A"/>
    <w:rsid w:val="0072034B"/>
    <w:rsid w:val="00720398"/>
    <w:rsid w:val="007205C9"/>
    <w:rsid w:val="00720702"/>
    <w:rsid w:val="00720731"/>
    <w:rsid w:val="00720787"/>
    <w:rsid w:val="007207AC"/>
    <w:rsid w:val="007207CA"/>
    <w:rsid w:val="007207DD"/>
    <w:rsid w:val="00720C80"/>
    <w:rsid w:val="00720E7F"/>
    <w:rsid w:val="00720E8B"/>
    <w:rsid w:val="00720E93"/>
    <w:rsid w:val="00720F8F"/>
    <w:rsid w:val="00720FBC"/>
    <w:rsid w:val="00721105"/>
    <w:rsid w:val="007212B8"/>
    <w:rsid w:val="007212BE"/>
    <w:rsid w:val="0072135E"/>
    <w:rsid w:val="007216AD"/>
    <w:rsid w:val="007216CE"/>
    <w:rsid w:val="00721EE9"/>
    <w:rsid w:val="00722135"/>
    <w:rsid w:val="00722347"/>
    <w:rsid w:val="00722732"/>
    <w:rsid w:val="007228AD"/>
    <w:rsid w:val="00722CE9"/>
    <w:rsid w:val="00722D3E"/>
    <w:rsid w:val="00722D78"/>
    <w:rsid w:val="00722E2F"/>
    <w:rsid w:val="00722FA1"/>
    <w:rsid w:val="00723061"/>
    <w:rsid w:val="0072315C"/>
    <w:rsid w:val="007232ED"/>
    <w:rsid w:val="007234E9"/>
    <w:rsid w:val="00723786"/>
    <w:rsid w:val="007237B4"/>
    <w:rsid w:val="00723859"/>
    <w:rsid w:val="00723DC9"/>
    <w:rsid w:val="00723E0F"/>
    <w:rsid w:val="00723E26"/>
    <w:rsid w:val="00723E4B"/>
    <w:rsid w:val="00723EBE"/>
    <w:rsid w:val="00723ED2"/>
    <w:rsid w:val="0072445D"/>
    <w:rsid w:val="007245E8"/>
    <w:rsid w:val="0072482F"/>
    <w:rsid w:val="007248A3"/>
    <w:rsid w:val="00724A1C"/>
    <w:rsid w:val="00724D6D"/>
    <w:rsid w:val="00724E34"/>
    <w:rsid w:val="00724FC7"/>
    <w:rsid w:val="00725102"/>
    <w:rsid w:val="0072516A"/>
    <w:rsid w:val="00725271"/>
    <w:rsid w:val="00725468"/>
    <w:rsid w:val="0072566E"/>
    <w:rsid w:val="007257C6"/>
    <w:rsid w:val="00725819"/>
    <w:rsid w:val="007259D1"/>
    <w:rsid w:val="007259F5"/>
    <w:rsid w:val="00725A29"/>
    <w:rsid w:val="007260B2"/>
    <w:rsid w:val="00726181"/>
    <w:rsid w:val="007263B9"/>
    <w:rsid w:val="00726503"/>
    <w:rsid w:val="007267B4"/>
    <w:rsid w:val="0072695B"/>
    <w:rsid w:val="00726A2D"/>
    <w:rsid w:val="00726A89"/>
    <w:rsid w:val="00726B80"/>
    <w:rsid w:val="00726DEE"/>
    <w:rsid w:val="00726DEF"/>
    <w:rsid w:val="00726EFF"/>
    <w:rsid w:val="00726FA8"/>
    <w:rsid w:val="00726FC5"/>
    <w:rsid w:val="0072707B"/>
    <w:rsid w:val="00727093"/>
    <w:rsid w:val="007270C9"/>
    <w:rsid w:val="00727204"/>
    <w:rsid w:val="0072724D"/>
    <w:rsid w:val="00727499"/>
    <w:rsid w:val="007275B0"/>
    <w:rsid w:val="00727662"/>
    <w:rsid w:val="007276E9"/>
    <w:rsid w:val="00727963"/>
    <w:rsid w:val="00727B18"/>
    <w:rsid w:val="00727B54"/>
    <w:rsid w:val="00727B6E"/>
    <w:rsid w:val="00727BBC"/>
    <w:rsid w:val="00727BFA"/>
    <w:rsid w:val="00727DAE"/>
    <w:rsid w:val="007301E5"/>
    <w:rsid w:val="0073021C"/>
    <w:rsid w:val="007303FF"/>
    <w:rsid w:val="007304B8"/>
    <w:rsid w:val="00730616"/>
    <w:rsid w:val="0073066E"/>
    <w:rsid w:val="00730676"/>
    <w:rsid w:val="00730940"/>
    <w:rsid w:val="0073096F"/>
    <w:rsid w:val="00730A54"/>
    <w:rsid w:val="00730BB0"/>
    <w:rsid w:val="00730CD4"/>
    <w:rsid w:val="007311FB"/>
    <w:rsid w:val="007316B4"/>
    <w:rsid w:val="00731785"/>
    <w:rsid w:val="00731944"/>
    <w:rsid w:val="00731997"/>
    <w:rsid w:val="00731AFF"/>
    <w:rsid w:val="00732231"/>
    <w:rsid w:val="00732237"/>
    <w:rsid w:val="007322BF"/>
    <w:rsid w:val="00732537"/>
    <w:rsid w:val="00732656"/>
    <w:rsid w:val="0073296C"/>
    <w:rsid w:val="0073318D"/>
    <w:rsid w:val="00733212"/>
    <w:rsid w:val="00733351"/>
    <w:rsid w:val="00733440"/>
    <w:rsid w:val="00733704"/>
    <w:rsid w:val="00733807"/>
    <w:rsid w:val="0073399E"/>
    <w:rsid w:val="007339C1"/>
    <w:rsid w:val="007339EF"/>
    <w:rsid w:val="00733D51"/>
    <w:rsid w:val="00733E31"/>
    <w:rsid w:val="00733FE4"/>
    <w:rsid w:val="0073409B"/>
    <w:rsid w:val="007343EE"/>
    <w:rsid w:val="007344E8"/>
    <w:rsid w:val="00734607"/>
    <w:rsid w:val="0073463E"/>
    <w:rsid w:val="00734B57"/>
    <w:rsid w:val="00734C33"/>
    <w:rsid w:val="00734DDC"/>
    <w:rsid w:val="00735014"/>
    <w:rsid w:val="00735103"/>
    <w:rsid w:val="007355C8"/>
    <w:rsid w:val="007355CA"/>
    <w:rsid w:val="007358CF"/>
    <w:rsid w:val="007358F9"/>
    <w:rsid w:val="00735E85"/>
    <w:rsid w:val="00735FF6"/>
    <w:rsid w:val="0073605F"/>
    <w:rsid w:val="007360D7"/>
    <w:rsid w:val="00736296"/>
    <w:rsid w:val="00736550"/>
    <w:rsid w:val="007368D7"/>
    <w:rsid w:val="00736CF8"/>
    <w:rsid w:val="00736E2A"/>
    <w:rsid w:val="00736FE3"/>
    <w:rsid w:val="0073703B"/>
    <w:rsid w:val="0073708D"/>
    <w:rsid w:val="007370CA"/>
    <w:rsid w:val="0073715A"/>
    <w:rsid w:val="007372BA"/>
    <w:rsid w:val="007377D5"/>
    <w:rsid w:val="0073781B"/>
    <w:rsid w:val="0073796C"/>
    <w:rsid w:val="00737EA6"/>
    <w:rsid w:val="00740089"/>
    <w:rsid w:val="007400EB"/>
    <w:rsid w:val="00740233"/>
    <w:rsid w:val="00740492"/>
    <w:rsid w:val="007405E8"/>
    <w:rsid w:val="007406EE"/>
    <w:rsid w:val="00740AF8"/>
    <w:rsid w:val="00740BA0"/>
    <w:rsid w:val="00740C32"/>
    <w:rsid w:val="00740C8B"/>
    <w:rsid w:val="0074104E"/>
    <w:rsid w:val="007410D5"/>
    <w:rsid w:val="007412E1"/>
    <w:rsid w:val="007414F7"/>
    <w:rsid w:val="007417DB"/>
    <w:rsid w:val="0074192C"/>
    <w:rsid w:val="00741A2E"/>
    <w:rsid w:val="00741A38"/>
    <w:rsid w:val="007420B8"/>
    <w:rsid w:val="00742304"/>
    <w:rsid w:val="0074251F"/>
    <w:rsid w:val="0074261B"/>
    <w:rsid w:val="00742ADB"/>
    <w:rsid w:val="00743131"/>
    <w:rsid w:val="00743154"/>
    <w:rsid w:val="00743212"/>
    <w:rsid w:val="0074334B"/>
    <w:rsid w:val="00743367"/>
    <w:rsid w:val="0074336B"/>
    <w:rsid w:val="00743464"/>
    <w:rsid w:val="007435D9"/>
    <w:rsid w:val="0074390D"/>
    <w:rsid w:val="00743ACA"/>
    <w:rsid w:val="00743B14"/>
    <w:rsid w:val="00743B4D"/>
    <w:rsid w:val="00743B92"/>
    <w:rsid w:val="00743E27"/>
    <w:rsid w:val="00743FEA"/>
    <w:rsid w:val="0074424A"/>
    <w:rsid w:val="007442BB"/>
    <w:rsid w:val="0074433C"/>
    <w:rsid w:val="007446D7"/>
    <w:rsid w:val="00744949"/>
    <w:rsid w:val="007449B6"/>
    <w:rsid w:val="00744AC2"/>
    <w:rsid w:val="00744B3F"/>
    <w:rsid w:val="00744DEB"/>
    <w:rsid w:val="007450ED"/>
    <w:rsid w:val="007451D0"/>
    <w:rsid w:val="00745302"/>
    <w:rsid w:val="0074534A"/>
    <w:rsid w:val="0074536C"/>
    <w:rsid w:val="007453E3"/>
    <w:rsid w:val="007453FE"/>
    <w:rsid w:val="00745A14"/>
    <w:rsid w:val="00745B66"/>
    <w:rsid w:val="00745EFC"/>
    <w:rsid w:val="007462BC"/>
    <w:rsid w:val="0074636E"/>
    <w:rsid w:val="0074637F"/>
    <w:rsid w:val="007463A4"/>
    <w:rsid w:val="0074649F"/>
    <w:rsid w:val="0074664D"/>
    <w:rsid w:val="007469A3"/>
    <w:rsid w:val="007469AF"/>
    <w:rsid w:val="00746B72"/>
    <w:rsid w:val="00746BD1"/>
    <w:rsid w:val="00746DD6"/>
    <w:rsid w:val="0074706A"/>
    <w:rsid w:val="0074709E"/>
    <w:rsid w:val="00747609"/>
    <w:rsid w:val="00747B88"/>
    <w:rsid w:val="00747BC1"/>
    <w:rsid w:val="00747CD9"/>
    <w:rsid w:val="00747D02"/>
    <w:rsid w:val="00747DFC"/>
    <w:rsid w:val="00747EBE"/>
    <w:rsid w:val="0075010F"/>
    <w:rsid w:val="0075026C"/>
    <w:rsid w:val="0075040E"/>
    <w:rsid w:val="00750489"/>
    <w:rsid w:val="0075086D"/>
    <w:rsid w:val="007508F6"/>
    <w:rsid w:val="00750A18"/>
    <w:rsid w:val="00751030"/>
    <w:rsid w:val="00751335"/>
    <w:rsid w:val="00751403"/>
    <w:rsid w:val="00751E3B"/>
    <w:rsid w:val="0075207E"/>
    <w:rsid w:val="007523D7"/>
    <w:rsid w:val="00752469"/>
    <w:rsid w:val="007528EB"/>
    <w:rsid w:val="00752B02"/>
    <w:rsid w:val="00752DF5"/>
    <w:rsid w:val="00752E64"/>
    <w:rsid w:val="00752EBA"/>
    <w:rsid w:val="0075322B"/>
    <w:rsid w:val="00753265"/>
    <w:rsid w:val="00753312"/>
    <w:rsid w:val="00753375"/>
    <w:rsid w:val="00753391"/>
    <w:rsid w:val="0075353D"/>
    <w:rsid w:val="0075357C"/>
    <w:rsid w:val="0075359D"/>
    <w:rsid w:val="00753973"/>
    <w:rsid w:val="00753E40"/>
    <w:rsid w:val="00754194"/>
    <w:rsid w:val="007541E6"/>
    <w:rsid w:val="00754299"/>
    <w:rsid w:val="00754427"/>
    <w:rsid w:val="007546AB"/>
    <w:rsid w:val="00754862"/>
    <w:rsid w:val="00754884"/>
    <w:rsid w:val="00754894"/>
    <w:rsid w:val="00754BE0"/>
    <w:rsid w:val="00754C3F"/>
    <w:rsid w:val="00754DFA"/>
    <w:rsid w:val="00754EC4"/>
    <w:rsid w:val="00754F29"/>
    <w:rsid w:val="00755090"/>
    <w:rsid w:val="0075513F"/>
    <w:rsid w:val="00755241"/>
    <w:rsid w:val="007552E2"/>
    <w:rsid w:val="00755538"/>
    <w:rsid w:val="00755614"/>
    <w:rsid w:val="007556DE"/>
    <w:rsid w:val="0075589D"/>
    <w:rsid w:val="00755AAA"/>
    <w:rsid w:val="00755C7A"/>
    <w:rsid w:val="007560A8"/>
    <w:rsid w:val="007560A9"/>
    <w:rsid w:val="0075636E"/>
    <w:rsid w:val="0075643B"/>
    <w:rsid w:val="00756621"/>
    <w:rsid w:val="00756962"/>
    <w:rsid w:val="007569D1"/>
    <w:rsid w:val="00756BD6"/>
    <w:rsid w:val="00756CAB"/>
    <w:rsid w:val="00756E22"/>
    <w:rsid w:val="00756EAF"/>
    <w:rsid w:val="00756ECF"/>
    <w:rsid w:val="00757209"/>
    <w:rsid w:val="007573D9"/>
    <w:rsid w:val="00757704"/>
    <w:rsid w:val="00757754"/>
    <w:rsid w:val="00757903"/>
    <w:rsid w:val="007579B1"/>
    <w:rsid w:val="00757A12"/>
    <w:rsid w:val="00757A9E"/>
    <w:rsid w:val="00757B6F"/>
    <w:rsid w:val="00757CE0"/>
    <w:rsid w:val="00757D67"/>
    <w:rsid w:val="00757E12"/>
    <w:rsid w:val="00757E7C"/>
    <w:rsid w:val="007601CD"/>
    <w:rsid w:val="00760517"/>
    <w:rsid w:val="0076069D"/>
    <w:rsid w:val="00760BAD"/>
    <w:rsid w:val="00760E7B"/>
    <w:rsid w:val="00760F28"/>
    <w:rsid w:val="007610B1"/>
    <w:rsid w:val="007610C7"/>
    <w:rsid w:val="0076110D"/>
    <w:rsid w:val="007613BD"/>
    <w:rsid w:val="007619B2"/>
    <w:rsid w:val="007619BA"/>
    <w:rsid w:val="00761A5D"/>
    <w:rsid w:val="00761BA7"/>
    <w:rsid w:val="00761C3A"/>
    <w:rsid w:val="00761C53"/>
    <w:rsid w:val="00761C9B"/>
    <w:rsid w:val="00761CE9"/>
    <w:rsid w:val="00761E17"/>
    <w:rsid w:val="007620A2"/>
    <w:rsid w:val="00762A4E"/>
    <w:rsid w:val="00762C0D"/>
    <w:rsid w:val="00762C27"/>
    <w:rsid w:val="00762D8E"/>
    <w:rsid w:val="00762EC5"/>
    <w:rsid w:val="007634D0"/>
    <w:rsid w:val="0076368D"/>
    <w:rsid w:val="00763730"/>
    <w:rsid w:val="00763834"/>
    <w:rsid w:val="00763907"/>
    <w:rsid w:val="00763A23"/>
    <w:rsid w:val="00763A43"/>
    <w:rsid w:val="00763B3E"/>
    <w:rsid w:val="00763C31"/>
    <w:rsid w:val="00763F45"/>
    <w:rsid w:val="00763FD7"/>
    <w:rsid w:val="00764079"/>
    <w:rsid w:val="007644E4"/>
    <w:rsid w:val="007644EB"/>
    <w:rsid w:val="00764556"/>
    <w:rsid w:val="0076469D"/>
    <w:rsid w:val="00764854"/>
    <w:rsid w:val="007648DC"/>
    <w:rsid w:val="00764BDC"/>
    <w:rsid w:val="00764C0C"/>
    <w:rsid w:val="00764C81"/>
    <w:rsid w:val="00764D5E"/>
    <w:rsid w:val="00764F0D"/>
    <w:rsid w:val="007650A3"/>
    <w:rsid w:val="00765402"/>
    <w:rsid w:val="0076575B"/>
    <w:rsid w:val="007657D6"/>
    <w:rsid w:val="00765818"/>
    <w:rsid w:val="00765895"/>
    <w:rsid w:val="007658C5"/>
    <w:rsid w:val="0076590B"/>
    <w:rsid w:val="00765981"/>
    <w:rsid w:val="00765A22"/>
    <w:rsid w:val="00765A5F"/>
    <w:rsid w:val="00765B31"/>
    <w:rsid w:val="00765B55"/>
    <w:rsid w:val="00765E10"/>
    <w:rsid w:val="00765E41"/>
    <w:rsid w:val="00765E65"/>
    <w:rsid w:val="00765F6A"/>
    <w:rsid w:val="00765FE0"/>
    <w:rsid w:val="00766103"/>
    <w:rsid w:val="0076617C"/>
    <w:rsid w:val="007663A2"/>
    <w:rsid w:val="00766907"/>
    <w:rsid w:val="00766A94"/>
    <w:rsid w:val="00766AAE"/>
    <w:rsid w:val="00766FAE"/>
    <w:rsid w:val="007671ED"/>
    <w:rsid w:val="0076736C"/>
    <w:rsid w:val="007673A5"/>
    <w:rsid w:val="007675D7"/>
    <w:rsid w:val="0076783A"/>
    <w:rsid w:val="007678B2"/>
    <w:rsid w:val="007679A3"/>
    <w:rsid w:val="00767A9C"/>
    <w:rsid w:val="00767CC5"/>
    <w:rsid w:val="00767E10"/>
    <w:rsid w:val="00767EA7"/>
    <w:rsid w:val="00767EDA"/>
    <w:rsid w:val="0077008B"/>
    <w:rsid w:val="00770274"/>
    <w:rsid w:val="0077031C"/>
    <w:rsid w:val="0077033A"/>
    <w:rsid w:val="007704EC"/>
    <w:rsid w:val="00770CF0"/>
    <w:rsid w:val="00771214"/>
    <w:rsid w:val="00771230"/>
    <w:rsid w:val="0077166E"/>
    <w:rsid w:val="00771803"/>
    <w:rsid w:val="00771879"/>
    <w:rsid w:val="00771959"/>
    <w:rsid w:val="00771D8B"/>
    <w:rsid w:val="007721BA"/>
    <w:rsid w:val="007721FF"/>
    <w:rsid w:val="00772366"/>
    <w:rsid w:val="007725A9"/>
    <w:rsid w:val="007725E7"/>
    <w:rsid w:val="007726FE"/>
    <w:rsid w:val="0077289C"/>
    <w:rsid w:val="0077294D"/>
    <w:rsid w:val="00772953"/>
    <w:rsid w:val="00772B6E"/>
    <w:rsid w:val="00772C4D"/>
    <w:rsid w:val="00772FE7"/>
    <w:rsid w:val="007732F0"/>
    <w:rsid w:val="0077337F"/>
    <w:rsid w:val="0077362C"/>
    <w:rsid w:val="007739C7"/>
    <w:rsid w:val="00773AD3"/>
    <w:rsid w:val="00773C75"/>
    <w:rsid w:val="00773D13"/>
    <w:rsid w:val="00773D3B"/>
    <w:rsid w:val="00773E18"/>
    <w:rsid w:val="00773E46"/>
    <w:rsid w:val="00773FFE"/>
    <w:rsid w:val="0077407C"/>
    <w:rsid w:val="0077420E"/>
    <w:rsid w:val="007742B9"/>
    <w:rsid w:val="0077494B"/>
    <w:rsid w:val="00774AC2"/>
    <w:rsid w:val="00774D78"/>
    <w:rsid w:val="00774F5A"/>
    <w:rsid w:val="007754A5"/>
    <w:rsid w:val="007755FA"/>
    <w:rsid w:val="00775895"/>
    <w:rsid w:val="00775B9E"/>
    <w:rsid w:val="00775CC5"/>
    <w:rsid w:val="00775F6D"/>
    <w:rsid w:val="00776104"/>
    <w:rsid w:val="007761D6"/>
    <w:rsid w:val="0077634B"/>
    <w:rsid w:val="00776350"/>
    <w:rsid w:val="007763A4"/>
    <w:rsid w:val="007764DA"/>
    <w:rsid w:val="0077678E"/>
    <w:rsid w:val="007768D0"/>
    <w:rsid w:val="00776BD3"/>
    <w:rsid w:val="00776E7D"/>
    <w:rsid w:val="0077708A"/>
    <w:rsid w:val="007770B2"/>
    <w:rsid w:val="007773A2"/>
    <w:rsid w:val="007773C3"/>
    <w:rsid w:val="007773D6"/>
    <w:rsid w:val="007773E3"/>
    <w:rsid w:val="00777456"/>
    <w:rsid w:val="00777509"/>
    <w:rsid w:val="00777533"/>
    <w:rsid w:val="0077754C"/>
    <w:rsid w:val="0077757C"/>
    <w:rsid w:val="007776DA"/>
    <w:rsid w:val="007776ED"/>
    <w:rsid w:val="007778E8"/>
    <w:rsid w:val="0077799B"/>
    <w:rsid w:val="007779A0"/>
    <w:rsid w:val="00777C01"/>
    <w:rsid w:val="0078006F"/>
    <w:rsid w:val="0078028E"/>
    <w:rsid w:val="007802D5"/>
    <w:rsid w:val="00780582"/>
    <w:rsid w:val="007805BF"/>
    <w:rsid w:val="007808B5"/>
    <w:rsid w:val="00780EB1"/>
    <w:rsid w:val="00781000"/>
    <w:rsid w:val="007810E0"/>
    <w:rsid w:val="00781361"/>
    <w:rsid w:val="00781377"/>
    <w:rsid w:val="00781676"/>
    <w:rsid w:val="00781679"/>
    <w:rsid w:val="007816E6"/>
    <w:rsid w:val="00781733"/>
    <w:rsid w:val="007817DF"/>
    <w:rsid w:val="0078195C"/>
    <w:rsid w:val="007819E5"/>
    <w:rsid w:val="00781C85"/>
    <w:rsid w:val="00781E6C"/>
    <w:rsid w:val="00781F63"/>
    <w:rsid w:val="00781F85"/>
    <w:rsid w:val="0078243D"/>
    <w:rsid w:val="0078289E"/>
    <w:rsid w:val="00782965"/>
    <w:rsid w:val="00782984"/>
    <w:rsid w:val="00782D22"/>
    <w:rsid w:val="00782DF7"/>
    <w:rsid w:val="0078309C"/>
    <w:rsid w:val="007831BD"/>
    <w:rsid w:val="007833B3"/>
    <w:rsid w:val="0078363C"/>
    <w:rsid w:val="00783759"/>
    <w:rsid w:val="00783781"/>
    <w:rsid w:val="00783E8E"/>
    <w:rsid w:val="00784061"/>
    <w:rsid w:val="007840DA"/>
    <w:rsid w:val="007841A1"/>
    <w:rsid w:val="00784206"/>
    <w:rsid w:val="0078437F"/>
    <w:rsid w:val="00784408"/>
    <w:rsid w:val="007845C5"/>
    <w:rsid w:val="00784A01"/>
    <w:rsid w:val="00784A62"/>
    <w:rsid w:val="00784CCF"/>
    <w:rsid w:val="00784D4C"/>
    <w:rsid w:val="00784D58"/>
    <w:rsid w:val="00784DA3"/>
    <w:rsid w:val="00784E23"/>
    <w:rsid w:val="00784E2B"/>
    <w:rsid w:val="0078515C"/>
    <w:rsid w:val="00785200"/>
    <w:rsid w:val="007859E1"/>
    <w:rsid w:val="00785A5E"/>
    <w:rsid w:val="00785AD8"/>
    <w:rsid w:val="00785B02"/>
    <w:rsid w:val="00785B66"/>
    <w:rsid w:val="007860F6"/>
    <w:rsid w:val="0078625A"/>
    <w:rsid w:val="00786365"/>
    <w:rsid w:val="007864C6"/>
    <w:rsid w:val="00786510"/>
    <w:rsid w:val="007865C3"/>
    <w:rsid w:val="00786644"/>
    <w:rsid w:val="007866ED"/>
    <w:rsid w:val="007867CE"/>
    <w:rsid w:val="00786AFF"/>
    <w:rsid w:val="00786D35"/>
    <w:rsid w:val="00786D82"/>
    <w:rsid w:val="00786FCB"/>
    <w:rsid w:val="00787134"/>
    <w:rsid w:val="0078731A"/>
    <w:rsid w:val="007874E7"/>
    <w:rsid w:val="0078797E"/>
    <w:rsid w:val="00787C1A"/>
    <w:rsid w:val="00787D0E"/>
    <w:rsid w:val="00787D16"/>
    <w:rsid w:val="00787E1B"/>
    <w:rsid w:val="00787E24"/>
    <w:rsid w:val="00790077"/>
    <w:rsid w:val="007901DC"/>
    <w:rsid w:val="00790214"/>
    <w:rsid w:val="00790E74"/>
    <w:rsid w:val="0079108E"/>
    <w:rsid w:val="007910D6"/>
    <w:rsid w:val="007913A4"/>
    <w:rsid w:val="007914A3"/>
    <w:rsid w:val="00791E9E"/>
    <w:rsid w:val="00791FC6"/>
    <w:rsid w:val="0079202A"/>
    <w:rsid w:val="007920B0"/>
    <w:rsid w:val="0079250B"/>
    <w:rsid w:val="0079254F"/>
    <w:rsid w:val="00792A00"/>
    <w:rsid w:val="00792A22"/>
    <w:rsid w:val="00792AD3"/>
    <w:rsid w:val="00792ADD"/>
    <w:rsid w:val="00792E68"/>
    <w:rsid w:val="00792FF4"/>
    <w:rsid w:val="007934C0"/>
    <w:rsid w:val="007936C1"/>
    <w:rsid w:val="007936D8"/>
    <w:rsid w:val="007938F7"/>
    <w:rsid w:val="00793A6F"/>
    <w:rsid w:val="00793CA4"/>
    <w:rsid w:val="00793D2E"/>
    <w:rsid w:val="00793DB5"/>
    <w:rsid w:val="0079403C"/>
    <w:rsid w:val="007941CF"/>
    <w:rsid w:val="00794212"/>
    <w:rsid w:val="00794225"/>
    <w:rsid w:val="007943F2"/>
    <w:rsid w:val="0079455F"/>
    <w:rsid w:val="00794B6A"/>
    <w:rsid w:val="00794DAD"/>
    <w:rsid w:val="007951C2"/>
    <w:rsid w:val="0079533D"/>
    <w:rsid w:val="00795640"/>
    <w:rsid w:val="007958C4"/>
    <w:rsid w:val="00795C33"/>
    <w:rsid w:val="00795C45"/>
    <w:rsid w:val="00795CD0"/>
    <w:rsid w:val="00795E2C"/>
    <w:rsid w:val="00796018"/>
    <w:rsid w:val="007963D0"/>
    <w:rsid w:val="00796939"/>
    <w:rsid w:val="007969BC"/>
    <w:rsid w:val="00796C23"/>
    <w:rsid w:val="00796E61"/>
    <w:rsid w:val="007978C1"/>
    <w:rsid w:val="00797B61"/>
    <w:rsid w:val="00797C5A"/>
    <w:rsid w:val="00797DC2"/>
    <w:rsid w:val="007A00D0"/>
    <w:rsid w:val="007A01E1"/>
    <w:rsid w:val="007A03CF"/>
    <w:rsid w:val="007A0595"/>
    <w:rsid w:val="007A07D5"/>
    <w:rsid w:val="007A0B97"/>
    <w:rsid w:val="007A0E5C"/>
    <w:rsid w:val="007A101B"/>
    <w:rsid w:val="007A10AE"/>
    <w:rsid w:val="007A119C"/>
    <w:rsid w:val="007A1750"/>
    <w:rsid w:val="007A186C"/>
    <w:rsid w:val="007A1B6D"/>
    <w:rsid w:val="007A1C99"/>
    <w:rsid w:val="007A1D38"/>
    <w:rsid w:val="007A2042"/>
    <w:rsid w:val="007A20B4"/>
    <w:rsid w:val="007A229E"/>
    <w:rsid w:val="007A22EF"/>
    <w:rsid w:val="007A24C5"/>
    <w:rsid w:val="007A2628"/>
    <w:rsid w:val="007A2D35"/>
    <w:rsid w:val="007A2DFD"/>
    <w:rsid w:val="007A30C3"/>
    <w:rsid w:val="007A31AB"/>
    <w:rsid w:val="007A34DF"/>
    <w:rsid w:val="007A35F6"/>
    <w:rsid w:val="007A3A16"/>
    <w:rsid w:val="007A3A1A"/>
    <w:rsid w:val="007A3AB5"/>
    <w:rsid w:val="007A3D97"/>
    <w:rsid w:val="007A3DC6"/>
    <w:rsid w:val="007A3DEA"/>
    <w:rsid w:val="007A441C"/>
    <w:rsid w:val="007A454B"/>
    <w:rsid w:val="007A45A4"/>
    <w:rsid w:val="007A475C"/>
    <w:rsid w:val="007A4D64"/>
    <w:rsid w:val="007A501D"/>
    <w:rsid w:val="007A506D"/>
    <w:rsid w:val="007A5081"/>
    <w:rsid w:val="007A5145"/>
    <w:rsid w:val="007A52FE"/>
    <w:rsid w:val="007A5509"/>
    <w:rsid w:val="007A5569"/>
    <w:rsid w:val="007A5621"/>
    <w:rsid w:val="007A5696"/>
    <w:rsid w:val="007A579B"/>
    <w:rsid w:val="007A6027"/>
    <w:rsid w:val="007A6051"/>
    <w:rsid w:val="007A60FE"/>
    <w:rsid w:val="007A6178"/>
    <w:rsid w:val="007A622B"/>
    <w:rsid w:val="007A62EC"/>
    <w:rsid w:val="007A63C1"/>
    <w:rsid w:val="007A659E"/>
    <w:rsid w:val="007A66ED"/>
    <w:rsid w:val="007A6C88"/>
    <w:rsid w:val="007A6DCD"/>
    <w:rsid w:val="007A6F3B"/>
    <w:rsid w:val="007A7067"/>
    <w:rsid w:val="007A7403"/>
    <w:rsid w:val="007A766F"/>
    <w:rsid w:val="007A76CA"/>
    <w:rsid w:val="007A7719"/>
    <w:rsid w:val="007A795B"/>
    <w:rsid w:val="007A7970"/>
    <w:rsid w:val="007A7A65"/>
    <w:rsid w:val="007A7D1B"/>
    <w:rsid w:val="007A7D91"/>
    <w:rsid w:val="007A7DCF"/>
    <w:rsid w:val="007B0085"/>
    <w:rsid w:val="007B0364"/>
    <w:rsid w:val="007B03DD"/>
    <w:rsid w:val="007B04C9"/>
    <w:rsid w:val="007B075F"/>
    <w:rsid w:val="007B0994"/>
    <w:rsid w:val="007B09A7"/>
    <w:rsid w:val="007B0C1D"/>
    <w:rsid w:val="007B129A"/>
    <w:rsid w:val="007B157F"/>
    <w:rsid w:val="007B163C"/>
    <w:rsid w:val="007B1709"/>
    <w:rsid w:val="007B1946"/>
    <w:rsid w:val="007B19AA"/>
    <w:rsid w:val="007B1C7F"/>
    <w:rsid w:val="007B1FEC"/>
    <w:rsid w:val="007B20AF"/>
    <w:rsid w:val="007B21C7"/>
    <w:rsid w:val="007B22E1"/>
    <w:rsid w:val="007B23FC"/>
    <w:rsid w:val="007B26F0"/>
    <w:rsid w:val="007B27D7"/>
    <w:rsid w:val="007B281C"/>
    <w:rsid w:val="007B288E"/>
    <w:rsid w:val="007B2B60"/>
    <w:rsid w:val="007B2D56"/>
    <w:rsid w:val="007B2ED8"/>
    <w:rsid w:val="007B36F6"/>
    <w:rsid w:val="007B377F"/>
    <w:rsid w:val="007B37C0"/>
    <w:rsid w:val="007B3C8C"/>
    <w:rsid w:val="007B3CC6"/>
    <w:rsid w:val="007B3EF6"/>
    <w:rsid w:val="007B456C"/>
    <w:rsid w:val="007B459A"/>
    <w:rsid w:val="007B4622"/>
    <w:rsid w:val="007B48D8"/>
    <w:rsid w:val="007B4B19"/>
    <w:rsid w:val="007B4BB0"/>
    <w:rsid w:val="007B4C2C"/>
    <w:rsid w:val="007B4CFB"/>
    <w:rsid w:val="007B4EE2"/>
    <w:rsid w:val="007B5267"/>
    <w:rsid w:val="007B5379"/>
    <w:rsid w:val="007B5392"/>
    <w:rsid w:val="007B53BE"/>
    <w:rsid w:val="007B55CD"/>
    <w:rsid w:val="007B58C8"/>
    <w:rsid w:val="007B5BCB"/>
    <w:rsid w:val="007B5DA5"/>
    <w:rsid w:val="007B6400"/>
    <w:rsid w:val="007B64C9"/>
    <w:rsid w:val="007B668E"/>
    <w:rsid w:val="007B6B48"/>
    <w:rsid w:val="007B6B53"/>
    <w:rsid w:val="007B6C0A"/>
    <w:rsid w:val="007B75B6"/>
    <w:rsid w:val="007B76BF"/>
    <w:rsid w:val="007B78FB"/>
    <w:rsid w:val="007B7956"/>
    <w:rsid w:val="007B7A4B"/>
    <w:rsid w:val="007B7B2D"/>
    <w:rsid w:val="007B7C0E"/>
    <w:rsid w:val="007B7CA8"/>
    <w:rsid w:val="007C03A8"/>
    <w:rsid w:val="007C0506"/>
    <w:rsid w:val="007C0610"/>
    <w:rsid w:val="007C0656"/>
    <w:rsid w:val="007C073F"/>
    <w:rsid w:val="007C0989"/>
    <w:rsid w:val="007C0995"/>
    <w:rsid w:val="007C0D9C"/>
    <w:rsid w:val="007C0EB1"/>
    <w:rsid w:val="007C1040"/>
    <w:rsid w:val="007C11DC"/>
    <w:rsid w:val="007C1279"/>
    <w:rsid w:val="007C1569"/>
    <w:rsid w:val="007C18AE"/>
    <w:rsid w:val="007C19E4"/>
    <w:rsid w:val="007C1A48"/>
    <w:rsid w:val="007C1A79"/>
    <w:rsid w:val="007C1D37"/>
    <w:rsid w:val="007C203A"/>
    <w:rsid w:val="007C22EE"/>
    <w:rsid w:val="007C26B2"/>
    <w:rsid w:val="007C2781"/>
    <w:rsid w:val="007C2B9C"/>
    <w:rsid w:val="007C2C0D"/>
    <w:rsid w:val="007C2CF7"/>
    <w:rsid w:val="007C2DBE"/>
    <w:rsid w:val="007C341E"/>
    <w:rsid w:val="007C3FFC"/>
    <w:rsid w:val="007C409E"/>
    <w:rsid w:val="007C46EA"/>
    <w:rsid w:val="007C498C"/>
    <w:rsid w:val="007C4EE5"/>
    <w:rsid w:val="007C50C5"/>
    <w:rsid w:val="007C51CB"/>
    <w:rsid w:val="007C5375"/>
    <w:rsid w:val="007C5464"/>
    <w:rsid w:val="007C56C9"/>
    <w:rsid w:val="007C592C"/>
    <w:rsid w:val="007C5943"/>
    <w:rsid w:val="007C5B3C"/>
    <w:rsid w:val="007C5E8D"/>
    <w:rsid w:val="007C60E8"/>
    <w:rsid w:val="007C620D"/>
    <w:rsid w:val="007C624B"/>
    <w:rsid w:val="007C652D"/>
    <w:rsid w:val="007C6815"/>
    <w:rsid w:val="007C681F"/>
    <w:rsid w:val="007C6875"/>
    <w:rsid w:val="007C6B0F"/>
    <w:rsid w:val="007C6B46"/>
    <w:rsid w:val="007C6B62"/>
    <w:rsid w:val="007C6BFD"/>
    <w:rsid w:val="007C6CC7"/>
    <w:rsid w:val="007C7898"/>
    <w:rsid w:val="007C78B8"/>
    <w:rsid w:val="007C7939"/>
    <w:rsid w:val="007C7AD6"/>
    <w:rsid w:val="007C7FEE"/>
    <w:rsid w:val="007D02DB"/>
    <w:rsid w:val="007D0330"/>
    <w:rsid w:val="007D05B5"/>
    <w:rsid w:val="007D08FF"/>
    <w:rsid w:val="007D09AC"/>
    <w:rsid w:val="007D0B21"/>
    <w:rsid w:val="007D0C15"/>
    <w:rsid w:val="007D0DB7"/>
    <w:rsid w:val="007D0DD3"/>
    <w:rsid w:val="007D0EB9"/>
    <w:rsid w:val="007D10C9"/>
    <w:rsid w:val="007D1135"/>
    <w:rsid w:val="007D1842"/>
    <w:rsid w:val="007D18AB"/>
    <w:rsid w:val="007D18BC"/>
    <w:rsid w:val="007D1C82"/>
    <w:rsid w:val="007D1CE1"/>
    <w:rsid w:val="007D1F57"/>
    <w:rsid w:val="007D1F8B"/>
    <w:rsid w:val="007D2045"/>
    <w:rsid w:val="007D2172"/>
    <w:rsid w:val="007D21AB"/>
    <w:rsid w:val="007D21D3"/>
    <w:rsid w:val="007D2501"/>
    <w:rsid w:val="007D25F0"/>
    <w:rsid w:val="007D2608"/>
    <w:rsid w:val="007D2666"/>
    <w:rsid w:val="007D27B9"/>
    <w:rsid w:val="007D2915"/>
    <w:rsid w:val="007D2932"/>
    <w:rsid w:val="007D2A92"/>
    <w:rsid w:val="007D2BD1"/>
    <w:rsid w:val="007D2E79"/>
    <w:rsid w:val="007D2F13"/>
    <w:rsid w:val="007D2F29"/>
    <w:rsid w:val="007D2FF5"/>
    <w:rsid w:val="007D365F"/>
    <w:rsid w:val="007D3693"/>
    <w:rsid w:val="007D387E"/>
    <w:rsid w:val="007D3C49"/>
    <w:rsid w:val="007D3DF2"/>
    <w:rsid w:val="007D4083"/>
    <w:rsid w:val="007D40B3"/>
    <w:rsid w:val="007D41B9"/>
    <w:rsid w:val="007D445C"/>
    <w:rsid w:val="007D4A88"/>
    <w:rsid w:val="007D4E79"/>
    <w:rsid w:val="007D5270"/>
    <w:rsid w:val="007D53ED"/>
    <w:rsid w:val="007D544B"/>
    <w:rsid w:val="007D585D"/>
    <w:rsid w:val="007D5BD9"/>
    <w:rsid w:val="007D5D57"/>
    <w:rsid w:val="007D65C2"/>
    <w:rsid w:val="007D66DA"/>
    <w:rsid w:val="007D66F9"/>
    <w:rsid w:val="007D6B03"/>
    <w:rsid w:val="007D6D5C"/>
    <w:rsid w:val="007D6E02"/>
    <w:rsid w:val="007D6F56"/>
    <w:rsid w:val="007D7006"/>
    <w:rsid w:val="007D709F"/>
    <w:rsid w:val="007D71F1"/>
    <w:rsid w:val="007D77AB"/>
    <w:rsid w:val="007D78A7"/>
    <w:rsid w:val="007D7A24"/>
    <w:rsid w:val="007D7C06"/>
    <w:rsid w:val="007D7CFA"/>
    <w:rsid w:val="007D7D25"/>
    <w:rsid w:val="007D7F56"/>
    <w:rsid w:val="007D7F85"/>
    <w:rsid w:val="007E0172"/>
    <w:rsid w:val="007E02C2"/>
    <w:rsid w:val="007E0809"/>
    <w:rsid w:val="007E0BCE"/>
    <w:rsid w:val="007E0D1F"/>
    <w:rsid w:val="007E0EA5"/>
    <w:rsid w:val="007E0FFF"/>
    <w:rsid w:val="007E1095"/>
    <w:rsid w:val="007E1513"/>
    <w:rsid w:val="007E1687"/>
    <w:rsid w:val="007E17AE"/>
    <w:rsid w:val="007E1A33"/>
    <w:rsid w:val="007E1A37"/>
    <w:rsid w:val="007E1AB7"/>
    <w:rsid w:val="007E1DC5"/>
    <w:rsid w:val="007E1F3F"/>
    <w:rsid w:val="007E1FDB"/>
    <w:rsid w:val="007E22BE"/>
    <w:rsid w:val="007E23B5"/>
    <w:rsid w:val="007E23EC"/>
    <w:rsid w:val="007E2771"/>
    <w:rsid w:val="007E27C6"/>
    <w:rsid w:val="007E2A56"/>
    <w:rsid w:val="007E2B72"/>
    <w:rsid w:val="007E2D28"/>
    <w:rsid w:val="007E2D99"/>
    <w:rsid w:val="007E2E8C"/>
    <w:rsid w:val="007E3137"/>
    <w:rsid w:val="007E325A"/>
    <w:rsid w:val="007E3490"/>
    <w:rsid w:val="007E3511"/>
    <w:rsid w:val="007E3ABE"/>
    <w:rsid w:val="007E3B56"/>
    <w:rsid w:val="007E3C91"/>
    <w:rsid w:val="007E3F16"/>
    <w:rsid w:val="007E4226"/>
    <w:rsid w:val="007E43B2"/>
    <w:rsid w:val="007E466E"/>
    <w:rsid w:val="007E46C0"/>
    <w:rsid w:val="007E487C"/>
    <w:rsid w:val="007E4967"/>
    <w:rsid w:val="007E4B36"/>
    <w:rsid w:val="007E4D4C"/>
    <w:rsid w:val="007E53C3"/>
    <w:rsid w:val="007E54BF"/>
    <w:rsid w:val="007E5582"/>
    <w:rsid w:val="007E5637"/>
    <w:rsid w:val="007E56DA"/>
    <w:rsid w:val="007E5823"/>
    <w:rsid w:val="007E5D8C"/>
    <w:rsid w:val="007E5F66"/>
    <w:rsid w:val="007E651F"/>
    <w:rsid w:val="007E655A"/>
    <w:rsid w:val="007E6587"/>
    <w:rsid w:val="007E67E8"/>
    <w:rsid w:val="007E6968"/>
    <w:rsid w:val="007E6A52"/>
    <w:rsid w:val="007E6BBF"/>
    <w:rsid w:val="007E74B6"/>
    <w:rsid w:val="007E79D8"/>
    <w:rsid w:val="007E7BC2"/>
    <w:rsid w:val="007E7DA0"/>
    <w:rsid w:val="007E7E43"/>
    <w:rsid w:val="007E7E8F"/>
    <w:rsid w:val="007F000A"/>
    <w:rsid w:val="007F05D1"/>
    <w:rsid w:val="007F078F"/>
    <w:rsid w:val="007F0845"/>
    <w:rsid w:val="007F08BB"/>
    <w:rsid w:val="007F0A24"/>
    <w:rsid w:val="007F0D2B"/>
    <w:rsid w:val="007F10CA"/>
    <w:rsid w:val="007F12A3"/>
    <w:rsid w:val="007F13AB"/>
    <w:rsid w:val="007F1411"/>
    <w:rsid w:val="007F1458"/>
    <w:rsid w:val="007F1A6C"/>
    <w:rsid w:val="007F1A9D"/>
    <w:rsid w:val="007F1B0E"/>
    <w:rsid w:val="007F1B46"/>
    <w:rsid w:val="007F1E6F"/>
    <w:rsid w:val="007F20B0"/>
    <w:rsid w:val="007F217B"/>
    <w:rsid w:val="007F2268"/>
    <w:rsid w:val="007F256F"/>
    <w:rsid w:val="007F2783"/>
    <w:rsid w:val="007F2895"/>
    <w:rsid w:val="007F28D5"/>
    <w:rsid w:val="007F3389"/>
    <w:rsid w:val="007F3480"/>
    <w:rsid w:val="007F349B"/>
    <w:rsid w:val="007F359D"/>
    <w:rsid w:val="007F35B4"/>
    <w:rsid w:val="007F3956"/>
    <w:rsid w:val="007F3B42"/>
    <w:rsid w:val="007F3FB7"/>
    <w:rsid w:val="007F4136"/>
    <w:rsid w:val="007F42DC"/>
    <w:rsid w:val="007F4324"/>
    <w:rsid w:val="007F4351"/>
    <w:rsid w:val="007F4359"/>
    <w:rsid w:val="007F4554"/>
    <w:rsid w:val="007F466A"/>
    <w:rsid w:val="007F4887"/>
    <w:rsid w:val="007F4C71"/>
    <w:rsid w:val="007F4E4E"/>
    <w:rsid w:val="007F4FFC"/>
    <w:rsid w:val="007F556C"/>
    <w:rsid w:val="007F557E"/>
    <w:rsid w:val="007F55EB"/>
    <w:rsid w:val="007F57D1"/>
    <w:rsid w:val="007F595A"/>
    <w:rsid w:val="007F5B3C"/>
    <w:rsid w:val="007F5D9D"/>
    <w:rsid w:val="007F5E16"/>
    <w:rsid w:val="007F5FE5"/>
    <w:rsid w:val="007F62C2"/>
    <w:rsid w:val="007F62F6"/>
    <w:rsid w:val="007F63A8"/>
    <w:rsid w:val="007F6811"/>
    <w:rsid w:val="007F6C85"/>
    <w:rsid w:val="007F6C90"/>
    <w:rsid w:val="007F6F00"/>
    <w:rsid w:val="007F7295"/>
    <w:rsid w:val="007F72C7"/>
    <w:rsid w:val="007F73DF"/>
    <w:rsid w:val="007F741A"/>
    <w:rsid w:val="007F743D"/>
    <w:rsid w:val="007F784E"/>
    <w:rsid w:val="007F79EA"/>
    <w:rsid w:val="007F7C27"/>
    <w:rsid w:val="007F7C62"/>
    <w:rsid w:val="00800338"/>
    <w:rsid w:val="0080067D"/>
    <w:rsid w:val="008009A9"/>
    <w:rsid w:val="008009DF"/>
    <w:rsid w:val="00800AE8"/>
    <w:rsid w:val="00800CBF"/>
    <w:rsid w:val="00800D98"/>
    <w:rsid w:val="00800E11"/>
    <w:rsid w:val="008010C2"/>
    <w:rsid w:val="008011B7"/>
    <w:rsid w:val="00801234"/>
    <w:rsid w:val="00801438"/>
    <w:rsid w:val="008014AF"/>
    <w:rsid w:val="00801804"/>
    <w:rsid w:val="00801A11"/>
    <w:rsid w:val="00801AD1"/>
    <w:rsid w:val="00801C9A"/>
    <w:rsid w:val="00802EFD"/>
    <w:rsid w:val="00802F3F"/>
    <w:rsid w:val="00803015"/>
    <w:rsid w:val="00803077"/>
    <w:rsid w:val="008032B6"/>
    <w:rsid w:val="00803754"/>
    <w:rsid w:val="0080386D"/>
    <w:rsid w:val="00803AEE"/>
    <w:rsid w:val="00803B45"/>
    <w:rsid w:val="00803E70"/>
    <w:rsid w:val="00803FFF"/>
    <w:rsid w:val="008040E3"/>
    <w:rsid w:val="0080416A"/>
    <w:rsid w:val="008044DE"/>
    <w:rsid w:val="00804553"/>
    <w:rsid w:val="008045DF"/>
    <w:rsid w:val="008049B8"/>
    <w:rsid w:val="00804BE8"/>
    <w:rsid w:val="00804C2A"/>
    <w:rsid w:val="0080522E"/>
    <w:rsid w:val="0080532C"/>
    <w:rsid w:val="00805448"/>
    <w:rsid w:val="00805598"/>
    <w:rsid w:val="008056CA"/>
    <w:rsid w:val="00805716"/>
    <w:rsid w:val="008058AA"/>
    <w:rsid w:val="00805B00"/>
    <w:rsid w:val="00805B34"/>
    <w:rsid w:val="00805B68"/>
    <w:rsid w:val="00805CA7"/>
    <w:rsid w:val="00805EB7"/>
    <w:rsid w:val="00805F93"/>
    <w:rsid w:val="00805F9F"/>
    <w:rsid w:val="00805FA5"/>
    <w:rsid w:val="00805FAF"/>
    <w:rsid w:val="008061B6"/>
    <w:rsid w:val="00806384"/>
    <w:rsid w:val="00806640"/>
    <w:rsid w:val="00806692"/>
    <w:rsid w:val="00806847"/>
    <w:rsid w:val="00806870"/>
    <w:rsid w:val="00806976"/>
    <w:rsid w:val="00806A55"/>
    <w:rsid w:val="00806AA4"/>
    <w:rsid w:val="00806AF0"/>
    <w:rsid w:val="00806AF3"/>
    <w:rsid w:val="00806ED2"/>
    <w:rsid w:val="0080711C"/>
    <w:rsid w:val="00807247"/>
    <w:rsid w:val="008076CF"/>
    <w:rsid w:val="00807855"/>
    <w:rsid w:val="00807A3A"/>
    <w:rsid w:val="00807BF9"/>
    <w:rsid w:val="00807C30"/>
    <w:rsid w:val="00807DF8"/>
    <w:rsid w:val="00807EFB"/>
    <w:rsid w:val="00810608"/>
    <w:rsid w:val="0081062C"/>
    <w:rsid w:val="00810674"/>
    <w:rsid w:val="0081087E"/>
    <w:rsid w:val="00810A0A"/>
    <w:rsid w:val="00810BAB"/>
    <w:rsid w:val="00810D28"/>
    <w:rsid w:val="00810D85"/>
    <w:rsid w:val="00810DD8"/>
    <w:rsid w:val="00811073"/>
    <w:rsid w:val="0081108A"/>
    <w:rsid w:val="008110ED"/>
    <w:rsid w:val="00811182"/>
    <w:rsid w:val="008115FD"/>
    <w:rsid w:val="00811AED"/>
    <w:rsid w:val="00811D89"/>
    <w:rsid w:val="008121B0"/>
    <w:rsid w:val="00812261"/>
    <w:rsid w:val="00812936"/>
    <w:rsid w:val="00812A9A"/>
    <w:rsid w:val="00812AF5"/>
    <w:rsid w:val="0081302B"/>
    <w:rsid w:val="00813045"/>
    <w:rsid w:val="00813047"/>
    <w:rsid w:val="00813182"/>
    <w:rsid w:val="008133C1"/>
    <w:rsid w:val="008138EC"/>
    <w:rsid w:val="008139C2"/>
    <w:rsid w:val="00813BC4"/>
    <w:rsid w:val="00813C94"/>
    <w:rsid w:val="00813D67"/>
    <w:rsid w:val="00813EBB"/>
    <w:rsid w:val="00814342"/>
    <w:rsid w:val="00814463"/>
    <w:rsid w:val="00814611"/>
    <w:rsid w:val="0081461A"/>
    <w:rsid w:val="00814AA8"/>
    <w:rsid w:val="00814C49"/>
    <w:rsid w:val="00814EC0"/>
    <w:rsid w:val="0081529E"/>
    <w:rsid w:val="00815673"/>
    <w:rsid w:val="00815686"/>
    <w:rsid w:val="0081579E"/>
    <w:rsid w:val="008158ED"/>
    <w:rsid w:val="00815B88"/>
    <w:rsid w:val="00815CB6"/>
    <w:rsid w:val="00815D24"/>
    <w:rsid w:val="00815F38"/>
    <w:rsid w:val="008162FC"/>
    <w:rsid w:val="008165AC"/>
    <w:rsid w:val="008165C4"/>
    <w:rsid w:val="0081664D"/>
    <w:rsid w:val="00816900"/>
    <w:rsid w:val="00816909"/>
    <w:rsid w:val="00816D13"/>
    <w:rsid w:val="00816F76"/>
    <w:rsid w:val="00817835"/>
    <w:rsid w:val="00817874"/>
    <w:rsid w:val="00817938"/>
    <w:rsid w:val="00817A79"/>
    <w:rsid w:val="00817B5D"/>
    <w:rsid w:val="00817FCF"/>
    <w:rsid w:val="0082030E"/>
    <w:rsid w:val="00820356"/>
    <w:rsid w:val="008203F8"/>
    <w:rsid w:val="00820701"/>
    <w:rsid w:val="00820AE2"/>
    <w:rsid w:val="00820C59"/>
    <w:rsid w:val="00820C99"/>
    <w:rsid w:val="00820D19"/>
    <w:rsid w:val="00820E1C"/>
    <w:rsid w:val="00821131"/>
    <w:rsid w:val="00821398"/>
    <w:rsid w:val="00821665"/>
    <w:rsid w:val="00821758"/>
    <w:rsid w:val="00821928"/>
    <w:rsid w:val="00821A2B"/>
    <w:rsid w:val="00821B9A"/>
    <w:rsid w:val="00821DCD"/>
    <w:rsid w:val="00821E7D"/>
    <w:rsid w:val="00821FA9"/>
    <w:rsid w:val="0082245C"/>
    <w:rsid w:val="00822581"/>
    <w:rsid w:val="008225A6"/>
    <w:rsid w:val="008225D5"/>
    <w:rsid w:val="00822650"/>
    <w:rsid w:val="008226A2"/>
    <w:rsid w:val="00822845"/>
    <w:rsid w:val="00822E57"/>
    <w:rsid w:val="00822EBF"/>
    <w:rsid w:val="00822FBB"/>
    <w:rsid w:val="008232EE"/>
    <w:rsid w:val="0082331E"/>
    <w:rsid w:val="00823378"/>
    <w:rsid w:val="008233E2"/>
    <w:rsid w:val="008236F5"/>
    <w:rsid w:val="00823738"/>
    <w:rsid w:val="00823F16"/>
    <w:rsid w:val="00823F7F"/>
    <w:rsid w:val="00823FCA"/>
    <w:rsid w:val="00823FE8"/>
    <w:rsid w:val="00824041"/>
    <w:rsid w:val="00824522"/>
    <w:rsid w:val="0082481C"/>
    <w:rsid w:val="008249DE"/>
    <w:rsid w:val="00824D73"/>
    <w:rsid w:val="00824F47"/>
    <w:rsid w:val="00824F77"/>
    <w:rsid w:val="00824FF9"/>
    <w:rsid w:val="008251FB"/>
    <w:rsid w:val="00825810"/>
    <w:rsid w:val="00825A57"/>
    <w:rsid w:val="00825C5A"/>
    <w:rsid w:val="00825DF3"/>
    <w:rsid w:val="00825E29"/>
    <w:rsid w:val="00825E68"/>
    <w:rsid w:val="00825FBA"/>
    <w:rsid w:val="0082626F"/>
    <w:rsid w:val="008263C8"/>
    <w:rsid w:val="00826666"/>
    <w:rsid w:val="00826691"/>
    <w:rsid w:val="0082680C"/>
    <w:rsid w:val="008268D3"/>
    <w:rsid w:val="00826953"/>
    <w:rsid w:val="00826D18"/>
    <w:rsid w:val="00826DFD"/>
    <w:rsid w:val="00826E2D"/>
    <w:rsid w:val="00826EC9"/>
    <w:rsid w:val="0082724B"/>
    <w:rsid w:val="008276C4"/>
    <w:rsid w:val="00827718"/>
    <w:rsid w:val="00827AD2"/>
    <w:rsid w:val="00827B36"/>
    <w:rsid w:val="00827CF4"/>
    <w:rsid w:val="00827DD1"/>
    <w:rsid w:val="00830006"/>
    <w:rsid w:val="00830063"/>
    <w:rsid w:val="0083019E"/>
    <w:rsid w:val="0083033F"/>
    <w:rsid w:val="008304A7"/>
    <w:rsid w:val="00830627"/>
    <w:rsid w:val="0083074C"/>
    <w:rsid w:val="00830925"/>
    <w:rsid w:val="0083097F"/>
    <w:rsid w:val="008309F9"/>
    <w:rsid w:val="00830EAD"/>
    <w:rsid w:val="00830EB1"/>
    <w:rsid w:val="008311E4"/>
    <w:rsid w:val="0083129C"/>
    <w:rsid w:val="00831361"/>
    <w:rsid w:val="00831388"/>
    <w:rsid w:val="0083164E"/>
    <w:rsid w:val="00831DB4"/>
    <w:rsid w:val="008320CD"/>
    <w:rsid w:val="00832168"/>
    <w:rsid w:val="0083225C"/>
    <w:rsid w:val="00832277"/>
    <w:rsid w:val="008322C0"/>
    <w:rsid w:val="00832461"/>
    <w:rsid w:val="008324C1"/>
    <w:rsid w:val="008325C1"/>
    <w:rsid w:val="008325FD"/>
    <w:rsid w:val="008326BA"/>
    <w:rsid w:val="008328C1"/>
    <w:rsid w:val="00832B00"/>
    <w:rsid w:val="00833197"/>
    <w:rsid w:val="00833504"/>
    <w:rsid w:val="00833551"/>
    <w:rsid w:val="00833960"/>
    <w:rsid w:val="00833A12"/>
    <w:rsid w:val="00833C83"/>
    <w:rsid w:val="00833F39"/>
    <w:rsid w:val="00833FA5"/>
    <w:rsid w:val="00834138"/>
    <w:rsid w:val="00834667"/>
    <w:rsid w:val="0083473C"/>
    <w:rsid w:val="008347F2"/>
    <w:rsid w:val="00834853"/>
    <w:rsid w:val="008348C4"/>
    <w:rsid w:val="00834AD5"/>
    <w:rsid w:val="00834DCD"/>
    <w:rsid w:val="008351D0"/>
    <w:rsid w:val="00835364"/>
    <w:rsid w:val="00835D79"/>
    <w:rsid w:val="00836892"/>
    <w:rsid w:val="00836AF7"/>
    <w:rsid w:val="00836B13"/>
    <w:rsid w:val="00836B91"/>
    <w:rsid w:val="00836E5E"/>
    <w:rsid w:val="00836EB5"/>
    <w:rsid w:val="00836FD6"/>
    <w:rsid w:val="0083703F"/>
    <w:rsid w:val="008370D6"/>
    <w:rsid w:val="008372D3"/>
    <w:rsid w:val="008372D5"/>
    <w:rsid w:val="00837466"/>
    <w:rsid w:val="00837581"/>
    <w:rsid w:val="00837815"/>
    <w:rsid w:val="00837ADF"/>
    <w:rsid w:val="00837C0B"/>
    <w:rsid w:val="00837D40"/>
    <w:rsid w:val="00837DF6"/>
    <w:rsid w:val="00840127"/>
    <w:rsid w:val="008401C5"/>
    <w:rsid w:val="0084022E"/>
    <w:rsid w:val="008403AF"/>
    <w:rsid w:val="008406A9"/>
    <w:rsid w:val="008406D6"/>
    <w:rsid w:val="008409B7"/>
    <w:rsid w:val="00840A9D"/>
    <w:rsid w:val="00840D78"/>
    <w:rsid w:val="00840FF4"/>
    <w:rsid w:val="00841113"/>
    <w:rsid w:val="008412AD"/>
    <w:rsid w:val="008413F7"/>
    <w:rsid w:val="0084142A"/>
    <w:rsid w:val="00841A73"/>
    <w:rsid w:val="00841DD7"/>
    <w:rsid w:val="00842240"/>
    <w:rsid w:val="00842269"/>
    <w:rsid w:val="00842310"/>
    <w:rsid w:val="008428A0"/>
    <w:rsid w:val="00842BD5"/>
    <w:rsid w:val="00842D34"/>
    <w:rsid w:val="00842D58"/>
    <w:rsid w:val="00842E62"/>
    <w:rsid w:val="008430B4"/>
    <w:rsid w:val="00843559"/>
    <w:rsid w:val="0084369D"/>
    <w:rsid w:val="008437A5"/>
    <w:rsid w:val="008437B8"/>
    <w:rsid w:val="00843844"/>
    <w:rsid w:val="0084397D"/>
    <w:rsid w:val="008439BE"/>
    <w:rsid w:val="008439D2"/>
    <w:rsid w:val="00843A25"/>
    <w:rsid w:val="00843B75"/>
    <w:rsid w:val="00843D0B"/>
    <w:rsid w:val="00843E7C"/>
    <w:rsid w:val="00844005"/>
    <w:rsid w:val="0084422B"/>
    <w:rsid w:val="0084427B"/>
    <w:rsid w:val="008445F8"/>
    <w:rsid w:val="0084469E"/>
    <w:rsid w:val="00844903"/>
    <w:rsid w:val="00844D78"/>
    <w:rsid w:val="00844F4B"/>
    <w:rsid w:val="00844FEB"/>
    <w:rsid w:val="008452C1"/>
    <w:rsid w:val="008455BD"/>
    <w:rsid w:val="00845661"/>
    <w:rsid w:val="0084571E"/>
    <w:rsid w:val="00845743"/>
    <w:rsid w:val="008459FD"/>
    <w:rsid w:val="00845F56"/>
    <w:rsid w:val="0084630D"/>
    <w:rsid w:val="008465DC"/>
    <w:rsid w:val="008466EA"/>
    <w:rsid w:val="008467C0"/>
    <w:rsid w:val="008473B0"/>
    <w:rsid w:val="0084748A"/>
    <w:rsid w:val="008475A5"/>
    <w:rsid w:val="008475BA"/>
    <w:rsid w:val="00847657"/>
    <w:rsid w:val="008477F3"/>
    <w:rsid w:val="00847896"/>
    <w:rsid w:val="008478A8"/>
    <w:rsid w:val="00847A74"/>
    <w:rsid w:val="00847AD1"/>
    <w:rsid w:val="00847E72"/>
    <w:rsid w:val="00847F83"/>
    <w:rsid w:val="00847F97"/>
    <w:rsid w:val="00847FAC"/>
    <w:rsid w:val="0085009E"/>
    <w:rsid w:val="00850123"/>
    <w:rsid w:val="0085036E"/>
    <w:rsid w:val="00850381"/>
    <w:rsid w:val="0085041A"/>
    <w:rsid w:val="00850507"/>
    <w:rsid w:val="00850926"/>
    <w:rsid w:val="008509A6"/>
    <w:rsid w:val="008509C1"/>
    <w:rsid w:val="00850A7D"/>
    <w:rsid w:val="00850B80"/>
    <w:rsid w:val="008510EB"/>
    <w:rsid w:val="008512DE"/>
    <w:rsid w:val="00851528"/>
    <w:rsid w:val="00851666"/>
    <w:rsid w:val="008518C5"/>
    <w:rsid w:val="008519D5"/>
    <w:rsid w:val="00851B86"/>
    <w:rsid w:val="00851D66"/>
    <w:rsid w:val="00851D73"/>
    <w:rsid w:val="00851E0E"/>
    <w:rsid w:val="00851E31"/>
    <w:rsid w:val="00851F2B"/>
    <w:rsid w:val="008520F4"/>
    <w:rsid w:val="00852372"/>
    <w:rsid w:val="00852541"/>
    <w:rsid w:val="008528D5"/>
    <w:rsid w:val="00852B7C"/>
    <w:rsid w:val="00852E4A"/>
    <w:rsid w:val="00852EFC"/>
    <w:rsid w:val="00852F71"/>
    <w:rsid w:val="00853364"/>
    <w:rsid w:val="008536FF"/>
    <w:rsid w:val="008538E6"/>
    <w:rsid w:val="00853BEC"/>
    <w:rsid w:val="00853DBE"/>
    <w:rsid w:val="00853E9B"/>
    <w:rsid w:val="008540F4"/>
    <w:rsid w:val="0085411C"/>
    <w:rsid w:val="00854199"/>
    <w:rsid w:val="00854414"/>
    <w:rsid w:val="008544EA"/>
    <w:rsid w:val="00854545"/>
    <w:rsid w:val="0085478B"/>
    <w:rsid w:val="008549CD"/>
    <w:rsid w:val="00854A79"/>
    <w:rsid w:val="00854C3A"/>
    <w:rsid w:val="00854DAC"/>
    <w:rsid w:val="00854F50"/>
    <w:rsid w:val="00855027"/>
    <w:rsid w:val="00855062"/>
    <w:rsid w:val="008550B9"/>
    <w:rsid w:val="008554CB"/>
    <w:rsid w:val="0085576F"/>
    <w:rsid w:val="00855A51"/>
    <w:rsid w:val="00855C4F"/>
    <w:rsid w:val="00855C54"/>
    <w:rsid w:val="00855CA2"/>
    <w:rsid w:val="00855D7D"/>
    <w:rsid w:val="00855DE2"/>
    <w:rsid w:val="00855E0F"/>
    <w:rsid w:val="00855EBC"/>
    <w:rsid w:val="00855ED5"/>
    <w:rsid w:val="0085618C"/>
    <w:rsid w:val="00856362"/>
    <w:rsid w:val="008563C2"/>
    <w:rsid w:val="008564A8"/>
    <w:rsid w:val="00856576"/>
    <w:rsid w:val="00856A17"/>
    <w:rsid w:val="00856A3F"/>
    <w:rsid w:val="00856BAE"/>
    <w:rsid w:val="00857337"/>
    <w:rsid w:val="00857372"/>
    <w:rsid w:val="00857390"/>
    <w:rsid w:val="0085788E"/>
    <w:rsid w:val="00857987"/>
    <w:rsid w:val="00857A2D"/>
    <w:rsid w:val="00857C93"/>
    <w:rsid w:val="00857DA3"/>
    <w:rsid w:val="00857DFF"/>
    <w:rsid w:val="00860012"/>
    <w:rsid w:val="00860036"/>
    <w:rsid w:val="008600F1"/>
    <w:rsid w:val="008600F8"/>
    <w:rsid w:val="008603CC"/>
    <w:rsid w:val="0086048B"/>
    <w:rsid w:val="0086078D"/>
    <w:rsid w:val="008607CA"/>
    <w:rsid w:val="008609EF"/>
    <w:rsid w:val="00860B8F"/>
    <w:rsid w:val="00860C68"/>
    <w:rsid w:val="00860C88"/>
    <w:rsid w:val="00860CA3"/>
    <w:rsid w:val="00860DC7"/>
    <w:rsid w:val="0086110A"/>
    <w:rsid w:val="0086142C"/>
    <w:rsid w:val="00861435"/>
    <w:rsid w:val="008618D0"/>
    <w:rsid w:val="00861A67"/>
    <w:rsid w:val="00862288"/>
    <w:rsid w:val="008622AF"/>
    <w:rsid w:val="008623A8"/>
    <w:rsid w:val="0086240A"/>
    <w:rsid w:val="00862413"/>
    <w:rsid w:val="0086247B"/>
    <w:rsid w:val="008624C1"/>
    <w:rsid w:val="008624F9"/>
    <w:rsid w:val="00862590"/>
    <w:rsid w:val="0086260A"/>
    <w:rsid w:val="008626A4"/>
    <w:rsid w:val="008626FB"/>
    <w:rsid w:val="0086288A"/>
    <w:rsid w:val="00862DD6"/>
    <w:rsid w:val="00862F49"/>
    <w:rsid w:val="008630FF"/>
    <w:rsid w:val="0086323D"/>
    <w:rsid w:val="008632F0"/>
    <w:rsid w:val="008634F5"/>
    <w:rsid w:val="00863534"/>
    <w:rsid w:val="00863590"/>
    <w:rsid w:val="008638A7"/>
    <w:rsid w:val="00863B30"/>
    <w:rsid w:val="00863C79"/>
    <w:rsid w:val="00863E94"/>
    <w:rsid w:val="00863FE0"/>
    <w:rsid w:val="00864193"/>
    <w:rsid w:val="00864228"/>
    <w:rsid w:val="008643E9"/>
    <w:rsid w:val="00864787"/>
    <w:rsid w:val="008647A1"/>
    <w:rsid w:val="00864882"/>
    <w:rsid w:val="00864907"/>
    <w:rsid w:val="0086494E"/>
    <w:rsid w:val="00864996"/>
    <w:rsid w:val="00864AD5"/>
    <w:rsid w:val="00864B39"/>
    <w:rsid w:val="00864BD6"/>
    <w:rsid w:val="0086508A"/>
    <w:rsid w:val="00865116"/>
    <w:rsid w:val="0086512D"/>
    <w:rsid w:val="00865139"/>
    <w:rsid w:val="008651D1"/>
    <w:rsid w:val="0086537A"/>
    <w:rsid w:val="00865412"/>
    <w:rsid w:val="008654CA"/>
    <w:rsid w:val="008656ED"/>
    <w:rsid w:val="00865825"/>
    <w:rsid w:val="00865AFD"/>
    <w:rsid w:val="00865FE7"/>
    <w:rsid w:val="00866305"/>
    <w:rsid w:val="00866639"/>
    <w:rsid w:val="0086693B"/>
    <w:rsid w:val="00866B10"/>
    <w:rsid w:val="00866B53"/>
    <w:rsid w:val="00866C88"/>
    <w:rsid w:val="00866FD2"/>
    <w:rsid w:val="00867114"/>
    <w:rsid w:val="00867499"/>
    <w:rsid w:val="008675B0"/>
    <w:rsid w:val="008678EA"/>
    <w:rsid w:val="00867A88"/>
    <w:rsid w:val="00867AB6"/>
    <w:rsid w:val="00867C08"/>
    <w:rsid w:val="00867CA4"/>
    <w:rsid w:val="00867DA2"/>
    <w:rsid w:val="00870175"/>
    <w:rsid w:val="008704F1"/>
    <w:rsid w:val="008707AA"/>
    <w:rsid w:val="008709E5"/>
    <w:rsid w:val="00870A53"/>
    <w:rsid w:val="00870C93"/>
    <w:rsid w:val="00870D08"/>
    <w:rsid w:val="00870FB3"/>
    <w:rsid w:val="00871058"/>
    <w:rsid w:val="008712DA"/>
    <w:rsid w:val="008712DD"/>
    <w:rsid w:val="00871352"/>
    <w:rsid w:val="008716B2"/>
    <w:rsid w:val="008718DD"/>
    <w:rsid w:val="00871A3A"/>
    <w:rsid w:val="00871BF8"/>
    <w:rsid w:val="00871C1D"/>
    <w:rsid w:val="00872098"/>
    <w:rsid w:val="008720E1"/>
    <w:rsid w:val="0087215F"/>
    <w:rsid w:val="00872165"/>
    <w:rsid w:val="00872189"/>
    <w:rsid w:val="00872385"/>
    <w:rsid w:val="008723F5"/>
    <w:rsid w:val="008726B2"/>
    <w:rsid w:val="00872888"/>
    <w:rsid w:val="008728C5"/>
    <w:rsid w:val="00872C0B"/>
    <w:rsid w:val="00872F7A"/>
    <w:rsid w:val="008731EE"/>
    <w:rsid w:val="00873534"/>
    <w:rsid w:val="0087364F"/>
    <w:rsid w:val="00873728"/>
    <w:rsid w:val="00873737"/>
    <w:rsid w:val="0087375A"/>
    <w:rsid w:val="00873ABB"/>
    <w:rsid w:val="00873BF0"/>
    <w:rsid w:val="00873D80"/>
    <w:rsid w:val="00873EE5"/>
    <w:rsid w:val="008740C3"/>
    <w:rsid w:val="008740D8"/>
    <w:rsid w:val="008745AC"/>
    <w:rsid w:val="008745FA"/>
    <w:rsid w:val="008746FD"/>
    <w:rsid w:val="008748F6"/>
    <w:rsid w:val="00874BB3"/>
    <w:rsid w:val="00874E81"/>
    <w:rsid w:val="00874EFF"/>
    <w:rsid w:val="008750B4"/>
    <w:rsid w:val="00875480"/>
    <w:rsid w:val="008754B3"/>
    <w:rsid w:val="00875554"/>
    <w:rsid w:val="0087564A"/>
    <w:rsid w:val="008756E7"/>
    <w:rsid w:val="00875D40"/>
    <w:rsid w:val="00876077"/>
    <w:rsid w:val="00876091"/>
    <w:rsid w:val="00876134"/>
    <w:rsid w:val="00876215"/>
    <w:rsid w:val="008765F0"/>
    <w:rsid w:val="0087674A"/>
    <w:rsid w:val="00876817"/>
    <w:rsid w:val="00876823"/>
    <w:rsid w:val="00876959"/>
    <w:rsid w:val="00876E0D"/>
    <w:rsid w:val="00876E93"/>
    <w:rsid w:val="00876F04"/>
    <w:rsid w:val="00876F8B"/>
    <w:rsid w:val="00876FB0"/>
    <w:rsid w:val="00877218"/>
    <w:rsid w:val="008773A7"/>
    <w:rsid w:val="008775F2"/>
    <w:rsid w:val="00877765"/>
    <w:rsid w:val="008777DB"/>
    <w:rsid w:val="00877891"/>
    <w:rsid w:val="0087791D"/>
    <w:rsid w:val="00877F6D"/>
    <w:rsid w:val="00877FF2"/>
    <w:rsid w:val="008800F7"/>
    <w:rsid w:val="008802A7"/>
    <w:rsid w:val="00880309"/>
    <w:rsid w:val="0088037E"/>
    <w:rsid w:val="00880778"/>
    <w:rsid w:val="008808DA"/>
    <w:rsid w:val="00880A6D"/>
    <w:rsid w:val="00880A9E"/>
    <w:rsid w:val="00880EF2"/>
    <w:rsid w:val="00880F25"/>
    <w:rsid w:val="00881058"/>
    <w:rsid w:val="00881105"/>
    <w:rsid w:val="00881532"/>
    <w:rsid w:val="00881912"/>
    <w:rsid w:val="00881944"/>
    <w:rsid w:val="00881B5E"/>
    <w:rsid w:val="00881EC9"/>
    <w:rsid w:val="00882012"/>
    <w:rsid w:val="00882654"/>
    <w:rsid w:val="008826C8"/>
    <w:rsid w:val="00882816"/>
    <w:rsid w:val="00882856"/>
    <w:rsid w:val="008829BC"/>
    <w:rsid w:val="008829D3"/>
    <w:rsid w:val="00882BBE"/>
    <w:rsid w:val="00882D4D"/>
    <w:rsid w:val="00882FE0"/>
    <w:rsid w:val="00883105"/>
    <w:rsid w:val="0088336E"/>
    <w:rsid w:val="00883378"/>
    <w:rsid w:val="00883391"/>
    <w:rsid w:val="0088341D"/>
    <w:rsid w:val="00883699"/>
    <w:rsid w:val="00883707"/>
    <w:rsid w:val="00883C51"/>
    <w:rsid w:val="00883F52"/>
    <w:rsid w:val="00884329"/>
    <w:rsid w:val="0088438A"/>
    <w:rsid w:val="0088446C"/>
    <w:rsid w:val="00884505"/>
    <w:rsid w:val="0088460B"/>
    <w:rsid w:val="00884856"/>
    <w:rsid w:val="00885040"/>
    <w:rsid w:val="0088598F"/>
    <w:rsid w:val="00885D31"/>
    <w:rsid w:val="00885F38"/>
    <w:rsid w:val="00886097"/>
    <w:rsid w:val="0088609A"/>
    <w:rsid w:val="008860C9"/>
    <w:rsid w:val="0088625E"/>
    <w:rsid w:val="0088642E"/>
    <w:rsid w:val="00886607"/>
    <w:rsid w:val="00886C03"/>
    <w:rsid w:val="00886C85"/>
    <w:rsid w:val="00886D21"/>
    <w:rsid w:val="00886D33"/>
    <w:rsid w:val="008870E9"/>
    <w:rsid w:val="008871A1"/>
    <w:rsid w:val="00887229"/>
    <w:rsid w:val="0088753F"/>
    <w:rsid w:val="0088794B"/>
    <w:rsid w:val="00887B23"/>
    <w:rsid w:val="00887B93"/>
    <w:rsid w:val="00887C65"/>
    <w:rsid w:val="00887C80"/>
    <w:rsid w:val="00887CBF"/>
    <w:rsid w:val="008900F8"/>
    <w:rsid w:val="0089014D"/>
    <w:rsid w:val="008902C2"/>
    <w:rsid w:val="0089059F"/>
    <w:rsid w:val="008905D9"/>
    <w:rsid w:val="00890B76"/>
    <w:rsid w:val="00890D1C"/>
    <w:rsid w:val="00890D88"/>
    <w:rsid w:val="00891004"/>
    <w:rsid w:val="00891075"/>
    <w:rsid w:val="008915E0"/>
    <w:rsid w:val="008915F9"/>
    <w:rsid w:val="008915FC"/>
    <w:rsid w:val="0089163B"/>
    <w:rsid w:val="0089165F"/>
    <w:rsid w:val="0089171C"/>
    <w:rsid w:val="008918A6"/>
    <w:rsid w:val="008918C0"/>
    <w:rsid w:val="00891902"/>
    <w:rsid w:val="00891A6E"/>
    <w:rsid w:val="00891BA9"/>
    <w:rsid w:val="00892511"/>
    <w:rsid w:val="008925B8"/>
    <w:rsid w:val="00892B1E"/>
    <w:rsid w:val="00892BA0"/>
    <w:rsid w:val="00892BC8"/>
    <w:rsid w:val="00892EC7"/>
    <w:rsid w:val="0089302A"/>
    <w:rsid w:val="00893271"/>
    <w:rsid w:val="00893640"/>
    <w:rsid w:val="0089380B"/>
    <w:rsid w:val="00893D9B"/>
    <w:rsid w:val="00893F70"/>
    <w:rsid w:val="008940BF"/>
    <w:rsid w:val="0089424A"/>
    <w:rsid w:val="008942D7"/>
    <w:rsid w:val="0089446D"/>
    <w:rsid w:val="0089461B"/>
    <w:rsid w:val="00894659"/>
    <w:rsid w:val="00894C8D"/>
    <w:rsid w:val="00894D62"/>
    <w:rsid w:val="00894E88"/>
    <w:rsid w:val="0089509F"/>
    <w:rsid w:val="0089541F"/>
    <w:rsid w:val="00895688"/>
    <w:rsid w:val="0089591C"/>
    <w:rsid w:val="00895A6E"/>
    <w:rsid w:val="00896110"/>
    <w:rsid w:val="008966FC"/>
    <w:rsid w:val="00896832"/>
    <w:rsid w:val="00896D43"/>
    <w:rsid w:val="00896D90"/>
    <w:rsid w:val="00896E64"/>
    <w:rsid w:val="00896F60"/>
    <w:rsid w:val="00897038"/>
    <w:rsid w:val="008973A4"/>
    <w:rsid w:val="0089741B"/>
    <w:rsid w:val="0089743F"/>
    <w:rsid w:val="0089745D"/>
    <w:rsid w:val="0089769B"/>
    <w:rsid w:val="008977DB"/>
    <w:rsid w:val="00897A11"/>
    <w:rsid w:val="00897A2B"/>
    <w:rsid w:val="00897A3B"/>
    <w:rsid w:val="00897D6E"/>
    <w:rsid w:val="00897DAD"/>
    <w:rsid w:val="008A01E6"/>
    <w:rsid w:val="008A0288"/>
    <w:rsid w:val="008A0391"/>
    <w:rsid w:val="008A0402"/>
    <w:rsid w:val="008A051A"/>
    <w:rsid w:val="008A055E"/>
    <w:rsid w:val="008A07E7"/>
    <w:rsid w:val="008A0938"/>
    <w:rsid w:val="008A098C"/>
    <w:rsid w:val="008A0DA8"/>
    <w:rsid w:val="008A0EE0"/>
    <w:rsid w:val="008A13E3"/>
    <w:rsid w:val="008A14BA"/>
    <w:rsid w:val="008A14E2"/>
    <w:rsid w:val="008A154D"/>
    <w:rsid w:val="008A18A4"/>
    <w:rsid w:val="008A1A5F"/>
    <w:rsid w:val="008A1BE3"/>
    <w:rsid w:val="008A1D6D"/>
    <w:rsid w:val="008A1D80"/>
    <w:rsid w:val="008A1D89"/>
    <w:rsid w:val="008A1E23"/>
    <w:rsid w:val="008A1E5B"/>
    <w:rsid w:val="008A1E8F"/>
    <w:rsid w:val="008A2047"/>
    <w:rsid w:val="008A22F8"/>
    <w:rsid w:val="008A2456"/>
    <w:rsid w:val="008A2467"/>
    <w:rsid w:val="008A2499"/>
    <w:rsid w:val="008A2977"/>
    <w:rsid w:val="008A2A0C"/>
    <w:rsid w:val="008A2BAC"/>
    <w:rsid w:val="008A2EC0"/>
    <w:rsid w:val="008A2EC8"/>
    <w:rsid w:val="008A3079"/>
    <w:rsid w:val="008A30D3"/>
    <w:rsid w:val="008A315B"/>
    <w:rsid w:val="008A3312"/>
    <w:rsid w:val="008A3349"/>
    <w:rsid w:val="008A356E"/>
    <w:rsid w:val="008A367C"/>
    <w:rsid w:val="008A3816"/>
    <w:rsid w:val="008A3867"/>
    <w:rsid w:val="008A3899"/>
    <w:rsid w:val="008A3C1D"/>
    <w:rsid w:val="008A3C83"/>
    <w:rsid w:val="008A3D63"/>
    <w:rsid w:val="008A3EA3"/>
    <w:rsid w:val="008A3ECF"/>
    <w:rsid w:val="008A3F9B"/>
    <w:rsid w:val="008A42BD"/>
    <w:rsid w:val="008A43C7"/>
    <w:rsid w:val="008A484F"/>
    <w:rsid w:val="008A535E"/>
    <w:rsid w:val="008A548D"/>
    <w:rsid w:val="008A54E1"/>
    <w:rsid w:val="008A5667"/>
    <w:rsid w:val="008A5707"/>
    <w:rsid w:val="008A57CB"/>
    <w:rsid w:val="008A5B93"/>
    <w:rsid w:val="008A61DC"/>
    <w:rsid w:val="008A635B"/>
    <w:rsid w:val="008A664F"/>
    <w:rsid w:val="008A70F9"/>
    <w:rsid w:val="008A73A0"/>
    <w:rsid w:val="008A78DD"/>
    <w:rsid w:val="008A7C9D"/>
    <w:rsid w:val="008A7D31"/>
    <w:rsid w:val="008A7E3B"/>
    <w:rsid w:val="008A7EB1"/>
    <w:rsid w:val="008B0037"/>
    <w:rsid w:val="008B008E"/>
    <w:rsid w:val="008B056E"/>
    <w:rsid w:val="008B0860"/>
    <w:rsid w:val="008B0A6A"/>
    <w:rsid w:val="008B0AC9"/>
    <w:rsid w:val="008B0B7D"/>
    <w:rsid w:val="008B0CA6"/>
    <w:rsid w:val="008B0D99"/>
    <w:rsid w:val="008B1010"/>
    <w:rsid w:val="008B1085"/>
    <w:rsid w:val="008B1404"/>
    <w:rsid w:val="008B1471"/>
    <w:rsid w:val="008B158F"/>
    <w:rsid w:val="008B16B3"/>
    <w:rsid w:val="008B1804"/>
    <w:rsid w:val="008B1943"/>
    <w:rsid w:val="008B1948"/>
    <w:rsid w:val="008B1A72"/>
    <w:rsid w:val="008B1ED1"/>
    <w:rsid w:val="008B2189"/>
    <w:rsid w:val="008B21F2"/>
    <w:rsid w:val="008B2319"/>
    <w:rsid w:val="008B2441"/>
    <w:rsid w:val="008B2593"/>
    <w:rsid w:val="008B260D"/>
    <w:rsid w:val="008B2804"/>
    <w:rsid w:val="008B29FE"/>
    <w:rsid w:val="008B2BBA"/>
    <w:rsid w:val="008B3067"/>
    <w:rsid w:val="008B3185"/>
    <w:rsid w:val="008B3187"/>
    <w:rsid w:val="008B32DD"/>
    <w:rsid w:val="008B33C6"/>
    <w:rsid w:val="008B33E3"/>
    <w:rsid w:val="008B3405"/>
    <w:rsid w:val="008B3484"/>
    <w:rsid w:val="008B36BB"/>
    <w:rsid w:val="008B3707"/>
    <w:rsid w:val="008B3756"/>
    <w:rsid w:val="008B3A21"/>
    <w:rsid w:val="008B3A4F"/>
    <w:rsid w:val="008B3A80"/>
    <w:rsid w:val="008B3B61"/>
    <w:rsid w:val="008B3BEA"/>
    <w:rsid w:val="008B3C2E"/>
    <w:rsid w:val="008B3EB8"/>
    <w:rsid w:val="008B47E2"/>
    <w:rsid w:val="008B4A89"/>
    <w:rsid w:val="008B4BC7"/>
    <w:rsid w:val="008B4C79"/>
    <w:rsid w:val="008B4CDC"/>
    <w:rsid w:val="008B4F1A"/>
    <w:rsid w:val="008B54BF"/>
    <w:rsid w:val="008B54C3"/>
    <w:rsid w:val="008B5506"/>
    <w:rsid w:val="008B55C5"/>
    <w:rsid w:val="008B5AFC"/>
    <w:rsid w:val="008B5B4B"/>
    <w:rsid w:val="008B5B55"/>
    <w:rsid w:val="008B5B79"/>
    <w:rsid w:val="008B5EC7"/>
    <w:rsid w:val="008B5FB4"/>
    <w:rsid w:val="008B60C3"/>
    <w:rsid w:val="008B61A6"/>
    <w:rsid w:val="008B6264"/>
    <w:rsid w:val="008B639F"/>
    <w:rsid w:val="008B6448"/>
    <w:rsid w:val="008B6556"/>
    <w:rsid w:val="008B6814"/>
    <w:rsid w:val="008B6B07"/>
    <w:rsid w:val="008B6C4E"/>
    <w:rsid w:val="008B6CA4"/>
    <w:rsid w:val="008B6E90"/>
    <w:rsid w:val="008B70AA"/>
    <w:rsid w:val="008B7466"/>
    <w:rsid w:val="008B7B2D"/>
    <w:rsid w:val="008B7B43"/>
    <w:rsid w:val="008B7DE2"/>
    <w:rsid w:val="008B7EF5"/>
    <w:rsid w:val="008C00F7"/>
    <w:rsid w:val="008C0293"/>
    <w:rsid w:val="008C04F1"/>
    <w:rsid w:val="008C055C"/>
    <w:rsid w:val="008C07BF"/>
    <w:rsid w:val="008C0C61"/>
    <w:rsid w:val="008C0E03"/>
    <w:rsid w:val="008C11B2"/>
    <w:rsid w:val="008C12A5"/>
    <w:rsid w:val="008C1662"/>
    <w:rsid w:val="008C1707"/>
    <w:rsid w:val="008C19D2"/>
    <w:rsid w:val="008C1AA3"/>
    <w:rsid w:val="008C1AF2"/>
    <w:rsid w:val="008C1D88"/>
    <w:rsid w:val="008C1DFF"/>
    <w:rsid w:val="008C1EEB"/>
    <w:rsid w:val="008C1F76"/>
    <w:rsid w:val="008C2134"/>
    <w:rsid w:val="008C2205"/>
    <w:rsid w:val="008C22D0"/>
    <w:rsid w:val="008C2509"/>
    <w:rsid w:val="008C25AB"/>
    <w:rsid w:val="008C25AF"/>
    <w:rsid w:val="008C297D"/>
    <w:rsid w:val="008C2AF1"/>
    <w:rsid w:val="008C2B44"/>
    <w:rsid w:val="008C2CA5"/>
    <w:rsid w:val="008C2D47"/>
    <w:rsid w:val="008C2FC4"/>
    <w:rsid w:val="008C307F"/>
    <w:rsid w:val="008C31CC"/>
    <w:rsid w:val="008C335D"/>
    <w:rsid w:val="008C3519"/>
    <w:rsid w:val="008C3958"/>
    <w:rsid w:val="008C4052"/>
    <w:rsid w:val="008C417F"/>
    <w:rsid w:val="008C4185"/>
    <w:rsid w:val="008C4254"/>
    <w:rsid w:val="008C42DC"/>
    <w:rsid w:val="008C43C6"/>
    <w:rsid w:val="008C458A"/>
    <w:rsid w:val="008C46F1"/>
    <w:rsid w:val="008C4760"/>
    <w:rsid w:val="008C47C2"/>
    <w:rsid w:val="008C4812"/>
    <w:rsid w:val="008C4892"/>
    <w:rsid w:val="008C4936"/>
    <w:rsid w:val="008C4951"/>
    <w:rsid w:val="008C4B54"/>
    <w:rsid w:val="008C4D61"/>
    <w:rsid w:val="008C549E"/>
    <w:rsid w:val="008C5516"/>
    <w:rsid w:val="008C55D8"/>
    <w:rsid w:val="008C5680"/>
    <w:rsid w:val="008C57D0"/>
    <w:rsid w:val="008C5822"/>
    <w:rsid w:val="008C5DD7"/>
    <w:rsid w:val="008C5E13"/>
    <w:rsid w:val="008C60BF"/>
    <w:rsid w:val="008C61CE"/>
    <w:rsid w:val="008C63F8"/>
    <w:rsid w:val="008C651E"/>
    <w:rsid w:val="008C6843"/>
    <w:rsid w:val="008C69A8"/>
    <w:rsid w:val="008C6BE7"/>
    <w:rsid w:val="008C6E33"/>
    <w:rsid w:val="008C710B"/>
    <w:rsid w:val="008C7454"/>
    <w:rsid w:val="008C748B"/>
    <w:rsid w:val="008C794E"/>
    <w:rsid w:val="008C7991"/>
    <w:rsid w:val="008C7A6F"/>
    <w:rsid w:val="008C7D40"/>
    <w:rsid w:val="008C7D60"/>
    <w:rsid w:val="008C7DD1"/>
    <w:rsid w:val="008C7E74"/>
    <w:rsid w:val="008C7EDA"/>
    <w:rsid w:val="008C7FD5"/>
    <w:rsid w:val="008D035C"/>
    <w:rsid w:val="008D035E"/>
    <w:rsid w:val="008D0468"/>
    <w:rsid w:val="008D0666"/>
    <w:rsid w:val="008D073E"/>
    <w:rsid w:val="008D08B2"/>
    <w:rsid w:val="008D09B2"/>
    <w:rsid w:val="008D09FD"/>
    <w:rsid w:val="008D0B5E"/>
    <w:rsid w:val="008D0C50"/>
    <w:rsid w:val="008D0CCD"/>
    <w:rsid w:val="008D122E"/>
    <w:rsid w:val="008D12EA"/>
    <w:rsid w:val="008D13A9"/>
    <w:rsid w:val="008D13EE"/>
    <w:rsid w:val="008D15A0"/>
    <w:rsid w:val="008D15C3"/>
    <w:rsid w:val="008D1669"/>
    <w:rsid w:val="008D166C"/>
    <w:rsid w:val="008D168D"/>
    <w:rsid w:val="008D1993"/>
    <w:rsid w:val="008D19AC"/>
    <w:rsid w:val="008D1A62"/>
    <w:rsid w:val="008D1AB1"/>
    <w:rsid w:val="008D1B04"/>
    <w:rsid w:val="008D1C2B"/>
    <w:rsid w:val="008D1CCA"/>
    <w:rsid w:val="008D219A"/>
    <w:rsid w:val="008D223C"/>
    <w:rsid w:val="008D22F1"/>
    <w:rsid w:val="008D263A"/>
    <w:rsid w:val="008D2AC0"/>
    <w:rsid w:val="008D2D85"/>
    <w:rsid w:val="008D3208"/>
    <w:rsid w:val="008D3810"/>
    <w:rsid w:val="008D3837"/>
    <w:rsid w:val="008D394B"/>
    <w:rsid w:val="008D3AE4"/>
    <w:rsid w:val="008D3B3E"/>
    <w:rsid w:val="008D3DC3"/>
    <w:rsid w:val="008D3DCF"/>
    <w:rsid w:val="008D3F7B"/>
    <w:rsid w:val="008D40DB"/>
    <w:rsid w:val="008D4268"/>
    <w:rsid w:val="008D44EA"/>
    <w:rsid w:val="008D461C"/>
    <w:rsid w:val="008D4AC4"/>
    <w:rsid w:val="008D4E87"/>
    <w:rsid w:val="008D501F"/>
    <w:rsid w:val="008D5176"/>
    <w:rsid w:val="008D54C4"/>
    <w:rsid w:val="008D54D6"/>
    <w:rsid w:val="008D551C"/>
    <w:rsid w:val="008D5589"/>
    <w:rsid w:val="008D55B0"/>
    <w:rsid w:val="008D56CE"/>
    <w:rsid w:val="008D5704"/>
    <w:rsid w:val="008D5858"/>
    <w:rsid w:val="008D5A76"/>
    <w:rsid w:val="008D5C21"/>
    <w:rsid w:val="008D5C89"/>
    <w:rsid w:val="008D5E46"/>
    <w:rsid w:val="008D5EA3"/>
    <w:rsid w:val="008D5FBC"/>
    <w:rsid w:val="008D658D"/>
    <w:rsid w:val="008D65C0"/>
    <w:rsid w:val="008D6682"/>
    <w:rsid w:val="008D66CA"/>
    <w:rsid w:val="008D6863"/>
    <w:rsid w:val="008D68E7"/>
    <w:rsid w:val="008D6A2E"/>
    <w:rsid w:val="008D6CE1"/>
    <w:rsid w:val="008D6F70"/>
    <w:rsid w:val="008D70FB"/>
    <w:rsid w:val="008D71DC"/>
    <w:rsid w:val="008D7382"/>
    <w:rsid w:val="008D75E8"/>
    <w:rsid w:val="008D7749"/>
    <w:rsid w:val="008D7A74"/>
    <w:rsid w:val="008D7BB0"/>
    <w:rsid w:val="008D7CD5"/>
    <w:rsid w:val="008E00AD"/>
    <w:rsid w:val="008E037D"/>
    <w:rsid w:val="008E03EB"/>
    <w:rsid w:val="008E047D"/>
    <w:rsid w:val="008E0B66"/>
    <w:rsid w:val="008E0C8C"/>
    <w:rsid w:val="008E0D34"/>
    <w:rsid w:val="008E0E22"/>
    <w:rsid w:val="008E0FCD"/>
    <w:rsid w:val="008E1030"/>
    <w:rsid w:val="008E1604"/>
    <w:rsid w:val="008E1629"/>
    <w:rsid w:val="008E169C"/>
    <w:rsid w:val="008E17E6"/>
    <w:rsid w:val="008E18E7"/>
    <w:rsid w:val="008E1A64"/>
    <w:rsid w:val="008E1F15"/>
    <w:rsid w:val="008E1F38"/>
    <w:rsid w:val="008E1FAD"/>
    <w:rsid w:val="008E23CC"/>
    <w:rsid w:val="008E24C3"/>
    <w:rsid w:val="008E261A"/>
    <w:rsid w:val="008E2746"/>
    <w:rsid w:val="008E285D"/>
    <w:rsid w:val="008E2975"/>
    <w:rsid w:val="008E2988"/>
    <w:rsid w:val="008E2B15"/>
    <w:rsid w:val="008E2DB7"/>
    <w:rsid w:val="008E32C5"/>
    <w:rsid w:val="008E34A1"/>
    <w:rsid w:val="008E36E2"/>
    <w:rsid w:val="008E3795"/>
    <w:rsid w:val="008E3836"/>
    <w:rsid w:val="008E38A2"/>
    <w:rsid w:val="008E3925"/>
    <w:rsid w:val="008E3BF5"/>
    <w:rsid w:val="008E3EAE"/>
    <w:rsid w:val="008E40C0"/>
    <w:rsid w:val="008E4197"/>
    <w:rsid w:val="008E435C"/>
    <w:rsid w:val="008E444D"/>
    <w:rsid w:val="008E44DC"/>
    <w:rsid w:val="008E459E"/>
    <w:rsid w:val="008E47AD"/>
    <w:rsid w:val="008E48FF"/>
    <w:rsid w:val="008E4B3E"/>
    <w:rsid w:val="008E4B6C"/>
    <w:rsid w:val="008E4B73"/>
    <w:rsid w:val="008E4CE7"/>
    <w:rsid w:val="008E4CF2"/>
    <w:rsid w:val="008E4F6C"/>
    <w:rsid w:val="008E5161"/>
    <w:rsid w:val="008E56DA"/>
    <w:rsid w:val="008E5733"/>
    <w:rsid w:val="008E578C"/>
    <w:rsid w:val="008E5AB2"/>
    <w:rsid w:val="008E5F3F"/>
    <w:rsid w:val="008E5FC6"/>
    <w:rsid w:val="008E6171"/>
    <w:rsid w:val="008E6430"/>
    <w:rsid w:val="008E651D"/>
    <w:rsid w:val="008E6530"/>
    <w:rsid w:val="008E653C"/>
    <w:rsid w:val="008E6863"/>
    <w:rsid w:val="008E6E55"/>
    <w:rsid w:val="008E6EBE"/>
    <w:rsid w:val="008E7094"/>
    <w:rsid w:val="008E74BD"/>
    <w:rsid w:val="008E78AB"/>
    <w:rsid w:val="008E78C6"/>
    <w:rsid w:val="008E7C85"/>
    <w:rsid w:val="008E7D1E"/>
    <w:rsid w:val="008E7DB9"/>
    <w:rsid w:val="008E7DD2"/>
    <w:rsid w:val="008E7DE7"/>
    <w:rsid w:val="008E7DEF"/>
    <w:rsid w:val="008F0290"/>
    <w:rsid w:val="008F03C0"/>
    <w:rsid w:val="008F041D"/>
    <w:rsid w:val="008F0430"/>
    <w:rsid w:val="008F04C0"/>
    <w:rsid w:val="008F0540"/>
    <w:rsid w:val="008F08DF"/>
    <w:rsid w:val="008F092A"/>
    <w:rsid w:val="008F0A21"/>
    <w:rsid w:val="008F0BC8"/>
    <w:rsid w:val="008F10C0"/>
    <w:rsid w:val="008F167D"/>
    <w:rsid w:val="008F1701"/>
    <w:rsid w:val="008F19C2"/>
    <w:rsid w:val="008F1CC8"/>
    <w:rsid w:val="008F1D30"/>
    <w:rsid w:val="008F1DC7"/>
    <w:rsid w:val="008F2117"/>
    <w:rsid w:val="008F22D5"/>
    <w:rsid w:val="008F24A6"/>
    <w:rsid w:val="008F2652"/>
    <w:rsid w:val="008F275E"/>
    <w:rsid w:val="008F2779"/>
    <w:rsid w:val="008F2818"/>
    <w:rsid w:val="008F28AB"/>
    <w:rsid w:val="008F2996"/>
    <w:rsid w:val="008F2A22"/>
    <w:rsid w:val="008F2A4A"/>
    <w:rsid w:val="008F2A97"/>
    <w:rsid w:val="008F2C87"/>
    <w:rsid w:val="008F2DE3"/>
    <w:rsid w:val="008F30A3"/>
    <w:rsid w:val="008F32FA"/>
    <w:rsid w:val="008F3301"/>
    <w:rsid w:val="008F39EE"/>
    <w:rsid w:val="008F3A31"/>
    <w:rsid w:val="008F3CA8"/>
    <w:rsid w:val="008F3DF2"/>
    <w:rsid w:val="008F3E32"/>
    <w:rsid w:val="008F3E61"/>
    <w:rsid w:val="008F4000"/>
    <w:rsid w:val="008F4175"/>
    <w:rsid w:val="008F41D4"/>
    <w:rsid w:val="008F436A"/>
    <w:rsid w:val="008F46B7"/>
    <w:rsid w:val="008F480D"/>
    <w:rsid w:val="008F4837"/>
    <w:rsid w:val="008F4D44"/>
    <w:rsid w:val="008F4D7A"/>
    <w:rsid w:val="008F50F9"/>
    <w:rsid w:val="008F5397"/>
    <w:rsid w:val="008F5AE2"/>
    <w:rsid w:val="008F5BAA"/>
    <w:rsid w:val="008F5BEC"/>
    <w:rsid w:val="008F5DA5"/>
    <w:rsid w:val="008F5E2F"/>
    <w:rsid w:val="008F5FA3"/>
    <w:rsid w:val="008F5FC4"/>
    <w:rsid w:val="008F6024"/>
    <w:rsid w:val="008F6119"/>
    <w:rsid w:val="008F6162"/>
    <w:rsid w:val="008F6586"/>
    <w:rsid w:val="008F663A"/>
    <w:rsid w:val="008F6670"/>
    <w:rsid w:val="008F69BC"/>
    <w:rsid w:val="008F6BD1"/>
    <w:rsid w:val="008F6BD5"/>
    <w:rsid w:val="008F6BD9"/>
    <w:rsid w:val="008F6CF4"/>
    <w:rsid w:val="008F7077"/>
    <w:rsid w:val="008F7088"/>
    <w:rsid w:val="008F71A2"/>
    <w:rsid w:val="008F727B"/>
    <w:rsid w:val="008F7306"/>
    <w:rsid w:val="008F7603"/>
    <w:rsid w:val="008F7755"/>
    <w:rsid w:val="008F778E"/>
    <w:rsid w:val="008F79D1"/>
    <w:rsid w:val="008F7B60"/>
    <w:rsid w:val="008F7B84"/>
    <w:rsid w:val="008F7BFE"/>
    <w:rsid w:val="008F7C10"/>
    <w:rsid w:val="008F7CE3"/>
    <w:rsid w:val="00900093"/>
    <w:rsid w:val="0090015D"/>
    <w:rsid w:val="009001B8"/>
    <w:rsid w:val="0090040B"/>
    <w:rsid w:val="00900878"/>
    <w:rsid w:val="00900930"/>
    <w:rsid w:val="009010DB"/>
    <w:rsid w:val="00901553"/>
    <w:rsid w:val="0090161B"/>
    <w:rsid w:val="0090162E"/>
    <w:rsid w:val="00901AC6"/>
    <w:rsid w:val="00901F05"/>
    <w:rsid w:val="00901F88"/>
    <w:rsid w:val="0090204F"/>
    <w:rsid w:val="00902088"/>
    <w:rsid w:val="00902147"/>
    <w:rsid w:val="009023DF"/>
    <w:rsid w:val="00902520"/>
    <w:rsid w:val="0090285E"/>
    <w:rsid w:val="009028F7"/>
    <w:rsid w:val="00902A89"/>
    <w:rsid w:val="00902BDE"/>
    <w:rsid w:val="00902BEC"/>
    <w:rsid w:val="00902C43"/>
    <w:rsid w:val="00902CB7"/>
    <w:rsid w:val="00902EA8"/>
    <w:rsid w:val="0090311F"/>
    <w:rsid w:val="00903149"/>
    <w:rsid w:val="00903553"/>
    <w:rsid w:val="0090373B"/>
    <w:rsid w:val="0090390B"/>
    <w:rsid w:val="00903ACE"/>
    <w:rsid w:val="00903C76"/>
    <w:rsid w:val="00903CB4"/>
    <w:rsid w:val="009041F9"/>
    <w:rsid w:val="009042D5"/>
    <w:rsid w:val="009044EB"/>
    <w:rsid w:val="0090462C"/>
    <w:rsid w:val="009046E6"/>
    <w:rsid w:val="0090478B"/>
    <w:rsid w:val="009047CB"/>
    <w:rsid w:val="009048D6"/>
    <w:rsid w:val="00904CAA"/>
    <w:rsid w:val="00904E62"/>
    <w:rsid w:val="00904F7F"/>
    <w:rsid w:val="0090528F"/>
    <w:rsid w:val="009053B7"/>
    <w:rsid w:val="0090567E"/>
    <w:rsid w:val="0090591F"/>
    <w:rsid w:val="00905E24"/>
    <w:rsid w:val="00905F33"/>
    <w:rsid w:val="009062A6"/>
    <w:rsid w:val="0090648F"/>
    <w:rsid w:val="00906584"/>
    <w:rsid w:val="00906792"/>
    <w:rsid w:val="0090683C"/>
    <w:rsid w:val="009068A0"/>
    <w:rsid w:val="00906B01"/>
    <w:rsid w:val="00906BE0"/>
    <w:rsid w:val="00906BFE"/>
    <w:rsid w:val="00906C4B"/>
    <w:rsid w:val="00906C74"/>
    <w:rsid w:val="00906CA9"/>
    <w:rsid w:val="00906D93"/>
    <w:rsid w:val="00907107"/>
    <w:rsid w:val="00907116"/>
    <w:rsid w:val="00907656"/>
    <w:rsid w:val="009076A7"/>
    <w:rsid w:val="009076B5"/>
    <w:rsid w:val="009079E7"/>
    <w:rsid w:val="00907A0F"/>
    <w:rsid w:val="00907AD3"/>
    <w:rsid w:val="00907D4B"/>
    <w:rsid w:val="00907E50"/>
    <w:rsid w:val="00907F66"/>
    <w:rsid w:val="00910135"/>
    <w:rsid w:val="00910224"/>
    <w:rsid w:val="0091038B"/>
    <w:rsid w:val="00910570"/>
    <w:rsid w:val="00910589"/>
    <w:rsid w:val="009108F7"/>
    <w:rsid w:val="0091091C"/>
    <w:rsid w:val="00910D7F"/>
    <w:rsid w:val="00910E2D"/>
    <w:rsid w:val="00910F45"/>
    <w:rsid w:val="0091120C"/>
    <w:rsid w:val="0091127E"/>
    <w:rsid w:val="009112F2"/>
    <w:rsid w:val="0091131C"/>
    <w:rsid w:val="00911504"/>
    <w:rsid w:val="00911565"/>
    <w:rsid w:val="009116E5"/>
    <w:rsid w:val="00911704"/>
    <w:rsid w:val="00911795"/>
    <w:rsid w:val="00911817"/>
    <w:rsid w:val="00911A9F"/>
    <w:rsid w:val="00911D3E"/>
    <w:rsid w:val="00911F76"/>
    <w:rsid w:val="009120A8"/>
    <w:rsid w:val="00912109"/>
    <w:rsid w:val="00912442"/>
    <w:rsid w:val="0091268D"/>
    <w:rsid w:val="00912970"/>
    <w:rsid w:val="00912A3A"/>
    <w:rsid w:val="00912E69"/>
    <w:rsid w:val="00912F47"/>
    <w:rsid w:val="009131CD"/>
    <w:rsid w:val="00913541"/>
    <w:rsid w:val="0091375C"/>
    <w:rsid w:val="00913A12"/>
    <w:rsid w:val="00913A62"/>
    <w:rsid w:val="00913D62"/>
    <w:rsid w:val="00913FD8"/>
    <w:rsid w:val="00914128"/>
    <w:rsid w:val="009141F7"/>
    <w:rsid w:val="0091422C"/>
    <w:rsid w:val="0091424F"/>
    <w:rsid w:val="00914660"/>
    <w:rsid w:val="00914A48"/>
    <w:rsid w:val="00914BB8"/>
    <w:rsid w:val="00914EC3"/>
    <w:rsid w:val="00914FB8"/>
    <w:rsid w:val="00915175"/>
    <w:rsid w:val="0091520E"/>
    <w:rsid w:val="009153FA"/>
    <w:rsid w:val="00915497"/>
    <w:rsid w:val="009155ED"/>
    <w:rsid w:val="0091563A"/>
    <w:rsid w:val="00915684"/>
    <w:rsid w:val="0091575A"/>
    <w:rsid w:val="00915862"/>
    <w:rsid w:val="0091598C"/>
    <w:rsid w:val="00915A3A"/>
    <w:rsid w:val="00915A52"/>
    <w:rsid w:val="00915ABA"/>
    <w:rsid w:val="00915C9E"/>
    <w:rsid w:val="00915CED"/>
    <w:rsid w:val="00915FB6"/>
    <w:rsid w:val="009162F0"/>
    <w:rsid w:val="009163F1"/>
    <w:rsid w:val="00916405"/>
    <w:rsid w:val="0091643B"/>
    <w:rsid w:val="009164D7"/>
    <w:rsid w:val="00916671"/>
    <w:rsid w:val="009168E6"/>
    <w:rsid w:val="00916BDE"/>
    <w:rsid w:val="00917087"/>
    <w:rsid w:val="00917198"/>
    <w:rsid w:val="009172ED"/>
    <w:rsid w:val="00917360"/>
    <w:rsid w:val="0091749D"/>
    <w:rsid w:val="009175AB"/>
    <w:rsid w:val="00917665"/>
    <w:rsid w:val="009177BD"/>
    <w:rsid w:val="00917A0F"/>
    <w:rsid w:val="00917ABB"/>
    <w:rsid w:val="00917B00"/>
    <w:rsid w:val="00917D02"/>
    <w:rsid w:val="00920255"/>
    <w:rsid w:val="0092028A"/>
    <w:rsid w:val="0092053B"/>
    <w:rsid w:val="009205B9"/>
    <w:rsid w:val="009206E8"/>
    <w:rsid w:val="009206F1"/>
    <w:rsid w:val="0092073C"/>
    <w:rsid w:val="009208DB"/>
    <w:rsid w:val="0092096D"/>
    <w:rsid w:val="00920A8F"/>
    <w:rsid w:val="00920AD2"/>
    <w:rsid w:val="00920B19"/>
    <w:rsid w:val="00920C1C"/>
    <w:rsid w:val="00920D83"/>
    <w:rsid w:val="00920EAE"/>
    <w:rsid w:val="00920ECE"/>
    <w:rsid w:val="009210E4"/>
    <w:rsid w:val="009215F2"/>
    <w:rsid w:val="00921D0A"/>
    <w:rsid w:val="00921D24"/>
    <w:rsid w:val="00921D92"/>
    <w:rsid w:val="00921F88"/>
    <w:rsid w:val="00921F97"/>
    <w:rsid w:val="0092240A"/>
    <w:rsid w:val="0092248B"/>
    <w:rsid w:val="0092259F"/>
    <w:rsid w:val="00922816"/>
    <w:rsid w:val="0092295B"/>
    <w:rsid w:val="00922AAA"/>
    <w:rsid w:val="00922CCE"/>
    <w:rsid w:val="00922D0B"/>
    <w:rsid w:val="00922D65"/>
    <w:rsid w:val="00922F2F"/>
    <w:rsid w:val="00923193"/>
    <w:rsid w:val="0092354D"/>
    <w:rsid w:val="00923589"/>
    <w:rsid w:val="0092363B"/>
    <w:rsid w:val="009238BF"/>
    <w:rsid w:val="00923AE6"/>
    <w:rsid w:val="00923B49"/>
    <w:rsid w:val="00923DC8"/>
    <w:rsid w:val="00924136"/>
    <w:rsid w:val="009241B1"/>
    <w:rsid w:val="009242BF"/>
    <w:rsid w:val="009242E9"/>
    <w:rsid w:val="0092434C"/>
    <w:rsid w:val="00924573"/>
    <w:rsid w:val="00924665"/>
    <w:rsid w:val="00924714"/>
    <w:rsid w:val="009247E1"/>
    <w:rsid w:val="00924AFC"/>
    <w:rsid w:val="00924D8F"/>
    <w:rsid w:val="00924DE9"/>
    <w:rsid w:val="009250A1"/>
    <w:rsid w:val="0092515E"/>
    <w:rsid w:val="009251FF"/>
    <w:rsid w:val="009255E4"/>
    <w:rsid w:val="00925677"/>
    <w:rsid w:val="009256A3"/>
    <w:rsid w:val="00925751"/>
    <w:rsid w:val="00925804"/>
    <w:rsid w:val="00925DB3"/>
    <w:rsid w:val="00926093"/>
    <w:rsid w:val="009260CB"/>
    <w:rsid w:val="009262D8"/>
    <w:rsid w:val="0092642E"/>
    <w:rsid w:val="0092649E"/>
    <w:rsid w:val="0092659E"/>
    <w:rsid w:val="009266CD"/>
    <w:rsid w:val="00926899"/>
    <w:rsid w:val="00926913"/>
    <w:rsid w:val="00926AAF"/>
    <w:rsid w:val="00926AB6"/>
    <w:rsid w:val="00926E2D"/>
    <w:rsid w:val="00926EF0"/>
    <w:rsid w:val="009270D1"/>
    <w:rsid w:val="009271DC"/>
    <w:rsid w:val="009273EE"/>
    <w:rsid w:val="0092745F"/>
    <w:rsid w:val="00927564"/>
    <w:rsid w:val="009279B5"/>
    <w:rsid w:val="00927A35"/>
    <w:rsid w:val="00927B76"/>
    <w:rsid w:val="00927D3E"/>
    <w:rsid w:val="00927DBF"/>
    <w:rsid w:val="00927DC2"/>
    <w:rsid w:val="00927E5D"/>
    <w:rsid w:val="00927FD4"/>
    <w:rsid w:val="0092E0CA"/>
    <w:rsid w:val="00930617"/>
    <w:rsid w:val="00930764"/>
    <w:rsid w:val="00930815"/>
    <w:rsid w:val="00930C69"/>
    <w:rsid w:val="00930ED6"/>
    <w:rsid w:val="00930FDC"/>
    <w:rsid w:val="0093104E"/>
    <w:rsid w:val="00931166"/>
    <w:rsid w:val="009318C5"/>
    <w:rsid w:val="00931B91"/>
    <w:rsid w:val="00931D3D"/>
    <w:rsid w:val="00931DD4"/>
    <w:rsid w:val="00932530"/>
    <w:rsid w:val="0093270B"/>
    <w:rsid w:val="009328C3"/>
    <w:rsid w:val="00932A54"/>
    <w:rsid w:val="00932C84"/>
    <w:rsid w:val="00932D2F"/>
    <w:rsid w:val="00933049"/>
    <w:rsid w:val="009332C5"/>
    <w:rsid w:val="009332CB"/>
    <w:rsid w:val="009333DA"/>
    <w:rsid w:val="009335B4"/>
    <w:rsid w:val="009337EE"/>
    <w:rsid w:val="00933950"/>
    <w:rsid w:val="00933960"/>
    <w:rsid w:val="00933D93"/>
    <w:rsid w:val="00933E7F"/>
    <w:rsid w:val="00933FDA"/>
    <w:rsid w:val="009340A0"/>
    <w:rsid w:val="009341CD"/>
    <w:rsid w:val="00934443"/>
    <w:rsid w:val="009344CD"/>
    <w:rsid w:val="009345DF"/>
    <w:rsid w:val="009347B8"/>
    <w:rsid w:val="00934A29"/>
    <w:rsid w:val="00934C52"/>
    <w:rsid w:val="00934DF5"/>
    <w:rsid w:val="00934F4D"/>
    <w:rsid w:val="0093505B"/>
    <w:rsid w:val="009350AC"/>
    <w:rsid w:val="009350EC"/>
    <w:rsid w:val="0093516C"/>
    <w:rsid w:val="00935179"/>
    <w:rsid w:val="009351D3"/>
    <w:rsid w:val="0093581D"/>
    <w:rsid w:val="00935A18"/>
    <w:rsid w:val="00935AC8"/>
    <w:rsid w:val="00935E8D"/>
    <w:rsid w:val="00935E99"/>
    <w:rsid w:val="00935F86"/>
    <w:rsid w:val="00935FA8"/>
    <w:rsid w:val="0093610F"/>
    <w:rsid w:val="009361AA"/>
    <w:rsid w:val="009364D0"/>
    <w:rsid w:val="00936502"/>
    <w:rsid w:val="00936531"/>
    <w:rsid w:val="00936E14"/>
    <w:rsid w:val="00936E74"/>
    <w:rsid w:val="00936EE5"/>
    <w:rsid w:val="00936FA4"/>
    <w:rsid w:val="00937050"/>
    <w:rsid w:val="009370A1"/>
    <w:rsid w:val="00937159"/>
    <w:rsid w:val="00937166"/>
    <w:rsid w:val="00937457"/>
    <w:rsid w:val="0093762E"/>
    <w:rsid w:val="0093786B"/>
    <w:rsid w:val="00937944"/>
    <w:rsid w:val="00937A77"/>
    <w:rsid w:val="00937C4E"/>
    <w:rsid w:val="00937C98"/>
    <w:rsid w:val="00937D08"/>
    <w:rsid w:val="00937F7C"/>
    <w:rsid w:val="00937FC4"/>
    <w:rsid w:val="0094000D"/>
    <w:rsid w:val="00940537"/>
    <w:rsid w:val="00940652"/>
    <w:rsid w:val="009406A1"/>
    <w:rsid w:val="009408E7"/>
    <w:rsid w:val="009409B6"/>
    <w:rsid w:val="00940BDF"/>
    <w:rsid w:val="00940C0A"/>
    <w:rsid w:val="00940DAD"/>
    <w:rsid w:val="00940DBD"/>
    <w:rsid w:val="009410CB"/>
    <w:rsid w:val="00941396"/>
    <w:rsid w:val="00941A70"/>
    <w:rsid w:val="00941AF8"/>
    <w:rsid w:val="00941B70"/>
    <w:rsid w:val="00941F12"/>
    <w:rsid w:val="009421C1"/>
    <w:rsid w:val="009421E1"/>
    <w:rsid w:val="00942854"/>
    <w:rsid w:val="00942965"/>
    <w:rsid w:val="00942A64"/>
    <w:rsid w:val="00942B5E"/>
    <w:rsid w:val="00942C81"/>
    <w:rsid w:val="00942D4B"/>
    <w:rsid w:val="009432C5"/>
    <w:rsid w:val="009433BD"/>
    <w:rsid w:val="0094345F"/>
    <w:rsid w:val="00943684"/>
    <w:rsid w:val="0094397A"/>
    <w:rsid w:val="00943B89"/>
    <w:rsid w:val="00943D7C"/>
    <w:rsid w:val="00943EE5"/>
    <w:rsid w:val="00943FBF"/>
    <w:rsid w:val="009442E8"/>
    <w:rsid w:val="009443AB"/>
    <w:rsid w:val="0094443F"/>
    <w:rsid w:val="00944517"/>
    <w:rsid w:val="009445CE"/>
    <w:rsid w:val="0094461D"/>
    <w:rsid w:val="0094491A"/>
    <w:rsid w:val="00944AB1"/>
    <w:rsid w:val="00944AF9"/>
    <w:rsid w:val="00944C61"/>
    <w:rsid w:val="0094523F"/>
    <w:rsid w:val="00945353"/>
    <w:rsid w:val="00945386"/>
    <w:rsid w:val="009454C9"/>
    <w:rsid w:val="00945540"/>
    <w:rsid w:val="00945934"/>
    <w:rsid w:val="0094599F"/>
    <w:rsid w:val="00945A64"/>
    <w:rsid w:val="00945A9A"/>
    <w:rsid w:val="00945BB7"/>
    <w:rsid w:val="00945BFC"/>
    <w:rsid w:val="00945C64"/>
    <w:rsid w:val="00945C6C"/>
    <w:rsid w:val="00945C77"/>
    <w:rsid w:val="00945CA6"/>
    <w:rsid w:val="00945EF1"/>
    <w:rsid w:val="00945EF7"/>
    <w:rsid w:val="00945FEB"/>
    <w:rsid w:val="009460F4"/>
    <w:rsid w:val="00946303"/>
    <w:rsid w:val="00946653"/>
    <w:rsid w:val="009466EE"/>
    <w:rsid w:val="00946734"/>
    <w:rsid w:val="00946810"/>
    <w:rsid w:val="009468E2"/>
    <w:rsid w:val="009469F4"/>
    <w:rsid w:val="00946A96"/>
    <w:rsid w:val="00946C48"/>
    <w:rsid w:val="009473A0"/>
    <w:rsid w:val="0094796B"/>
    <w:rsid w:val="00947A15"/>
    <w:rsid w:val="00947A3A"/>
    <w:rsid w:val="00947A52"/>
    <w:rsid w:val="00947B17"/>
    <w:rsid w:val="009502B5"/>
    <w:rsid w:val="00950491"/>
    <w:rsid w:val="0095063F"/>
    <w:rsid w:val="00950775"/>
    <w:rsid w:val="00950888"/>
    <w:rsid w:val="00950C49"/>
    <w:rsid w:val="00950CDF"/>
    <w:rsid w:val="00950F3C"/>
    <w:rsid w:val="00950FFE"/>
    <w:rsid w:val="00951023"/>
    <w:rsid w:val="0095117C"/>
    <w:rsid w:val="00951245"/>
    <w:rsid w:val="009515C9"/>
    <w:rsid w:val="0095161B"/>
    <w:rsid w:val="0095167B"/>
    <w:rsid w:val="0095171D"/>
    <w:rsid w:val="00951774"/>
    <w:rsid w:val="009517F3"/>
    <w:rsid w:val="00951B46"/>
    <w:rsid w:val="00951D5D"/>
    <w:rsid w:val="00951E80"/>
    <w:rsid w:val="00951E97"/>
    <w:rsid w:val="00951EC9"/>
    <w:rsid w:val="009521A2"/>
    <w:rsid w:val="00952291"/>
    <w:rsid w:val="00952432"/>
    <w:rsid w:val="0095271A"/>
    <w:rsid w:val="00952804"/>
    <w:rsid w:val="0095288C"/>
    <w:rsid w:val="00952B20"/>
    <w:rsid w:val="00952B3F"/>
    <w:rsid w:val="00952B53"/>
    <w:rsid w:val="00952BFC"/>
    <w:rsid w:val="00952DCE"/>
    <w:rsid w:val="00952FEE"/>
    <w:rsid w:val="00953229"/>
    <w:rsid w:val="009538C5"/>
    <w:rsid w:val="00953936"/>
    <w:rsid w:val="00953A51"/>
    <w:rsid w:val="00953BB4"/>
    <w:rsid w:val="00953C8A"/>
    <w:rsid w:val="00953E69"/>
    <w:rsid w:val="00953F22"/>
    <w:rsid w:val="00953FAD"/>
    <w:rsid w:val="00953FB8"/>
    <w:rsid w:val="009542E7"/>
    <w:rsid w:val="009544D3"/>
    <w:rsid w:val="0095489F"/>
    <w:rsid w:val="00954A43"/>
    <w:rsid w:val="00954A7F"/>
    <w:rsid w:val="00954A9D"/>
    <w:rsid w:val="00954D1A"/>
    <w:rsid w:val="00954DB5"/>
    <w:rsid w:val="00954FBD"/>
    <w:rsid w:val="009550D1"/>
    <w:rsid w:val="009550D9"/>
    <w:rsid w:val="009550F2"/>
    <w:rsid w:val="00955190"/>
    <w:rsid w:val="00955421"/>
    <w:rsid w:val="009554FB"/>
    <w:rsid w:val="009555B3"/>
    <w:rsid w:val="0095569D"/>
    <w:rsid w:val="009557F8"/>
    <w:rsid w:val="0095583E"/>
    <w:rsid w:val="009559ED"/>
    <w:rsid w:val="00955AEC"/>
    <w:rsid w:val="00955C25"/>
    <w:rsid w:val="00955FD3"/>
    <w:rsid w:val="009560D2"/>
    <w:rsid w:val="009561D2"/>
    <w:rsid w:val="009561D3"/>
    <w:rsid w:val="00956390"/>
    <w:rsid w:val="00956499"/>
    <w:rsid w:val="00956743"/>
    <w:rsid w:val="009568F6"/>
    <w:rsid w:val="00956976"/>
    <w:rsid w:val="009569DD"/>
    <w:rsid w:val="00956A30"/>
    <w:rsid w:val="00956A5A"/>
    <w:rsid w:val="00956A94"/>
    <w:rsid w:val="00956B30"/>
    <w:rsid w:val="00956C77"/>
    <w:rsid w:val="00956C81"/>
    <w:rsid w:val="00956D8C"/>
    <w:rsid w:val="00957136"/>
    <w:rsid w:val="009571DE"/>
    <w:rsid w:val="00957334"/>
    <w:rsid w:val="00957AF2"/>
    <w:rsid w:val="00957F19"/>
    <w:rsid w:val="00957FD2"/>
    <w:rsid w:val="009600C9"/>
    <w:rsid w:val="009603CC"/>
    <w:rsid w:val="00960401"/>
    <w:rsid w:val="009605FC"/>
    <w:rsid w:val="009606DD"/>
    <w:rsid w:val="009607DF"/>
    <w:rsid w:val="00960AA3"/>
    <w:rsid w:val="00960AAD"/>
    <w:rsid w:val="00960B1C"/>
    <w:rsid w:val="00960B90"/>
    <w:rsid w:val="00960BA1"/>
    <w:rsid w:val="00960C37"/>
    <w:rsid w:val="00960CA6"/>
    <w:rsid w:val="00960D4A"/>
    <w:rsid w:val="00960E52"/>
    <w:rsid w:val="0096103B"/>
    <w:rsid w:val="00961388"/>
    <w:rsid w:val="0096154E"/>
    <w:rsid w:val="009617A1"/>
    <w:rsid w:val="009619E9"/>
    <w:rsid w:val="009622D7"/>
    <w:rsid w:val="0096267B"/>
    <w:rsid w:val="0096288A"/>
    <w:rsid w:val="00962E8A"/>
    <w:rsid w:val="00963078"/>
    <w:rsid w:val="009631CF"/>
    <w:rsid w:val="009631DC"/>
    <w:rsid w:val="0096321D"/>
    <w:rsid w:val="009633FF"/>
    <w:rsid w:val="0096350D"/>
    <w:rsid w:val="00963795"/>
    <w:rsid w:val="00963AAB"/>
    <w:rsid w:val="00963BBC"/>
    <w:rsid w:val="00963E2C"/>
    <w:rsid w:val="00963F2B"/>
    <w:rsid w:val="0096404B"/>
    <w:rsid w:val="0096410A"/>
    <w:rsid w:val="009642A8"/>
    <w:rsid w:val="009643C2"/>
    <w:rsid w:val="009643E2"/>
    <w:rsid w:val="00964493"/>
    <w:rsid w:val="0096469A"/>
    <w:rsid w:val="0096472D"/>
    <w:rsid w:val="00964D17"/>
    <w:rsid w:val="00964DBF"/>
    <w:rsid w:val="00964DEC"/>
    <w:rsid w:val="009651C5"/>
    <w:rsid w:val="0096538D"/>
    <w:rsid w:val="009655B4"/>
    <w:rsid w:val="00965925"/>
    <w:rsid w:val="00965DD7"/>
    <w:rsid w:val="00965DE5"/>
    <w:rsid w:val="00965E13"/>
    <w:rsid w:val="00965FA6"/>
    <w:rsid w:val="00966010"/>
    <w:rsid w:val="009660DD"/>
    <w:rsid w:val="00966185"/>
    <w:rsid w:val="00966275"/>
    <w:rsid w:val="00966329"/>
    <w:rsid w:val="0096634D"/>
    <w:rsid w:val="009665D8"/>
    <w:rsid w:val="009669E0"/>
    <w:rsid w:val="00966A73"/>
    <w:rsid w:val="00966B19"/>
    <w:rsid w:val="00966BBF"/>
    <w:rsid w:val="00966CCB"/>
    <w:rsid w:val="00966D04"/>
    <w:rsid w:val="00966D63"/>
    <w:rsid w:val="00967269"/>
    <w:rsid w:val="00967359"/>
    <w:rsid w:val="009675BE"/>
    <w:rsid w:val="0096768E"/>
    <w:rsid w:val="00967794"/>
    <w:rsid w:val="00967A93"/>
    <w:rsid w:val="00967A97"/>
    <w:rsid w:val="009703B8"/>
    <w:rsid w:val="009705C5"/>
    <w:rsid w:val="009706F6"/>
    <w:rsid w:val="00970757"/>
    <w:rsid w:val="009707C5"/>
    <w:rsid w:val="0097082A"/>
    <w:rsid w:val="0097098B"/>
    <w:rsid w:val="00970B2D"/>
    <w:rsid w:val="00970E4E"/>
    <w:rsid w:val="0097106A"/>
    <w:rsid w:val="009710CB"/>
    <w:rsid w:val="009710DA"/>
    <w:rsid w:val="0097137C"/>
    <w:rsid w:val="0097154F"/>
    <w:rsid w:val="0097189F"/>
    <w:rsid w:val="00971AAE"/>
    <w:rsid w:val="00971D74"/>
    <w:rsid w:val="00971EEF"/>
    <w:rsid w:val="00971F61"/>
    <w:rsid w:val="00971FD7"/>
    <w:rsid w:val="0097206C"/>
    <w:rsid w:val="00972AED"/>
    <w:rsid w:val="00972BF4"/>
    <w:rsid w:val="0097303E"/>
    <w:rsid w:val="009732DC"/>
    <w:rsid w:val="00973326"/>
    <w:rsid w:val="0097338C"/>
    <w:rsid w:val="00973454"/>
    <w:rsid w:val="00973606"/>
    <w:rsid w:val="0097367A"/>
    <w:rsid w:val="009738E8"/>
    <w:rsid w:val="00973AF3"/>
    <w:rsid w:val="00973BF5"/>
    <w:rsid w:val="00973F20"/>
    <w:rsid w:val="009740E5"/>
    <w:rsid w:val="009741A2"/>
    <w:rsid w:val="009744B0"/>
    <w:rsid w:val="009745EC"/>
    <w:rsid w:val="00974651"/>
    <w:rsid w:val="00974730"/>
    <w:rsid w:val="00974A85"/>
    <w:rsid w:val="00974B11"/>
    <w:rsid w:val="00974B43"/>
    <w:rsid w:val="00974BE3"/>
    <w:rsid w:val="00974DC3"/>
    <w:rsid w:val="00974F1C"/>
    <w:rsid w:val="00975145"/>
    <w:rsid w:val="00975265"/>
    <w:rsid w:val="00975611"/>
    <w:rsid w:val="009757BB"/>
    <w:rsid w:val="009757D1"/>
    <w:rsid w:val="009757F3"/>
    <w:rsid w:val="009759D2"/>
    <w:rsid w:val="00975BA2"/>
    <w:rsid w:val="00975D5E"/>
    <w:rsid w:val="00975EC0"/>
    <w:rsid w:val="00975FD2"/>
    <w:rsid w:val="009760E1"/>
    <w:rsid w:val="009763E6"/>
    <w:rsid w:val="00976494"/>
    <w:rsid w:val="00976AA9"/>
    <w:rsid w:val="00976AB4"/>
    <w:rsid w:val="00976B4B"/>
    <w:rsid w:val="00976C82"/>
    <w:rsid w:val="00976F4E"/>
    <w:rsid w:val="009772D9"/>
    <w:rsid w:val="00977541"/>
    <w:rsid w:val="00977804"/>
    <w:rsid w:val="00977955"/>
    <w:rsid w:val="00977A90"/>
    <w:rsid w:val="00977C01"/>
    <w:rsid w:val="00977C51"/>
    <w:rsid w:val="00977E5C"/>
    <w:rsid w:val="009800CE"/>
    <w:rsid w:val="0098013B"/>
    <w:rsid w:val="00980158"/>
    <w:rsid w:val="009802C8"/>
    <w:rsid w:val="009803A2"/>
    <w:rsid w:val="009804DC"/>
    <w:rsid w:val="009806A6"/>
    <w:rsid w:val="00980ABD"/>
    <w:rsid w:val="00980AE6"/>
    <w:rsid w:val="00980E1B"/>
    <w:rsid w:val="00980F48"/>
    <w:rsid w:val="00980FF3"/>
    <w:rsid w:val="009810BC"/>
    <w:rsid w:val="009812CA"/>
    <w:rsid w:val="009818D9"/>
    <w:rsid w:val="00981A60"/>
    <w:rsid w:val="00981BB4"/>
    <w:rsid w:val="00981FA5"/>
    <w:rsid w:val="00982067"/>
    <w:rsid w:val="009820F9"/>
    <w:rsid w:val="00982493"/>
    <w:rsid w:val="0098254D"/>
    <w:rsid w:val="00982A6D"/>
    <w:rsid w:val="00982AEE"/>
    <w:rsid w:val="00982D96"/>
    <w:rsid w:val="00982DCD"/>
    <w:rsid w:val="00982F05"/>
    <w:rsid w:val="00982FB5"/>
    <w:rsid w:val="00983091"/>
    <w:rsid w:val="009831D5"/>
    <w:rsid w:val="009832C0"/>
    <w:rsid w:val="00983473"/>
    <w:rsid w:val="00983681"/>
    <w:rsid w:val="00983781"/>
    <w:rsid w:val="00983826"/>
    <w:rsid w:val="00983A17"/>
    <w:rsid w:val="00983A5D"/>
    <w:rsid w:val="00983DED"/>
    <w:rsid w:val="00983EEE"/>
    <w:rsid w:val="00983F47"/>
    <w:rsid w:val="00984157"/>
    <w:rsid w:val="00984186"/>
    <w:rsid w:val="00984410"/>
    <w:rsid w:val="009844BB"/>
    <w:rsid w:val="009845AD"/>
    <w:rsid w:val="009846F3"/>
    <w:rsid w:val="00984B5C"/>
    <w:rsid w:val="00984CFC"/>
    <w:rsid w:val="00984D64"/>
    <w:rsid w:val="00984E0B"/>
    <w:rsid w:val="0098520A"/>
    <w:rsid w:val="0098558C"/>
    <w:rsid w:val="009855D8"/>
    <w:rsid w:val="00985B53"/>
    <w:rsid w:val="00985D30"/>
    <w:rsid w:val="00986020"/>
    <w:rsid w:val="009867DF"/>
    <w:rsid w:val="00986ED8"/>
    <w:rsid w:val="00986EDB"/>
    <w:rsid w:val="00986EFF"/>
    <w:rsid w:val="00987224"/>
    <w:rsid w:val="009872FC"/>
    <w:rsid w:val="00987355"/>
    <w:rsid w:val="00987643"/>
    <w:rsid w:val="00987854"/>
    <w:rsid w:val="009878E7"/>
    <w:rsid w:val="00987AFF"/>
    <w:rsid w:val="00987D0A"/>
    <w:rsid w:val="00987E45"/>
    <w:rsid w:val="00987F29"/>
    <w:rsid w:val="00987FDF"/>
    <w:rsid w:val="00990112"/>
    <w:rsid w:val="00990279"/>
    <w:rsid w:val="009907EF"/>
    <w:rsid w:val="009907FF"/>
    <w:rsid w:val="00990801"/>
    <w:rsid w:val="00990810"/>
    <w:rsid w:val="00990823"/>
    <w:rsid w:val="0099085A"/>
    <w:rsid w:val="00990BF8"/>
    <w:rsid w:val="00990BFF"/>
    <w:rsid w:val="00991213"/>
    <w:rsid w:val="0099163B"/>
    <w:rsid w:val="00991725"/>
    <w:rsid w:val="009917D1"/>
    <w:rsid w:val="009918F0"/>
    <w:rsid w:val="009919F2"/>
    <w:rsid w:val="009919F4"/>
    <w:rsid w:val="00991B46"/>
    <w:rsid w:val="00991C7C"/>
    <w:rsid w:val="00991C98"/>
    <w:rsid w:val="00991F1D"/>
    <w:rsid w:val="00991FB5"/>
    <w:rsid w:val="00992030"/>
    <w:rsid w:val="00992285"/>
    <w:rsid w:val="0099249B"/>
    <w:rsid w:val="00992938"/>
    <w:rsid w:val="00992A70"/>
    <w:rsid w:val="00992AC2"/>
    <w:rsid w:val="00992CD9"/>
    <w:rsid w:val="009930FC"/>
    <w:rsid w:val="009931DE"/>
    <w:rsid w:val="00993694"/>
    <w:rsid w:val="009938CF"/>
    <w:rsid w:val="00993A8B"/>
    <w:rsid w:val="00993C8C"/>
    <w:rsid w:val="00993C9A"/>
    <w:rsid w:val="00993F24"/>
    <w:rsid w:val="0099404D"/>
    <w:rsid w:val="009941BE"/>
    <w:rsid w:val="00994285"/>
    <w:rsid w:val="00994370"/>
    <w:rsid w:val="0099472E"/>
    <w:rsid w:val="0099495D"/>
    <w:rsid w:val="00994B49"/>
    <w:rsid w:val="00994ECD"/>
    <w:rsid w:val="009954FF"/>
    <w:rsid w:val="0099558D"/>
    <w:rsid w:val="009957C0"/>
    <w:rsid w:val="0099596B"/>
    <w:rsid w:val="00995A29"/>
    <w:rsid w:val="00995CC6"/>
    <w:rsid w:val="009961FD"/>
    <w:rsid w:val="00996400"/>
    <w:rsid w:val="0099645F"/>
    <w:rsid w:val="00996533"/>
    <w:rsid w:val="00996536"/>
    <w:rsid w:val="0099673C"/>
    <w:rsid w:val="00996875"/>
    <w:rsid w:val="00996B9F"/>
    <w:rsid w:val="00996D1C"/>
    <w:rsid w:val="00996D2D"/>
    <w:rsid w:val="00996D78"/>
    <w:rsid w:val="0099714A"/>
    <w:rsid w:val="00997450"/>
    <w:rsid w:val="0099765A"/>
    <w:rsid w:val="009976EF"/>
    <w:rsid w:val="0099782F"/>
    <w:rsid w:val="009978C5"/>
    <w:rsid w:val="00997A15"/>
    <w:rsid w:val="00997A1D"/>
    <w:rsid w:val="00997B8F"/>
    <w:rsid w:val="00997C15"/>
    <w:rsid w:val="00997E1C"/>
    <w:rsid w:val="00997EAB"/>
    <w:rsid w:val="00997FF2"/>
    <w:rsid w:val="00997FF9"/>
    <w:rsid w:val="009A0057"/>
    <w:rsid w:val="009A0173"/>
    <w:rsid w:val="009A01AA"/>
    <w:rsid w:val="009A03CD"/>
    <w:rsid w:val="009A0424"/>
    <w:rsid w:val="009A068E"/>
    <w:rsid w:val="009A0851"/>
    <w:rsid w:val="009A085F"/>
    <w:rsid w:val="009A0867"/>
    <w:rsid w:val="009A0880"/>
    <w:rsid w:val="009A0884"/>
    <w:rsid w:val="009A0A7D"/>
    <w:rsid w:val="009A0C50"/>
    <w:rsid w:val="009A10AC"/>
    <w:rsid w:val="009A13D8"/>
    <w:rsid w:val="009A1F20"/>
    <w:rsid w:val="009A1F7F"/>
    <w:rsid w:val="009A21F4"/>
    <w:rsid w:val="009A22DC"/>
    <w:rsid w:val="009A265F"/>
    <w:rsid w:val="009A26FB"/>
    <w:rsid w:val="009A280E"/>
    <w:rsid w:val="009A28B9"/>
    <w:rsid w:val="009A29E4"/>
    <w:rsid w:val="009A2A76"/>
    <w:rsid w:val="009A2ADF"/>
    <w:rsid w:val="009A2B6F"/>
    <w:rsid w:val="009A2B79"/>
    <w:rsid w:val="009A2C6E"/>
    <w:rsid w:val="009A2C99"/>
    <w:rsid w:val="009A2D81"/>
    <w:rsid w:val="009A2F2F"/>
    <w:rsid w:val="009A2FEB"/>
    <w:rsid w:val="009A32B9"/>
    <w:rsid w:val="009A35C4"/>
    <w:rsid w:val="009A377A"/>
    <w:rsid w:val="009A38F1"/>
    <w:rsid w:val="009A3995"/>
    <w:rsid w:val="009A3A8B"/>
    <w:rsid w:val="009A3D32"/>
    <w:rsid w:val="009A3D3C"/>
    <w:rsid w:val="009A3D92"/>
    <w:rsid w:val="009A3DEB"/>
    <w:rsid w:val="009A3ED1"/>
    <w:rsid w:val="009A434B"/>
    <w:rsid w:val="009A43BB"/>
    <w:rsid w:val="009A445F"/>
    <w:rsid w:val="009A4577"/>
    <w:rsid w:val="009A479E"/>
    <w:rsid w:val="009A4E74"/>
    <w:rsid w:val="009A4EE6"/>
    <w:rsid w:val="009A4F4F"/>
    <w:rsid w:val="009A520A"/>
    <w:rsid w:val="009A522E"/>
    <w:rsid w:val="009A5380"/>
    <w:rsid w:val="009A55EF"/>
    <w:rsid w:val="009A56DA"/>
    <w:rsid w:val="009A58C6"/>
    <w:rsid w:val="009A5B68"/>
    <w:rsid w:val="009A5B84"/>
    <w:rsid w:val="009A5B9B"/>
    <w:rsid w:val="009A5B9D"/>
    <w:rsid w:val="009A5D18"/>
    <w:rsid w:val="009A5D96"/>
    <w:rsid w:val="009A5EC4"/>
    <w:rsid w:val="009A5F6A"/>
    <w:rsid w:val="009A62F1"/>
    <w:rsid w:val="009A635F"/>
    <w:rsid w:val="009A64C4"/>
    <w:rsid w:val="009A6942"/>
    <w:rsid w:val="009A6954"/>
    <w:rsid w:val="009A6A7A"/>
    <w:rsid w:val="009A6C0D"/>
    <w:rsid w:val="009A6F60"/>
    <w:rsid w:val="009A6FD1"/>
    <w:rsid w:val="009A70C9"/>
    <w:rsid w:val="009A7288"/>
    <w:rsid w:val="009A750F"/>
    <w:rsid w:val="009A785C"/>
    <w:rsid w:val="009A7ABB"/>
    <w:rsid w:val="009A7B52"/>
    <w:rsid w:val="009A7C0A"/>
    <w:rsid w:val="009B007B"/>
    <w:rsid w:val="009B021C"/>
    <w:rsid w:val="009B022F"/>
    <w:rsid w:val="009B03AC"/>
    <w:rsid w:val="009B0689"/>
    <w:rsid w:val="009B0899"/>
    <w:rsid w:val="009B0B8C"/>
    <w:rsid w:val="009B0B9D"/>
    <w:rsid w:val="009B0C2D"/>
    <w:rsid w:val="009B0C32"/>
    <w:rsid w:val="009B0CAE"/>
    <w:rsid w:val="009B0CC2"/>
    <w:rsid w:val="009B0CEB"/>
    <w:rsid w:val="009B10F5"/>
    <w:rsid w:val="009B1116"/>
    <w:rsid w:val="009B12A9"/>
    <w:rsid w:val="009B1B88"/>
    <w:rsid w:val="009B1BF7"/>
    <w:rsid w:val="009B1FAF"/>
    <w:rsid w:val="009B237C"/>
    <w:rsid w:val="009B24AF"/>
    <w:rsid w:val="009B2879"/>
    <w:rsid w:val="009B2B4A"/>
    <w:rsid w:val="009B2B9C"/>
    <w:rsid w:val="009B2C0E"/>
    <w:rsid w:val="009B2ED1"/>
    <w:rsid w:val="009B2F0A"/>
    <w:rsid w:val="009B331E"/>
    <w:rsid w:val="009B33E1"/>
    <w:rsid w:val="009B3604"/>
    <w:rsid w:val="009B364D"/>
    <w:rsid w:val="009B3681"/>
    <w:rsid w:val="009B3BE3"/>
    <w:rsid w:val="009B3DA6"/>
    <w:rsid w:val="009B3EC6"/>
    <w:rsid w:val="009B3F30"/>
    <w:rsid w:val="009B40E5"/>
    <w:rsid w:val="009B42C5"/>
    <w:rsid w:val="009B4316"/>
    <w:rsid w:val="009B44B4"/>
    <w:rsid w:val="009B4E46"/>
    <w:rsid w:val="009B4F3A"/>
    <w:rsid w:val="009B5049"/>
    <w:rsid w:val="009B56D6"/>
    <w:rsid w:val="009B580F"/>
    <w:rsid w:val="009B5930"/>
    <w:rsid w:val="009B5CD8"/>
    <w:rsid w:val="009B5CF4"/>
    <w:rsid w:val="009B5D75"/>
    <w:rsid w:val="009B5EAB"/>
    <w:rsid w:val="009B5F2C"/>
    <w:rsid w:val="009B61FD"/>
    <w:rsid w:val="009B6377"/>
    <w:rsid w:val="009B64F9"/>
    <w:rsid w:val="009B67BE"/>
    <w:rsid w:val="009B68B1"/>
    <w:rsid w:val="009B6902"/>
    <w:rsid w:val="009B69DC"/>
    <w:rsid w:val="009B6A0F"/>
    <w:rsid w:val="009B6CD8"/>
    <w:rsid w:val="009B6CF3"/>
    <w:rsid w:val="009B6D4D"/>
    <w:rsid w:val="009B6DDE"/>
    <w:rsid w:val="009B6F90"/>
    <w:rsid w:val="009B7038"/>
    <w:rsid w:val="009B727E"/>
    <w:rsid w:val="009B7282"/>
    <w:rsid w:val="009B72E2"/>
    <w:rsid w:val="009B7373"/>
    <w:rsid w:val="009B7709"/>
    <w:rsid w:val="009B7F06"/>
    <w:rsid w:val="009B7F15"/>
    <w:rsid w:val="009B7F6F"/>
    <w:rsid w:val="009C0348"/>
    <w:rsid w:val="009C0446"/>
    <w:rsid w:val="009C06C0"/>
    <w:rsid w:val="009C07B2"/>
    <w:rsid w:val="009C094A"/>
    <w:rsid w:val="009C099A"/>
    <w:rsid w:val="009C0B9B"/>
    <w:rsid w:val="009C0F6B"/>
    <w:rsid w:val="009C110E"/>
    <w:rsid w:val="009C1194"/>
    <w:rsid w:val="009C1233"/>
    <w:rsid w:val="009C12E7"/>
    <w:rsid w:val="009C1421"/>
    <w:rsid w:val="009C162E"/>
    <w:rsid w:val="009C185D"/>
    <w:rsid w:val="009C18DF"/>
    <w:rsid w:val="009C192C"/>
    <w:rsid w:val="009C1975"/>
    <w:rsid w:val="009C1AFD"/>
    <w:rsid w:val="009C1B04"/>
    <w:rsid w:val="009C1C0C"/>
    <w:rsid w:val="009C1C94"/>
    <w:rsid w:val="009C1FF9"/>
    <w:rsid w:val="009C200F"/>
    <w:rsid w:val="009C2417"/>
    <w:rsid w:val="009C24B9"/>
    <w:rsid w:val="009C2590"/>
    <w:rsid w:val="009C2684"/>
    <w:rsid w:val="009C2740"/>
    <w:rsid w:val="009C2A0C"/>
    <w:rsid w:val="009C2BB9"/>
    <w:rsid w:val="009C2E04"/>
    <w:rsid w:val="009C2F41"/>
    <w:rsid w:val="009C2F8F"/>
    <w:rsid w:val="009C3115"/>
    <w:rsid w:val="009C3296"/>
    <w:rsid w:val="009C32D6"/>
    <w:rsid w:val="009C33AD"/>
    <w:rsid w:val="009C352F"/>
    <w:rsid w:val="009C3AD2"/>
    <w:rsid w:val="009C3F53"/>
    <w:rsid w:val="009C419D"/>
    <w:rsid w:val="009C4201"/>
    <w:rsid w:val="009C457A"/>
    <w:rsid w:val="009C4C31"/>
    <w:rsid w:val="009C4E5E"/>
    <w:rsid w:val="009C4FA9"/>
    <w:rsid w:val="009C50C9"/>
    <w:rsid w:val="009C51EB"/>
    <w:rsid w:val="009C5252"/>
    <w:rsid w:val="009C5528"/>
    <w:rsid w:val="009C552B"/>
    <w:rsid w:val="009C57ED"/>
    <w:rsid w:val="009C5872"/>
    <w:rsid w:val="009C58A5"/>
    <w:rsid w:val="009C58B7"/>
    <w:rsid w:val="009C597E"/>
    <w:rsid w:val="009C5A42"/>
    <w:rsid w:val="009C5AF5"/>
    <w:rsid w:val="009C5B12"/>
    <w:rsid w:val="009C60E8"/>
    <w:rsid w:val="009C6156"/>
    <w:rsid w:val="009C637C"/>
    <w:rsid w:val="009C6671"/>
    <w:rsid w:val="009C66AA"/>
    <w:rsid w:val="009C673A"/>
    <w:rsid w:val="009C6807"/>
    <w:rsid w:val="009C683D"/>
    <w:rsid w:val="009C6924"/>
    <w:rsid w:val="009C6B07"/>
    <w:rsid w:val="009C6C3A"/>
    <w:rsid w:val="009C6D3A"/>
    <w:rsid w:val="009C6D58"/>
    <w:rsid w:val="009C704B"/>
    <w:rsid w:val="009C716D"/>
    <w:rsid w:val="009C7261"/>
    <w:rsid w:val="009C73CD"/>
    <w:rsid w:val="009C7648"/>
    <w:rsid w:val="009C7900"/>
    <w:rsid w:val="009C7BEA"/>
    <w:rsid w:val="009C7CD4"/>
    <w:rsid w:val="009C7E58"/>
    <w:rsid w:val="009C7E6E"/>
    <w:rsid w:val="009C7F70"/>
    <w:rsid w:val="009D0354"/>
    <w:rsid w:val="009D035F"/>
    <w:rsid w:val="009D03BA"/>
    <w:rsid w:val="009D04D1"/>
    <w:rsid w:val="009D0638"/>
    <w:rsid w:val="009D079F"/>
    <w:rsid w:val="009D0C84"/>
    <w:rsid w:val="009D0E2B"/>
    <w:rsid w:val="009D0F7A"/>
    <w:rsid w:val="009D0FF0"/>
    <w:rsid w:val="009D1458"/>
    <w:rsid w:val="009D14AA"/>
    <w:rsid w:val="009D1583"/>
    <w:rsid w:val="009D16AE"/>
    <w:rsid w:val="009D2159"/>
    <w:rsid w:val="009D2332"/>
    <w:rsid w:val="009D23EE"/>
    <w:rsid w:val="009D240C"/>
    <w:rsid w:val="009D26B6"/>
    <w:rsid w:val="009D27FC"/>
    <w:rsid w:val="009D2BC0"/>
    <w:rsid w:val="009D2D95"/>
    <w:rsid w:val="009D2F76"/>
    <w:rsid w:val="009D315E"/>
    <w:rsid w:val="009D32C4"/>
    <w:rsid w:val="009D338F"/>
    <w:rsid w:val="009D3472"/>
    <w:rsid w:val="009D36DF"/>
    <w:rsid w:val="009D38AF"/>
    <w:rsid w:val="009D3A59"/>
    <w:rsid w:val="009D3D83"/>
    <w:rsid w:val="009D3DC8"/>
    <w:rsid w:val="009D3DF6"/>
    <w:rsid w:val="009D3DF8"/>
    <w:rsid w:val="009D3DFD"/>
    <w:rsid w:val="009D42A4"/>
    <w:rsid w:val="009D43ED"/>
    <w:rsid w:val="009D44D9"/>
    <w:rsid w:val="009D4501"/>
    <w:rsid w:val="009D4A78"/>
    <w:rsid w:val="009D4AA1"/>
    <w:rsid w:val="009D4ACF"/>
    <w:rsid w:val="009D4C0C"/>
    <w:rsid w:val="009D4D49"/>
    <w:rsid w:val="009D4DBB"/>
    <w:rsid w:val="009D505F"/>
    <w:rsid w:val="009D5937"/>
    <w:rsid w:val="009D607F"/>
    <w:rsid w:val="009D60A5"/>
    <w:rsid w:val="009D60FD"/>
    <w:rsid w:val="009D617F"/>
    <w:rsid w:val="009D6236"/>
    <w:rsid w:val="009D63E5"/>
    <w:rsid w:val="009D65E2"/>
    <w:rsid w:val="009D678F"/>
    <w:rsid w:val="009D6D9A"/>
    <w:rsid w:val="009D6EEC"/>
    <w:rsid w:val="009D6F41"/>
    <w:rsid w:val="009D6F7C"/>
    <w:rsid w:val="009D76B8"/>
    <w:rsid w:val="009D790E"/>
    <w:rsid w:val="009D7F51"/>
    <w:rsid w:val="009E006A"/>
    <w:rsid w:val="009E02BE"/>
    <w:rsid w:val="009E0335"/>
    <w:rsid w:val="009E053F"/>
    <w:rsid w:val="009E0CFB"/>
    <w:rsid w:val="009E0E59"/>
    <w:rsid w:val="009E0E5A"/>
    <w:rsid w:val="009E10DF"/>
    <w:rsid w:val="009E1193"/>
    <w:rsid w:val="009E1468"/>
    <w:rsid w:val="009E153F"/>
    <w:rsid w:val="009E15C9"/>
    <w:rsid w:val="009E169E"/>
    <w:rsid w:val="009E1711"/>
    <w:rsid w:val="009E17BA"/>
    <w:rsid w:val="009E184B"/>
    <w:rsid w:val="009E193B"/>
    <w:rsid w:val="009E1F59"/>
    <w:rsid w:val="009E1F65"/>
    <w:rsid w:val="009E201C"/>
    <w:rsid w:val="009E21BA"/>
    <w:rsid w:val="009E229C"/>
    <w:rsid w:val="009E2406"/>
    <w:rsid w:val="009E28B9"/>
    <w:rsid w:val="009E28BA"/>
    <w:rsid w:val="009E28E2"/>
    <w:rsid w:val="009E2BAC"/>
    <w:rsid w:val="009E309F"/>
    <w:rsid w:val="009E3184"/>
    <w:rsid w:val="009E31E8"/>
    <w:rsid w:val="009E36A3"/>
    <w:rsid w:val="009E3736"/>
    <w:rsid w:val="009E389D"/>
    <w:rsid w:val="009E398F"/>
    <w:rsid w:val="009E3B34"/>
    <w:rsid w:val="009E3CEE"/>
    <w:rsid w:val="009E3F30"/>
    <w:rsid w:val="009E406C"/>
    <w:rsid w:val="009E427A"/>
    <w:rsid w:val="009E461D"/>
    <w:rsid w:val="009E4945"/>
    <w:rsid w:val="009E4B7F"/>
    <w:rsid w:val="009E4BC4"/>
    <w:rsid w:val="009E4BFA"/>
    <w:rsid w:val="009E5130"/>
    <w:rsid w:val="009E520B"/>
    <w:rsid w:val="009E530D"/>
    <w:rsid w:val="009E57D5"/>
    <w:rsid w:val="009E583C"/>
    <w:rsid w:val="009E5864"/>
    <w:rsid w:val="009E58EB"/>
    <w:rsid w:val="009E62E6"/>
    <w:rsid w:val="009E6426"/>
    <w:rsid w:val="009E6453"/>
    <w:rsid w:val="009E64AE"/>
    <w:rsid w:val="009E64C4"/>
    <w:rsid w:val="009E69AD"/>
    <w:rsid w:val="009E6D09"/>
    <w:rsid w:val="009E6D9B"/>
    <w:rsid w:val="009E6F03"/>
    <w:rsid w:val="009E6FFE"/>
    <w:rsid w:val="009E72A1"/>
    <w:rsid w:val="009F013A"/>
    <w:rsid w:val="009F018F"/>
    <w:rsid w:val="009F0246"/>
    <w:rsid w:val="009F04F2"/>
    <w:rsid w:val="009F0598"/>
    <w:rsid w:val="009F0742"/>
    <w:rsid w:val="009F07D7"/>
    <w:rsid w:val="009F0902"/>
    <w:rsid w:val="009F09FE"/>
    <w:rsid w:val="009F0A00"/>
    <w:rsid w:val="009F0A98"/>
    <w:rsid w:val="009F0C86"/>
    <w:rsid w:val="009F0DBE"/>
    <w:rsid w:val="009F1034"/>
    <w:rsid w:val="009F109F"/>
    <w:rsid w:val="009F11F4"/>
    <w:rsid w:val="009F12F4"/>
    <w:rsid w:val="009F167B"/>
    <w:rsid w:val="009F18C8"/>
    <w:rsid w:val="009F18E1"/>
    <w:rsid w:val="009F1A04"/>
    <w:rsid w:val="009F1C6A"/>
    <w:rsid w:val="009F1CCF"/>
    <w:rsid w:val="009F1CE6"/>
    <w:rsid w:val="009F20C1"/>
    <w:rsid w:val="009F2460"/>
    <w:rsid w:val="009F24F6"/>
    <w:rsid w:val="009F2B34"/>
    <w:rsid w:val="009F2B4D"/>
    <w:rsid w:val="009F2B73"/>
    <w:rsid w:val="009F2CEF"/>
    <w:rsid w:val="009F2DA2"/>
    <w:rsid w:val="009F2FB3"/>
    <w:rsid w:val="009F30E8"/>
    <w:rsid w:val="009F313C"/>
    <w:rsid w:val="009F3255"/>
    <w:rsid w:val="009F3486"/>
    <w:rsid w:val="009F34F2"/>
    <w:rsid w:val="009F3630"/>
    <w:rsid w:val="009F3AF3"/>
    <w:rsid w:val="009F3C0B"/>
    <w:rsid w:val="009F3E24"/>
    <w:rsid w:val="009F3F43"/>
    <w:rsid w:val="009F3F7B"/>
    <w:rsid w:val="009F4394"/>
    <w:rsid w:val="009F44B7"/>
    <w:rsid w:val="009F46B6"/>
    <w:rsid w:val="009F4A1B"/>
    <w:rsid w:val="009F4BB3"/>
    <w:rsid w:val="009F4E58"/>
    <w:rsid w:val="009F54C2"/>
    <w:rsid w:val="009F570E"/>
    <w:rsid w:val="009F5783"/>
    <w:rsid w:val="009F5A96"/>
    <w:rsid w:val="009F5B4E"/>
    <w:rsid w:val="009F5C36"/>
    <w:rsid w:val="009F5C56"/>
    <w:rsid w:val="009F5C71"/>
    <w:rsid w:val="009F5FD7"/>
    <w:rsid w:val="009F6016"/>
    <w:rsid w:val="009F6030"/>
    <w:rsid w:val="009F611D"/>
    <w:rsid w:val="009F638E"/>
    <w:rsid w:val="009F63C0"/>
    <w:rsid w:val="009F65A3"/>
    <w:rsid w:val="009F661D"/>
    <w:rsid w:val="009F66FC"/>
    <w:rsid w:val="009F6AA4"/>
    <w:rsid w:val="009F6EF1"/>
    <w:rsid w:val="009F70AD"/>
    <w:rsid w:val="009F71C7"/>
    <w:rsid w:val="009F739B"/>
    <w:rsid w:val="009F758B"/>
    <w:rsid w:val="009F77C6"/>
    <w:rsid w:val="009F77FE"/>
    <w:rsid w:val="009F78DB"/>
    <w:rsid w:val="009F7BE6"/>
    <w:rsid w:val="00A00318"/>
    <w:rsid w:val="00A00355"/>
    <w:rsid w:val="00A003BD"/>
    <w:rsid w:val="00A00526"/>
    <w:rsid w:val="00A00843"/>
    <w:rsid w:val="00A00873"/>
    <w:rsid w:val="00A00C5F"/>
    <w:rsid w:val="00A00CAC"/>
    <w:rsid w:val="00A00D1A"/>
    <w:rsid w:val="00A00D58"/>
    <w:rsid w:val="00A01167"/>
    <w:rsid w:val="00A011C2"/>
    <w:rsid w:val="00A01275"/>
    <w:rsid w:val="00A01278"/>
    <w:rsid w:val="00A015D7"/>
    <w:rsid w:val="00A0199D"/>
    <w:rsid w:val="00A01C8B"/>
    <w:rsid w:val="00A01EE8"/>
    <w:rsid w:val="00A02129"/>
    <w:rsid w:val="00A02515"/>
    <w:rsid w:val="00A026BC"/>
    <w:rsid w:val="00A02940"/>
    <w:rsid w:val="00A029A9"/>
    <w:rsid w:val="00A02A90"/>
    <w:rsid w:val="00A02E4A"/>
    <w:rsid w:val="00A02E9E"/>
    <w:rsid w:val="00A03169"/>
    <w:rsid w:val="00A0326E"/>
    <w:rsid w:val="00A033AB"/>
    <w:rsid w:val="00A03708"/>
    <w:rsid w:val="00A03A45"/>
    <w:rsid w:val="00A03CFE"/>
    <w:rsid w:val="00A03F16"/>
    <w:rsid w:val="00A0449A"/>
    <w:rsid w:val="00A045F3"/>
    <w:rsid w:val="00A0464E"/>
    <w:rsid w:val="00A04892"/>
    <w:rsid w:val="00A048F3"/>
    <w:rsid w:val="00A04A40"/>
    <w:rsid w:val="00A04C21"/>
    <w:rsid w:val="00A04F75"/>
    <w:rsid w:val="00A04FE8"/>
    <w:rsid w:val="00A05195"/>
    <w:rsid w:val="00A0523C"/>
    <w:rsid w:val="00A05470"/>
    <w:rsid w:val="00A055EA"/>
    <w:rsid w:val="00A0563A"/>
    <w:rsid w:val="00A05737"/>
    <w:rsid w:val="00A05841"/>
    <w:rsid w:val="00A059A9"/>
    <w:rsid w:val="00A05AD9"/>
    <w:rsid w:val="00A05BC2"/>
    <w:rsid w:val="00A05C33"/>
    <w:rsid w:val="00A05CC8"/>
    <w:rsid w:val="00A05F01"/>
    <w:rsid w:val="00A060F8"/>
    <w:rsid w:val="00A06149"/>
    <w:rsid w:val="00A0631A"/>
    <w:rsid w:val="00A064F0"/>
    <w:rsid w:val="00A0652C"/>
    <w:rsid w:val="00A066BD"/>
    <w:rsid w:val="00A06716"/>
    <w:rsid w:val="00A06819"/>
    <w:rsid w:val="00A06CA8"/>
    <w:rsid w:val="00A06EB4"/>
    <w:rsid w:val="00A0741E"/>
    <w:rsid w:val="00A074C5"/>
    <w:rsid w:val="00A07660"/>
    <w:rsid w:val="00A07687"/>
    <w:rsid w:val="00A07815"/>
    <w:rsid w:val="00A0798B"/>
    <w:rsid w:val="00A0799F"/>
    <w:rsid w:val="00A07AEF"/>
    <w:rsid w:val="00A07B5C"/>
    <w:rsid w:val="00A07B79"/>
    <w:rsid w:val="00A07B88"/>
    <w:rsid w:val="00A07C8C"/>
    <w:rsid w:val="00A07C97"/>
    <w:rsid w:val="00A07CF5"/>
    <w:rsid w:val="00A07F18"/>
    <w:rsid w:val="00A1002A"/>
    <w:rsid w:val="00A10188"/>
    <w:rsid w:val="00A1019A"/>
    <w:rsid w:val="00A10422"/>
    <w:rsid w:val="00A1077C"/>
    <w:rsid w:val="00A10990"/>
    <w:rsid w:val="00A10C0B"/>
    <w:rsid w:val="00A10FF7"/>
    <w:rsid w:val="00A118FB"/>
    <w:rsid w:val="00A11957"/>
    <w:rsid w:val="00A11BF1"/>
    <w:rsid w:val="00A11CC8"/>
    <w:rsid w:val="00A11D79"/>
    <w:rsid w:val="00A11DCE"/>
    <w:rsid w:val="00A11EC8"/>
    <w:rsid w:val="00A11F62"/>
    <w:rsid w:val="00A120B7"/>
    <w:rsid w:val="00A12222"/>
    <w:rsid w:val="00A12342"/>
    <w:rsid w:val="00A123B5"/>
    <w:rsid w:val="00A12BC5"/>
    <w:rsid w:val="00A12D01"/>
    <w:rsid w:val="00A12F5C"/>
    <w:rsid w:val="00A12FC1"/>
    <w:rsid w:val="00A12FD2"/>
    <w:rsid w:val="00A13526"/>
    <w:rsid w:val="00A1361D"/>
    <w:rsid w:val="00A1385B"/>
    <w:rsid w:val="00A13916"/>
    <w:rsid w:val="00A139D1"/>
    <w:rsid w:val="00A139F1"/>
    <w:rsid w:val="00A139FE"/>
    <w:rsid w:val="00A13BB8"/>
    <w:rsid w:val="00A13E9A"/>
    <w:rsid w:val="00A13EDA"/>
    <w:rsid w:val="00A1426E"/>
    <w:rsid w:val="00A142C6"/>
    <w:rsid w:val="00A144CD"/>
    <w:rsid w:val="00A14785"/>
    <w:rsid w:val="00A14868"/>
    <w:rsid w:val="00A14876"/>
    <w:rsid w:val="00A14A9E"/>
    <w:rsid w:val="00A14FAC"/>
    <w:rsid w:val="00A14FB2"/>
    <w:rsid w:val="00A1529D"/>
    <w:rsid w:val="00A1538C"/>
    <w:rsid w:val="00A153C9"/>
    <w:rsid w:val="00A1547B"/>
    <w:rsid w:val="00A154A0"/>
    <w:rsid w:val="00A1559D"/>
    <w:rsid w:val="00A15678"/>
    <w:rsid w:val="00A1573F"/>
    <w:rsid w:val="00A1576A"/>
    <w:rsid w:val="00A15776"/>
    <w:rsid w:val="00A159FB"/>
    <w:rsid w:val="00A15A5E"/>
    <w:rsid w:val="00A15B0B"/>
    <w:rsid w:val="00A15B41"/>
    <w:rsid w:val="00A15B51"/>
    <w:rsid w:val="00A15D91"/>
    <w:rsid w:val="00A15E9A"/>
    <w:rsid w:val="00A1625D"/>
    <w:rsid w:val="00A162F4"/>
    <w:rsid w:val="00A16667"/>
    <w:rsid w:val="00A1675D"/>
    <w:rsid w:val="00A16E74"/>
    <w:rsid w:val="00A172AF"/>
    <w:rsid w:val="00A175FC"/>
    <w:rsid w:val="00A176A6"/>
    <w:rsid w:val="00A17977"/>
    <w:rsid w:val="00A17987"/>
    <w:rsid w:val="00A17D41"/>
    <w:rsid w:val="00A17F18"/>
    <w:rsid w:val="00A203AB"/>
    <w:rsid w:val="00A2044D"/>
    <w:rsid w:val="00A2072A"/>
    <w:rsid w:val="00A208B2"/>
    <w:rsid w:val="00A20B12"/>
    <w:rsid w:val="00A20EDE"/>
    <w:rsid w:val="00A21178"/>
    <w:rsid w:val="00A21202"/>
    <w:rsid w:val="00A2124C"/>
    <w:rsid w:val="00A212CB"/>
    <w:rsid w:val="00A213A7"/>
    <w:rsid w:val="00A214E4"/>
    <w:rsid w:val="00A21701"/>
    <w:rsid w:val="00A21778"/>
    <w:rsid w:val="00A2184B"/>
    <w:rsid w:val="00A2189D"/>
    <w:rsid w:val="00A21BF0"/>
    <w:rsid w:val="00A21C25"/>
    <w:rsid w:val="00A2235C"/>
    <w:rsid w:val="00A22371"/>
    <w:rsid w:val="00A22434"/>
    <w:rsid w:val="00A225D2"/>
    <w:rsid w:val="00A2277A"/>
    <w:rsid w:val="00A227BC"/>
    <w:rsid w:val="00A227BE"/>
    <w:rsid w:val="00A228DE"/>
    <w:rsid w:val="00A22A79"/>
    <w:rsid w:val="00A22BC1"/>
    <w:rsid w:val="00A22CE2"/>
    <w:rsid w:val="00A23064"/>
    <w:rsid w:val="00A230B4"/>
    <w:rsid w:val="00A2338C"/>
    <w:rsid w:val="00A233C8"/>
    <w:rsid w:val="00A23476"/>
    <w:rsid w:val="00A2351A"/>
    <w:rsid w:val="00A23727"/>
    <w:rsid w:val="00A23A06"/>
    <w:rsid w:val="00A23BE2"/>
    <w:rsid w:val="00A23D63"/>
    <w:rsid w:val="00A240FE"/>
    <w:rsid w:val="00A24380"/>
    <w:rsid w:val="00A24613"/>
    <w:rsid w:val="00A246E1"/>
    <w:rsid w:val="00A2481D"/>
    <w:rsid w:val="00A24AF1"/>
    <w:rsid w:val="00A24B5A"/>
    <w:rsid w:val="00A24CDC"/>
    <w:rsid w:val="00A25194"/>
    <w:rsid w:val="00A251C9"/>
    <w:rsid w:val="00A2526B"/>
    <w:rsid w:val="00A2530B"/>
    <w:rsid w:val="00A2541A"/>
    <w:rsid w:val="00A25712"/>
    <w:rsid w:val="00A25849"/>
    <w:rsid w:val="00A25E8E"/>
    <w:rsid w:val="00A26054"/>
    <w:rsid w:val="00A262F6"/>
    <w:rsid w:val="00A264D3"/>
    <w:rsid w:val="00A26500"/>
    <w:rsid w:val="00A26505"/>
    <w:rsid w:val="00A265F3"/>
    <w:rsid w:val="00A2663F"/>
    <w:rsid w:val="00A2675A"/>
    <w:rsid w:val="00A267DD"/>
    <w:rsid w:val="00A268D0"/>
    <w:rsid w:val="00A2691B"/>
    <w:rsid w:val="00A2698A"/>
    <w:rsid w:val="00A26B77"/>
    <w:rsid w:val="00A26C93"/>
    <w:rsid w:val="00A26CC1"/>
    <w:rsid w:val="00A26FF7"/>
    <w:rsid w:val="00A27166"/>
    <w:rsid w:val="00A2741C"/>
    <w:rsid w:val="00A27592"/>
    <w:rsid w:val="00A275A8"/>
    <w:rsid w:val="00A2767B"/>
    <w:rsid w:val="00A276C8"/>
    <w:rsid w:val="00A27764"/>
    <w:rsid w:val="00A277B8"/>
    <w:rsid w:val="00A278AA"/>
    <w:rsid w:val="00A279AE"/>
    <w:rsid w:val="00A27AAE"/>
    <w:rsid w:val="00A27BBE"/>
    <w:rsid w:val="00A27BE4"/>
    <w:rsid w:val="00A27C0F"/>
    <w:rsid w:val="00A27E34"/>
    <w:rsid w:val="00A3009D"/>
    <w:rsid w:val="00A302CC"/>
    <w:rsid w:val="00A30362"/>
    <w:rsid w:val="00A30458"/>
    <w:rsid w:val="00A304CD"/>
    <w:rsid w:val="00A3057D"/>
    <w:rsid w:val="00A3092C"/>
    <w:rsid w:val="00A30933"/>
    <w:rsid w:val="00A30B11"/>
    <w:rsid w:val="00A30B84"/>
    <w:rsid w:val="00A30E95"/>
    <w:rsid w:val="00A30F15"/>
    <w:rsid w:val="00A31077"/>
    <w:rsid w:val="00A311FD"/>
    <w:rsid w:val="00A31289"/>
    <w:rsid w:val="00A313CE"/>
    <w:rsid w:val="00A31615"/>
    <w:rsid w:val="00A31710"/>
    <w:rsid w:val="00A31920"/>
    <w:rsid w:val="00A31B3A"/>
    <w:rsid w:val="00A31CE5"/>
    <w:rsid w:val="00A31DFD"/>
    <w:rsid w:val="00A321DE"/>
    <w:rsid w:val="00A3230C"/>
    <w:rsid w:val="00A326DF"/>
    <w:rsid w:val="00A326F7"/>
    <w:rsid w:val="00A3273E"/>
    <w:rsid w:val="00A32920"/>
    <w:rsid w:val="00A32AC4"/>
    <w:rsid w:val="00A3315D"/>
    <w:rsid w:val="00A331A6"/>
    <w:rsid w:val="00A332E1"/>
    <w:rsid w:val="00A33692"/>
    <w:rsid w:val="00A337D5"/>
    <w:rsid w:val="00A3399C"/>
    <w:rsid w:val="00A339BD"/>
    <w:rsid w:val="00A33B61"/>
    <w:rsid w:val="00A33EC1"/>
    <w:rsid w:val="00A33EDF"/>
    <w:rsid w:val="00A341C0"/>
    <w:rsid w:val="00A3447D"/>
    <w:rsid w:val="00A3462A"/>
    <w:rsid w:val="00A347D8"/>
    <w:rsid w:val="00A34892"/>
    <w:rsid w:val="00A349BA"/>
    <w:rsid w:val="00A34A9B"/>
    <w:rsid w:val="00A34AF5"/>
    <w:rsid w:val="00A34D50"/>
    <w:rsid w:val="00A34FD1"/>
    <w:rsid w:val="00A3509E"/>
    <w:rsid w:val="00A35579"/>
    <w:rsid w:val="00A35A08"/>
    <w:rsid w:val="00A35BA8"/>
    <w:rsid w:val="00A35D32"/>
    <w:rsid w:val="00A35EC3"/>
    <w:rsid w:val="00A3618E"/>
    <w:rsid w:val="00A361D5"/>
    <w:rsid w:val="00A36494"/>
    <w:rsid w:val="00A3651E"/>
    <w:rsid w:val="00A36832"/>
    <w:rsid w:val="00A368EC"/>
    <w:rsid w:val="00A36D22"/>
    <w:rsid w:val="00A36E40"/>
    <w:rsid w:val="00A36F16"/>
    <w:rsid w:val="00A36F3D"/>
    <w:rsid w:val="00A3704A"/>
    <w:rsid w:val="00A374B4"/>
    <w:rsid w:val="00A375F5"/>
    <w:rsid w:val="00A3762F"/>
    <w:rsid w:val="00A37690"/>
    <w:rsid w:val="00A3777A"/>
    <w:rsid w:val="00A3799D"/>
    <w:rsid w:val="00A37A45"/>
    <w:rsid w:val="00A400FF"/>
    <w:rsid w:val="00A40171"/>
    <w:rsid w:val="00A401DE"/>
    <w:rsid w:val="00A4021D"/>
    <w:rsid w:val="00A403EF"/>
    <w:rsid w:val="00A404AE"/>
    <w:rsid w:val="00A405ED"/>
    <w:rsid w:val="00A4063E"/>
    <w:rsid w:val="00A40756"/>
    <w:rsid w:val="00A40977"/>
    <w:rsid w:val="00A409A5"/>
    <w:rsid w:val="00A40B33"/>
    <w:rsid w:val="00A40E01"/>
    <w:rsid w:val="00A40FA5"/>
    <w:rsid w:val="00A40FCA"/>
    <w:rsid w:val="00A41007"/>
    <w:rsid w:val="00A41256"/>
    <w:rsid w:val="00A413CB"/>
    <w:rsid w:val="00A415BE"/>
    <w:rsid w:val="00A41962"/>
    <w:rsid w:val="00A41FDA"/>
    <w:rsid w:val="00A421A2"/>
    <w:rsid w:val="00A424D6"/>
    <w:rsid w:val="00A42614"/>
    <w:rsid w:val="00A42726"/>
    <w:rsid w:val="00A4273D"/>
    <w:rsid w:val="00A42948"/>
    <w:rsid w:val="00A42ADD"/>
    <w:rsid w:val="00A42CB2"/>
    <w:rsid w:val="00A42D88"/>
    <w:rsid w:val="00A431F0"/>
    <w:rsid w:val="00A434CA"/>
    <w:rsid w:val="00A43578"/>
    <w:rsid w:val="00A43DE8"/>
    <w:rsid w:val="00A44038"/>
    <w:rsid w:val="00A44087"/>
    <w:rsid w:val="00A440AE"/>
    <w:rsid w:val="00A4428D"/>
    <w:rsid w:val="00A447B1"/>
    <w:rsid w:val="00A44866"/>
    <w:rsid w:val="00A448CA"/>
    <w:rsid w:val="00A449E4"/>
    <w:rsid w:val="00A44BC0"/>
    <w:rsid w:val="00A44D9F"/>
    <w:rsid w:val="00A44DF6"/>
    <w:rsid w:val="00A44EB2"/>
    <w:rsid w:val="00A45262"/>
    <w:rsid w:val="00A4527E"/>
    <w:rsid w:val="00A452B3"/>
    <w:rsid w:val="00A456BB"/>
    <w:rsid w:val="00A457FF"/>
    <w:rsid w:val="00A458CB"/>
    <w:rsid w:val="00A45A14"/>
    <w:rsid w:val="00A45A60"/>
    <w:rsid w:val="00A45CC3"/>
    <w:rsid w:val="00A45EB4"/>
    <w:rsid w:val="00A45FEF"/>
    <w:rsid w:val="00A460F5"/>
    <w:rsid w:val="00A4636A"/>
    <w:rsid w:val="00A4637D"/>
    <w:rsid w:val="00A4656A"/>
    <w:rsid w:val="00A46627"/>
    <w:rsid w:val="00A46944"/>
    <w:rsid w:val="00A469AD"/>
    <w:rsid w:val="00A46BE1"/>
    <w:rsid w:val="00A46D71"/>
    <w:rsid w:val="00A4711C"/>
    <w:rsid w:val="00A47253"/>
    <w:rsid w:val="00A4765A"/>
    <w:rsid w:val="00A47709"/>
    <w:rsid w:val="00A4771F"/>
    <w:rsid w:val="00A477E4"/>
    <w:rsid w:val="00A479A6"/>
    <w:rsid w:val="00A47A70"/>
    <w:rsid w:val="00A47B38"/>
    <w:rsid w:val="00A47CA6"/>
    <w:rsid w:val="00A47D50"/>
    <w:rsid w:val="00A47DDA"/>
    <w:rsid w:val="00A47F70"/>
    <w:rsid w:val="00A5011F"/>
    <w:rsid w:val="00A50596"/>
    <w:rsid w:val="00A509C7"/>
    <w:rsid w:val="00A50D16"/>
    <w:rsid w:val="00A50EEE"/>
    <w:rsid w:val="00A50F83"/>
    <w:rsid w:val="00A5155D"/>
    <w:rsid w:val="00A515AF"/>
    <w:rsid w:val="00A51636"/>
    <w:rsid w:val="00A518EB"/>
    <w:rsid w:val="00A51BF8"/>
    <w:rsid w:val="00A51BFD"/>
    <w:rsid w:val="00A51D51"/>
    <w:rsid w:val="00A522A0"/>
    <w:rsid w:val="00A523CB"/>
    <w:rsid w:val="00A523E1"/>
    <w:rsid w:val="00A523E3"/>
    <w:rsid w:val="00A52565"/>
    <w:rsid w:val="00A525B0"/>
    <w:rsid w:val="00A52D8D"/>
    <w:rsid w:val="00A52F88"/>
    <w:rsid w:val="00A53285"/>
    <w:rsid w:val="00A5360E"/>
    <w:rsid w:val="00A5390E"/>
    <w:rsid w:val="00A53CC6"/>
    <w:rsid w:val="00A53DE1"/>
    <w:rsid w:val="00A53E61"/>
    <w:rsid w:val="00A53EFD"/>
    <w:rsid w:val="00A53F35"/>
    <w:rsid w:val="00A546A8"/>
    <w:rsid w:val="00A54B92"/>
    <w:rsid w:val="00A54BBA"/>
    <w:rsid w:val="00A550C4"/>
    <w:rsid w:val="00A55188"/>
    <w:rsid w:val="00A555A5"/>
    <w:rsid w:val="00A55608"/>
    <w:rsid w:val="00A556FB"/>
    <w:rsid w:val="00A557AA"/>
    <w:rsid w:val="00A55857"/>
    <w:rsid w:val="00A5597E"/>
    <w:rsid w:val="00A55B12"/>
    <w:rsid w:val="00A55C28"/>
    <w:rsid w:val="00A55CEE"/>
    <w:rsid w:val="00A561A9"/>
    <w:rsid w:val="00A564F4"/>
    <w:rsid w:val="00A565D0"/>
    <w:rsid w:val="00A56B0A"/>
    <w:rsid w:val="00A56D56"/>
    <w:rsid w:val="00A56E9F"/>
    <w:rsid w:val="00A56F50"/>
    <w:rsid w:val="00A5759B"/>
    <w:rsid w:val="00A57659"/>
    <w:rsid w:val="00A57B2C"/>
    <w:rsid w:val="00A57BC5"/>
    <w:rsid w:val="00A57FE0"/>
    <w:rsid w:val="00A601CB"/>
    <w:rsid w:val="00A603CE"/>
    <w:rsid w:val="00A60722"/>
    <w:rsid w:val="00A608FC"/>
    <w:rsid w:val="00A60A45"/>
    <w:rsid w:val="00A60A9F"/>
    <w:rsid w:val="00A60C3A"/>
    <w:rsid w:val="00A60D3A"/>
    <w:rsid w:val="00A60F2C"/>
    <w:rsid w:val="00A61046"/>
    <w:rsid w:val="00A61103"/>
    <w:rsid w:val="00A612E7"/>
    <w:rsid w:val="00A61396"/>
    <w:rsid w:val="00A613D6"/>
    <w:rsid w:val="00A616AB"/>
    <w:rsid w:val="00A617B2"/>
    <w:rsid w:val="00A61CB6"/>
    <w:rsid w:val="00A61F67"/>
    <w:rsid w:val="00A620CE"/>
    <w:rsid w:val="00A6212B"/>
    <w:rsid w:val="00A62329"/>
    <w:rsid w:val="00A625C6"/>
    <w:rsid w:val="00A62659"/>
    <w:rsid w:val="00A62789"/>
    <w:rsid w:val="00A6279D"/>
    <w:rsid w:val="00A62834"/>
    <w:rsid w:val="00A62A40"/>
    <w:rsid w:val="00A6333A"/>
    <w:rsid w:val="00A636DD"/>
    <w:rsid w:val="00A6372F"/>
    <w:rsid w:val="00A6380A"/>
    <w:rsid w:val="00A64088"/>
    <w:rsid w:val="00A642FA"/>
    <w:rsid w:val="00A644B5"/>
    <w:rsid w:val="00A6456C"/>
    <w:rsid w:val="00A64809"/>
    <w:rsid w:val="00A64878"/>
    <w:rsid w:val="00A64882"/>
    <w:rsid w:val="00A648E5"/>
    <w:rsid w:val="00A64D03"/>
    <w:rsid w:val="00A64E27"/>
    <w:rsid w:val="00A64F2C"/>
    <w:rsid w:val="00A6517B"/>
    <w:rsid w:val="00A651DF"/>
    <w:rsid w:val="00A6525E"/>
    <w:rsid w:val="00A65566"/>
    <w:rsid w:val="00A65C44"/>
    <w:rsid w:val="00A65DB7"/>
    <w:rsid w:val="00A65DC3"/>
    <w:rsid w:val="00A65E36"/>
    <w:rsid w:val="00A65EAD"/>
    <w:rsid w:val="00A65EC4"/>
    <w:rsid w:val="00A65F7F"/>
    <w:rsid w:val="00A664A3"/>
    <w:rsid w:val="00A6682A"/>
    <w:rsid w:val="00A66A4E"/>
    <w:rsid w:val="00A66B42"/>
    <w:rsid w:val="00A66BE6"/>
    <w:rsid w:val="00A66D50"/>
    <w:rsid w:val="00A6729A"/>
    <w:rsid w:val="00A67408"/>
    <w:rsid w:val="00A67441"/>
    <w:rsid w:val="00A6750A"/>
    <w:rsid w:val="00A67783"/>
    <w:rsid w:val="00A678C6"/>
    <w:rsid w:val="00A67924"/>
    <w:rsid w:val="00A67AEC"/>
    <w:rsid w:val="00A67B4C"/>
    <w:rsid w:val="00A67CB1"/>
    <w:rsid w:val="00A67D10"/>
    <w:rsid w:val="00A70103"/>
    <w:rsid w:val="00A701E4"/>
    <w:rsid w:val="00A702E6"/>
    <w:rsid w:val="00A70733"/>
    <w:rsid w:val="00A70A50"/>
    <w:rsid w:val="00A70DBC"/>
    <w:rsid w:val="00A70E4F"/>
    <w:rsid w:val="00A70EFC"/>
    <w:rsid w:val="00A7110A"/>
    <w:rsid w:val="00A71159"/>
    <w:rsid w:val="00A71331"/>
    <w:rsid w:val="00A71678"/>
    <w:rsid w:val="00A717E0"/>
    <w:rsid w:val="00A71921"/>
    <w:rsid w:val="00A71973"/>
    <w:rsid w:val="00A71B83"/>
    <w:rsid w:val="00A71B9C"/>
    <w:rsid w:val="00A71BEC"/>
    <w:rsid w:val="00A71D1D"/>
    <w:rsid w:val="00A71D44"/>
    <w:rsid w:val="00A71DF7"/>
    <w:rsid w:val="00A71F55"/>
    <w:rsid w:val="00A721E8"/>
    <w:rsid w:val="00A724CD"/>
    <w:rsid w:val="00A725D6"/>
    <w:rsid w:val="00A72B07"/>
    <w:rsid w:val="00A72C38"/>
    <w:rsid w:val="00A72D77"/>
    <w:rsid w:val="00A72DD2"/>
    <w:rsid w:val="00A72E32"/>
    <w:rsid w:val="00A7308B"/>
    <w:rsid w:val="00A7330E"/>
    <w:rsid w:val="00A73408"/>
    <w:rsid w:val="00A736F5"/>
    <w:rsid w:val="00A73A12"/>
    <w:rsid w:val="00A73A73"/>
    <w:rsid w:val="00A73C04"/>
    <w:rsid w:val="00A73E7C"/>
    <w:rsid w:val="00A73F94"/>
    <w:rsid w:val="00A74064"/>
    <w:rsid w:val="00A743A5"/>
    <w:rsid w:val="00A743C9"/>
    <w:rsid w:val="00A74907"/>
    <w:rsid w:val="00A74A37"/>
    <w:rsid w:val="00A74B8C"/>
    <w:rsid w:val="00A74CE7"/>
    <w:rsid w:val="00A74DEC"/>
    <w:rsid w:val="00A750FE"/>
    <w:rsid w:val="00A75228"/>
    <w:rsid w:val="00A75350"/>
    <w:rsid w:val="00A75458"/>
    <w:rsid w:val="00A75577"/>
    <w:rsid w:val="00A75DF2"/>
    <w:rsid w:val="00A75F2D"/>
    <w:rsid w:val="00A7627F"/>
    <w:rsid w:val="00A7681C"/>
    <w:rsid w:val="00A76BAE"/>
    <w:rsid w:val="00A77214"/>
    <w:rsid w:val="00A77A28"/>
    <w:rsid w:val="00A77A36"/>
    <w:rsid w:val="00A77A40"/>
    <w:rsid w:val="00A77CAD"/>
    <w:rsid w:val="00A77E15"/>
    <w:rsid w:val="00A77E38"/>
    <w:rsid w:val="00A80075"/>
    <w:rsid w:val="00A80250"/>
    <w:rsid w:val="00A80587"/>
    <w:rsid w:val="00A80BE1"/>
    <w:rsid w:val="00A80EC5"/>
    <w:rsid w:val="00A811E5"/>
    <w:rsid w:val="00A8151C"/>
    <w:rsid w:val="00A81625"/>
    <w:rsid w:val="00A81688"/>
    <w:rsid w:val="00A8186F"/>
    <w:rsid w:val="00A81991"/>
    <w:rsid w:val="00A81A31"/>
    <w:rsid w:val="00A81C7D"/>
    <w:rsid w:val="00A821D9"/>
    <w:rsid w:val="00A823EF"/>
    <w:rsid w:val="00A825A6"/>
    <w:rsid w:val="00A82609"/>
    <w:rsid w:val="00A82776"/>
    <w:rsid w:val="00A828E7"/>
    <w:rsid w:val="00A82955"/>
    <w:rsid w:val="00A82AE7"/>
    <w:rsid w:val="00A82F13"/>
    <w:rsid w:val="00A8334E"/>
    <w:rsid w:val="00A8347A"/>
    <w:rsid w:val="00A835B6"/>
    <w:rsid w:val="00A83680"/>
    <w:rsid w:val="00A838E1"/>
    <w:rsid w:val="00A83E29"/>
    <w:rsid w:val="00A83E6E"/>
    <w:rsid w:val="00A83F17"/>
    <w:rsid w:val="00A841B8"/>
    <w:rsid w:val="00A842B1"/>
    <w:rsid w:val="00A84329"/>
    <w:rsid w:val="00A8435B"/>
    <w:rsid w:val="00A847EA"/>
    <w:rsid w:val="00A848EE"/>
    <w:rsid w:val="00A84CB0"/>
    <w:rsid w:val="00A84F70"/>
    <w:rsid w:val="00A84FC3"/>
    <w:rsid w:val="00A85011"/>
    <w:rsid w:val="00A850B0"/>
    <w:rsid w:val="00A85250"/>
    <w:rsid w:val="00A85426"/>
    <w:rsid w:val="00A8547F"/>
    <w:rsid w:val="00A85496"/>
    <w:rsid w:val="00A8560D"/>
    <w:rsid w:val="00A85734"/>
    <w:rsid w:val="00A858BA"/>
    <w:rsid w:val="00A85EB1"/>
    <w:rsid w:val="00A8603F"/>
    <w:rsid w:val="00A86092"/>
    <w:rsid w:val="00A8610B"/>
    <w:rsid w:val="00A86596"/>
    <w:rsid w:val="00A86608"/>
    <w:rsid w:val="00A866CC"/>
    <w:rsid w:val="00A868D2"/>
    <w:rsid w:val="00A869E8"/>
    <w:rsid w:val="00A86A7A"/>
    <w:rsid w:val="00A86DEA"/>
    <w:rsid w:val="00A86EE6"/>
    <w:rsid w:val="00A87025"/>
    <w:rsid w:val="00A8718F"/>
    <w:rsid w:val="00A87240"/>
    <w:rsid w:val="00A874E8"/>
    <w:rsid w:val="00A87608"/>
    <w:rsid w:val="00A87661"/>
    <w:rsid w:val="00A8771C"/>
    <w:rsid w:val="00A87774"/>
    <w:rsid w:val="00A8786D"/>
    <w:rsid w:val="00A8795D"/>
    <w:rsid w:val="00A87F32"/>
    <w:rsid w:val="00A9006A"/>
    <w:rsid w:val="00A90169"/>
    <w:rsid w:val="00A9022C"/>
    <w:rsid w:val="00A90311"/>
    <w:rsid w:val="00A90523"/>
    <w:rsid w:val="00A90B80"/>
    <w:rsid w:val="00A90BE5"/>
    <w:rsid w:val="00A90C9D"/>
    <w:rsid w:val="00A90D71"/>
    <w:rsid w:val="00A90F74"/>
    <w:rsid w:val="00A91472"/>
    <w:rsid w:val="00A91580"/>
    <w:rsid w:val="00A9159C"/>
    <w:rsid w:val="00A91617"/>
    <w:rsid w:val="00A917C4"/>
    <w:rsid w:val="00A918DB"/>
    <w:rsid w:val="00A91B8A"/>
    <w:rsid w:val="00A91CD0"/>
    <w:rsid w:val="00A91D78"/>
    <w:rsid w:val="00A91DD2"/>
    <w:rsid w:val="00A925D1"/>
    <w:rsid w:val="00A926E7"/>
    <w:rsid w:val="00A928BF"/>
    <w:rsid w:val="00A92AE3"/>
    <w:rsid w:val="00A92F1C"/>
    <w:rsid w:val="00A93107"/>
    <w:rsid w:val="00A931BA"/>
    <w:rsid w:val="00A932E9"/>
    <w:rsid w:val="00A93538"/>
    <w:rsid w:val="00A936C4"/>
    <w:rsid w:val="00A936DB"/>
    <w:rsid w:val="00A9386D"/>
    <w:rsid w:val="00A938B5"/>
    <w:rsid w:val="00A939EE"/>
    <w:rsid w:val="00A93AC6"/>
    <w:rsid w:val="00A93CD7"/>
    <w:rsid w:val="00A93EF9"/>
    <w:rsid w:val="00A94460"/>
    <w:rsid w:val="00A94565"/>
    <w:rsid w:val="00A945D0"/>
    <w:rsid w:val="00A94686"/>
    <w:rsid w:val="00A94E9F"/>
    <w:rsid w:val="00A94F14"/>
    <w:rsid w:val="00A94FB1"/>
    <w:rsid w:val="00A95234"/>
    <w:rsid w:val="00A952C9"/>
    <w:rsid w:val="00A95350"/>
    <w:rsid w:val="00A954DE"/>
    <w:rsid w:val="00A955F5"/>
    <w:rsid w:val="00A95D79"/>
    <w:rsid w:val="00A966FC"/>
    <w:rsid w:val="00A96767"/>
    <w:rsid w:val="00A96890"/>
    <w:rsid w:val="00A969F6"/>
    <w:rsid w:val="00A96B49"/>
    <w:rsid w:val="00A96E00"/>
    <w:rsid w:val="00A97229"/>
    <w:rsid w:val="00A9725D"/>
    <w:rsid w:val="00A9727D"/>
    <w:rsid w:val="00A97333"/>
    <w:rsid w:val="00A974B2"/>
    <w:rsid w:val="00A9785C"/>
    <w:rsid w:val="00A97921"/>
    <w:rsid w:val="00A97B2C"/>
    <w:rsid w:val="00A97B8E"/>
    <w:rsid w:val="00A97C88"/>
    <w:rsid w:val="00A97DB6"/>
    <w:rsid w:val="00A97FCB"/>
    <w:rsid w:val="00AA0044"/>
    <w:rsid w:val="00AA00D5"/>
    <w:rsid w:val="00AA00E4"/>
    <w:rsid w:val="00AA03AC"/>
    <w:rsid w:val="00AA0418"/>
    <w:rsid w:val="00AA07AB"/>
    <w:rsid w:val="00AA0807"/>
    <w:rsid w:val="00AA09FD"/>
    <w:rsid w:val="00AA0AEA"/>
    <w:rsid w:val="00AA0C4C"/>
    <w:rsid w:val="00AA11AB"/>
    <w:rsid w:val="00AA12C2"/>
    <w:rsid w:val="00AA13D2"/>
    <w:rsid w:val="00AA148E"/>
    <w:rsid w:val="00AA1715"/>
    <w:rsid w:val="00AA181C"/>
    <w:rsid w:val="00AA182F"/>
    <w:rsid w:val="00AA1931"/>
    <w:rsid w:val="00AA19F1"/>
    <w:rsid w:val="00AA1A7E"/>
    <w:rsid w:val="00AA1AC0"/>
    <w:rsid w:val="00AA1ADF"/>
    <w:rsid w:val="00AA1C7D"/>
    <w:rsid w:val="00AA1DF5"/>
    <w:rsid w:val="00AA211C"/>
    <w:rsid w:val="00AA221A"/>
    <w:rsid w:val="00AA23D7"/>
    <w:rsid w:val="00AA2490"/>
    <w:rsid w:val="00AA24D5"/>
    <w:rsid w:val="00AA25CF"/>
    <w:rsid w:val="00AA26D8"/>
    <w:rsid w:val="00AA2A60"/>
    <w:rsid w:val="00AA2B6B"/>
    <w:rsid w:val="00AA2C7D"/>
    <w:rsid w:val="00AA2C9A"/>
    <w:rsid w:val="00AA2DB8"/>
    <w:rsid w:val="00AA3154"/>
    <w:rsid w:val="00AA3423"/>
    <w:rsid w:val="00AA3664"/>
    <w:rsid w:val="00AA376F"/>
    <w:rsid w:val="00AA3783"/>
    <w:rsid w:val="00AA39AB"/>
    <w:rsid w:val="00AA3B9E"/>
    <w:rsid w:val="00AA3BAE"/>
    <w:rsid w:val="00AA3FF2"/>
    <w:rsid w:val="00AA41AB"/>
    <w:rsid w:val="00AA42FF"/>
    <w:rsid w:val="00AA4410"/>
    <w:rsid w:val="00AA45CB"/>
    <w:rsid w:val="00AA4843"/>
    <w:rsid w:val="00AA49D0"/>
    <w:rsid w:val="00AA4A28"/>
    <w:rsid w:val="00AA4D30"/>
    <w:rsid w:val="00AA4F78"/>
    <w:rsid w:val="00AA5302"/>
    <w:rsid w:val="00AA5349"/>
    <w:rsid w:val="00AA547B"/>
    <w:rsid w:val="00AA5585"/>
    <w:rsid w:val="00AA55A4"/>
    <w:rsid w:val="00AA5A87"/>
    <w:rsid w:val="00AA5B89"/>
    <w:rsid w:val="00AA5BA1"/>
    <w:rsid w:val="00AA5C17"/>
    <w:rsid w:val="00AA6306"/>
    <w:rsid w:val="00AA649A"/>
    <w:rsid w:val="00AA65C4"/>
    <w:rsid w:val="00AA6B23"/>
    <w:rsid w:val="00AA6C79"/>
    <w:rsid w:val="00AA6C81"/>
    <w:rsid w:val="00AA6EB2"/>
    <w:rsid w:val="00AA70A0"/>
    <w:rsid w:val="00AA70FE"/>
    <w:rsid w:val="00AA712A"/>
    <w:rsid w:val="00AA741B"/>
    <w:rsid w:val="00AA743E"/>
    <w:rsid w:val="00AA7802"/>
    <w:rsid w:val="00AA796D"/>
    <w:rsid w:val="00AA7A84"/>
    <w:rsid w:val="00AA7AFB"/>
    <w:rsid w:val="00AA7B84"/>
    <w:rsid w:val="00AA7D0E"/>
    <w:rsid w:val="00AB0225"/>
    <w:rsid w:val="00AB09B0"/>
    <w:rsid w:val="00AB0A09"/>
    <w:rsid w:val="00AB0B5B"/>
    <w:rsid w:val="00AB0ECD"/>
    <w:rsid w:val="00AB0F73"/>
    <w:rsid w:val="00AB0FE4"/>
    <w:rsid w:val="00AB12FB"/>
    <w:rsid w:val="00AB1399"/>
    <w:rsid w:val="00AB140C"/>
    <w:rsid w:val="00AB18CC"/>
    <w:rsid w:val="00AB1938"/>
    <w:rsid w:val="00AB19E2"/>
    <w:rsid w:val="00AB1C45"/>
    <w:rsid w:val="00AB1F72"/>
    <w:rsid w:val="00AB2006"/>
    <w:rsid w:val="00AB207E"/>
    <w:rsid w:val="00AB236E"/>
    <w:rsid w:val="00AB25F7"/>
    <w:rsid w:val="00AB2839"/>
    <w:rsid w:val="00AB2B30"/>
    <w:rsid w:val="00AB2D55"/>
    <w:rsid w:val="00AB2FB1"/>
    <w:rsid w:val="00AB3209"/>
    <w:rsid w:val="00AB3446"/>
    <w:rsid w:val="00AB3562"/>
    <w:rsid w:val="00AB35C5"/>
    <w:rsid w:val="00AB36DE"/>
    <w:rsid w:val="00AB37D3"/>
    <w:rsid w:val="00AB38D3"/>
    <w:rsid w:val="00AB3901"/>
    <w:rsid w:val="00AB3B9A"/>
    <w:rsid w:val="00AB3BA3"/>
    <w:rsid w:val="00AB3E71"/>
    <w:rsid w:val="00AB3EBA"/>
    <w:rsid w:val="00AB3F4A"/>
    <w:rsid w:val="00AB40F3"/>
    <w:rsid w:val="00AB43CC"/>
    <w:rsid w:val="00AB4516"/>
    <w:rsid w:val="00AB4634"/>
    <w:rsid w:val="00AB487B"/>
    <w:rsid w:val="00AB4BAB"/>
    <w:rsid w:val="00AB4C00"/>
    <w:rsid w:val="00AB4D42"/>
    <w:rsid w:val="00AB4D59"/>
    <w:rsid w:val="00AB4EE7"/>
    <w:rsid w:val="00AB567A"/>
    <w:rsid w:val="00AB592A"/>
    <w:rsid w:val="00AB5943"/>
    <w:rsid w:val="00AB5D29"/>
    <w:rsid w:val="00AB6111"/>
    <w:rsid w:val="00AB62FE"/>
    <w:rsid w:val="00AB6364"/>
    <w:rsid w:val="00AB6373"/>
    <w:rsid w:val="00AB6489"/>
    <w:rsid w:val="00AB6625"/>
    <w:rsid w:val="00AB675C"/>
    <w:rsid w:val="00AB67C9"/>
    <w:rsid w:val="00AB68CC"/>
    <w:rsid w:val="00AB6B78"/>
    <w:rsid w:val="00AB6D41"/>
    <w:rsid w:val="00AB6E24"/>
    <w:rsid w:val="00AB7082"/>
    <w:rsid w:val="00AB7287"/>
    <w:rsid w:val="00AB7566"/>
    <w:rsid w:val="00AB76BB"/>
    <w:rsid w:val="00AB7765"/>
    <w:rsid w:val="00AB77B1"/>
    <w:rsid w:val="00AB7B6C"/>
    <w:rsid w:val="00AB7E0C"/>
    <w:rsid w:val="00AC0176"/>
    <w:rsid w:val="00AC0339"/>
    <w:rsid w:val="00AC044C"/>
    <w:rsid w:val="00AC051D"/>
    <w:rsid w:val="00AC08A4"/>
    <w:rsid w:val="00AC08AB"/>
    <w:rsid w:val="00AC08E9"/>
    <w:rsid w:val="00AC08FF"/>
    <w:rsid w:val="00AC095D"/>
    <w:rsid w:val="00AC0A0D"/>
    <w:rsid w:val="00AC0B57"/>
    <w:rsid w:val="00AC0EEE"/>
    <w:rsid w:val="00AC1282"/>
    <w:rsid w:val="00AC1A5D"/>
    <w:rsid w:val="00AC1D68"/>
    <w:rsid w:val="00AC1D98"/>
    <w:rsid w:val="00AC1E0E"/>
    <w:rsid w:val="00AC223E"/>
    <w:rsid w:val="00AC230B"/>
    <w:rsid w:val="00AC2355"/>
    <w:rsid w:val="00AC2525"/>
    <w:rsid w:val="00AC25F3"/>
    <w:rsid w:val="00AC278D"/>
    <w:rsid w:val="00AC29B8"/>
    <w:rsid w:val="00AC2ACB"/>
    <w:rsid w:val="00AC2BC1"/>
    <w:rsid w:val="00AC2DC7"/>
    <w:rsid w:val="00AC2EA1"/>
    <w:rsid w:val="00AC2EB3"/>
    <w:rsid w:val="00AC2F5E"/>
    <w:rsid w:val="00AC2F6A"/>
    <w:rsid w:val="00AC30D3"/>
    <w:rsid w:val="00AC319E"/>
    <w:rsid w:val="00AC33A8"/>
    <w:rsid w:val="00AC3541"/>
    <w:rsid w:val="00AC38CE"/>
    <w:rsid w:val="00AC3909"/>
    <w:rsid w:val="00AC3951"/>
    <w:rsid w:val="00AC3A62"/>
    <w:rsid w:val="00AC3C76"/>
    <w:rsid w:val="00AC43BF"/>
    <w:rsid w:val="00AC4614"/>
    <w:rsid w:val="00AC4627"/>
    <w:rsid w:val="00AC46C0"/>
    <w:rsid w:val="00AC4B48"/>
    <w:rsid w:val="00AC4C9D"/>
    <w:rsid w:val="00AC4D3C"/>
    <w:rsid w:val="00AC5358"/>
    <w:rsid w:val="00AC5362"/>
    <w:rsid w:val="00AC536E"/>
    <w:rsid w:val="00AC54E3"/>
    <w:rsid w:val="00AC54FD"/>
    <w:rsid w:val="00AC56F7"/>
    <w:rsid w:val="00AC5882"/>
    <w:rsid w:val="00AC58FB"/>
    <w:rsid w:val="00AC5969"/>
    <w:rsid w:val="00AC5A3E"/>
    <w:rsid w:val="00AC5ABA"/>
    <w:rsid w:val="00AC5E4E"/>
    <w:rsid w:val="00AC6017"/>
    <w:rsid w:val="00AC6202"/>
    <w:rsid w:val="00AC63C2"/>
    <w:rsid w:val="00AC6454"/>
    <w:rsid w:val="00AC666D"/>
    <w:rsid w:val="00AC66DE"/>
    <w:rsid w:val="00AC694E"/>
    <w:rsid w:val="00AC6997"/>
    <w:rsid w:val="00AC6ADA"/>
    <w:rsid w:val="00AC6C7F"/>
    <w:rsid w:val="00AC6D3E"/>
    <w:rsid w:val="00AC6DE0"/>
    <w:rsid w:val="00AC6EA6"/>
    <w:rsid w:val="00AC6F20"/>
    <w:rsid w:val="00AC6FD4"/>
    <w:rsid w:val="00AC6FF6"/>
    <w:rsid w:val="00AC7056"/>
    <w:rsid w:val="00AC724D"/>
    <w:rsid w:val="00AC7315"/>
    <w:rsid w:val="00AC736E"/>
    <w:rsid w:val="00AC73A4"/>
    <w:rsid w:val="00AC7786"/>
    <w:rsid w:val="00AC7904"/>
    <w:rsid w:val="00AC7BD3"/>
    <w:rsid w:val="00AC7F18"/>
    <w:rsid w:val="00AD024F"/>
    <w:rsid w:val="00AD0299"/>
    <w:rsid w:val="00AD061D"/>
    <w:rsid w:val="00AD0663"/>
    <w:rsid w:val="00AD070B"/>
    <w:rsid w:val="00AD095C"/>
    <w:rsid w:val="00AD0DEB"/>
    <w:rsid w:val="00AD0E29"/>
    <w:rsid w:val="00AD0F35"/>
    <w:rsid w:val="00AD113F"/>
    <w:rsid w:val="00AD115C"/>
    <w:rsid w:val="00AD11D1"/>
    <w:rsid w:val="00AD145B"/>
    <w:rsid w:val="00AD159C"/>
    <w:rsid w:val="00AD1792"/>
    <w:rsid w:val="00AD1B79"/>
    <w:rsid w:val="00AD1BBA"/>
    <w:rsid w:val="00AD2014"/>
    <w:rsid w:val="00AD209B"/>
    <w:rsid w:val="00AD2238"/>
    <w:rsid w:val="00AD226D"/>
    <w:rsid w:val="00AD2992"/>
    <w:rsid w:val="00AD29F8"/>
    <w:rsid w:val="00AD2B7E"/>
    <w:rsid w:val="00AD2C55"/>
    <w:rsid w:val="00AD2D93"/>
    <w:rsid w:val="00AD3149"/>
    <w:rsid w:val="00AD36A0"/>
    <w:rsid w:val="00AD38E4"/>
    <w:rsid w:val="00AD38F4"/>
    <w:rsid w:val="00AD3C64"/>
    <w:rsid w:val="00AD3E07"/>
    <w:rsid w:val="00AD3ED4"/>
    <w:rsid w:val="00AD3FAC"/>
    <w:rsid w:val="00AD3FF9"/>
    <w:rsid w:val="00AD401B"/>
    <w:rsid w:val="00AD40D0"/>
    <w:rsid w:val="00AD414D"/>
    <w:rsid w:val="00AD43F4"/>
    <w:rsid w:val="00AD44A3"/>
    <w:rsid w:val="00AD44E5"/>
    <w:rsid w:val="00AD481C"/>
    <w:rsid w:val="00AD4AD9"/>
    <w:rsid w:val="00AD4D7B"/>
    <w:rsid w:val="00AD4DE5"/>
    <w:rsid w:val="00AD5225"/>
    <w:rsid w:val="00AD559F"/>
    <w:rsid w:val="00AD5645"/>
    <w:rsid w:val="00AD56F8"/>
    <w:rsid w:val="00AD56FA"/>
    <w:rsid w:val="00AD5777"/>
    <w:rsid w:val="00AD596D"/>
    <w:rsid w:val="00AD59C3"/>
    <w:rsid w:val="00AD5A63"/>
    <w:rsid w:val="00AD5FE7"/>
    <w:rsid w:val="00AD6013"/>
    <w:rsid w:val="00AD6186"/>
    <w:rsid w:val="00AD6217"/>
    <w:rsid w:val="00AD639F"/>
    <w:rsid w:val="00AD6553"/>
    <w:rsid w:val="00AD6854"/>
    <w:rsid w:val="00AD69A2"/>
    <w:rsid w:val="00AD6A76"/>
    <w:rsid w:val="00AD6B08"/>
    <w:rsid w:val="00AD6BC8"/>
    <w:rsid w:val="00AD6D23"/>
    <w:rsid w:val="00AD6DE4"/>
    <w:rsid w:val="00AD6E99"/>
    <w:rsid w:val="00AD6F70"/>
    <w:rsid w:val="00AD736D"/>
    <w:rsid w:val="00AD7656"/>
    <w:rsid w:val="00AD77F7"/>
    <w:rsid w:val="00AD791F"/>
    <w:rsid w:val="00AD7B4C"/>
    <w:rsid w:val="00AD7C11"/>
    <w:rsid w:val="00AD7D15"/>
    <w:rsid w:val="00AD7DF1"/>
    <w:rsid w:val="00AE041C"/>
    <w:rsid w:val="00AE0492"/>
    <w:rsid w:val="00AE04C3"/>
    <w:rsid w:val="00AE0615"/>
    <w:rsid w:val="00AE0838"/>
    <w:rsid w:val="00AE09CD"/>
    <w:rsid w:val="00AE0C29"/>
    <w:rsid w:val="00AE0EB1"/>
    <w:rsid w:val="00AE0FE3"/>
    <w:rsid w:val="00AE1059"/>
    <w:rsid w:val="00AE10B5"/>
    <w:rsid w:val="00AE1135"/>
    <w:rsid w:val="00AE1160"/>
    <w:rsid w:val="00AE1272"/>
    <w:rsid w:val="00AE130C"/>
    <w:rsid w:val="00AE17B3"/>
    <w:rsid w:val="00AE1CCF"/>
    <w:rsid w:val="00AE1D1C"/>
    <w:rsid w:val="00AE1ECB"/>
    <w:rsid w:val="00AE1FB6"/>
    <w:rsid w:val="00AE2178"/>
    <w:rsid w:val="00AE24CE"/>
    <w:rsid w:val="00AE2630"/>
    <w:rsid w:val="00AE26FE"/>
    <w:rsid w:val="00AE273C"/>
    <w:rsid w:val="00AE27B8"/>
    <w:rsid w:val="00AE281C"/>
    <w:rsid w:val="00AE28B1"/>
    <w:rsid w:val="00AE2A65"/>
    <w:rsid w:val="00AE2DF1"/>
    <w:rsid w:val="00AE2E72"/>
    <w:rsid w:val="00AE2FDF"/>
    <w:rsid w:val="00AE3126"/>
    <w:rsid w:val="00AE3139"/>
    <w:rsid w:val="00AE3860"/>
    <w:rsid w:val="00AE3A83"/>
    <w:rsid w:val="00AE3DAF"/>
    <w:rsid w:val="00AE40AC"/>
    <w:rsid w:val="00AE42A7"/>
    <w:rsid w:val="00AE42D9"/>
    <w:rsid w:val="00AE43B4"/>
    <w:rsid w:val="00AE446E"/>
    <w:rsid w:val="00AE47CD"/>
    <w:rsid w:val="00AE4A68"/>
    <w:rsid w:val="00AE4D4C"/>
    <w:rsid w:val="00AE4E52"/>
    <w:rsid w:val="00AE5043"/>
    <w:rsid w:val="00AE52D3"/>
    <w:rsid w:val="00AE5368"/>
    <w:rsid w:val="00AE54BD"/>
    <w:rsid w:val="00AE55D6"/>
    <w:rsid w:val="00AE5657"/>
    <w:rsid w:val="00AE577C"/>
    <w:rsid w:val="00AE5867"/>
    <w:rsid w:val="00AE5A33"/>
    <w:rsid w:val="00AE5D07"/>
    <w:rsid w:val="00AE5DAF"/>
    <w:rsid w:val="00AE5E4F"/>
    <w:rsid w:val="00AE6147"/>
    <w:rsid w:val="00AE6148"/>
    <w:rsid w:val="00AE6489"/>
    <w:rsid w:val="00AE66DC"/>
    <w:rsid w:val="00AE683C"/>
    <w:rsid w:val="00AE6AFD"/>
    <w:rsid w:val="00AE6BCD"/>
    <w:rsid w:val="00AE7002"/>
    <w:rsid w:val="00AE7223"/>
    <w:rsid w:val="00AE7562"/>
    <w:rsid w:val="00AE7650"/>
    <w:rsid w:val="00AE797D"/>
    <w:rsid w:val="00AE798D"/>
    <w:rsid w:val="00AE7BF2"/>
    <w:rsid w:val="00AE7E51"/>
    <w:rsid w:val="00AE7F96"/>
    <w:rsid w:val="00AF0666"/>
    <w:rsid w:val="00AF0670"/>
    <w:rsid w:val="00AF0857"/>
    <w:rsid w:val="00AF0A90"/>
    <w:rsid w:val="00AF0C23"/>
    <w:rsid w:val="00AF0CEA"/>
    <w:rsid w:val="00AF0DD5"/>
    <w:rsid w:val="00AF0F4C"/>
    <w:rsid w:val="00AF1BCC"/>
    <w:rsid w:val="00AF1F3F"/>
    <w:rsid w:val="00AF223B"/>
    <w:rsid w:val="00AF23BF"/>
    <w:rsid w:val="00AF27E7"/>
    <w:rsid w:val="00AF28C9"/>
    <w:rsid w:val="00AF2955"/>
    <w:rsid w:val="00AF2A12"/>
    <w:rsid w:val="00AF2B1C"/>
    <w:rsid w:val="00AF2C0A"/>
    <w:rsid w:val="00AF2CE1"/>
    <w:rsid w:val="00AF2D0C"/>
    <w:rsid w:val="00AF2D5F"/>
    <w:rsid w:val="00AF2EED"/>
    <w:rsid w:val="00AF2F4D"/>
    <w:rsid w:val="00AF2FB5"/>
    <w:rsid w:val="00AF30EE"/>
    <w:rsid w:val="00AF369A"/>
    <w:rsid w:val="00AF36C0"/>
    <w:rsid w:val="00AF371A"/>
    <w:rsid w:val="00AF3BEB"/>
    <w:rsid w:val="00AF3BEC"/>
    <w:rsid w:val="00AF3DAD"/>
    <w:rsid w:val="00AF3E06"/>
    <w:rsid w:val="00AF40D4"/>
    <w:rsid w:val="00AF4194"/>
    <w:rsid w:val="00AF427E"/>
    <w:rsid w:val="00AF42FE"/>
    <w:rsid w:val="00AF43F0"/>
    <w:rsid w:val="00AF4C78"/>
    <w:rsid w:val="00AF4DBD"/>
    <w:rsid w:val="00AF4E0D"/>
    <w:rsid w:val="00AF4EBE"/>
    <w:rsid w:val="00AF502B"/>
    <w:rsid w:val="00AF5A59"/>
    <w:rsid w:val="00AF5B4D"/>
    <w:rsid w:val="00AF5C46"/>
    <w:rsid w:val="00AF5D2D"/>
    <w:rsid w:val="00AF5E5A"/>
    <w:rsid w:val="00AF5EA4"/>
    <w:rsid w:val="00AF5FDB"/>
    <w:rsid w:val="00AF6345"/>
    <w:rsid w:val="00AF6361"/>
    <w:rsid w:val="00AF6645"/>
    <w:rsid w:val="00AF695A"/>
    <w:rsid w:val="00AF6BE8"/>
    <w:rsid w:val="00AF6E4C"/>
    <w:rsid w:val="00AF6F2D"/>
    <w:rsid w:val="00AF744E"/>
    <w:rsid w:val="00AF780D"/>
    <w:rsid w:val="00AF784A"/>
    <w:rsid w:val="00AF79B5"/>
    <w:rsid w:val="00AF7A40"/>
    <w:rsid w:val="00AF7EE5"/>
    <w:rsid w:val="00B00060"/>
    <w:rsid w:val="00B00228"/>
    <w:rsid w:val="00B0028B"/>
    <w:rsid w:val="00B00405"/>
    <w:rsid w:val="00B00570"/>
    <w:rsid w:val="00B006C1"/>
    <w:rsid w:val="00B00917"/>
    <w:rsid w:val="00B00A18"/>
    <w:rsid w:val="00B00D42"/>
    <w:rsid w:val="00B00F18"/>
    <w:rsid w:val="00B01285"/>
    <w:rsid w:val="00B01372"/>
    <w:rsid w:val="00B013CC"/>
    <w:rsid w:val="00B014DB"/>
    <w:rsid w:val="00B0166B"/>
    <w:rsid w:val="00B01897"/>
    <w:rsid w:val="00B01AE6"/>
    <w:rsid w:val="00B01AF4"/>
    <w:rsid w:val="00B01BA5"/>
    <w:rsid w:val="00B01BC5"/>
    <w:rsid w:val="00B020AA"/>
    <w:rsid w:val="00B022CE"/>
    <w:rsid w:val="00B026A9"/>
    <w:rsid w:val="00B02922"/>
    <w:rsid w:val="00B02A72"/>
    <w:rsid w:val="00B02ACD"/>
    <w:rsid w:val="00B02B49"/>
    <w:rsid w:val="00B02BDF"/>
    <w:rsid w:val="00B02DBC"/>
    <w:rsid w:val="00B02E16"/>
    <w:rsid w:val="00B03023"/>
    <w:rsid w:val="00B03123"/>
    <w:rsid w:val="00B03304"/>
    <w:rsid w:val="00B034AD"/>
    <w:rsid w:val="00B0395D"/>
    <w:rsid w:val="00B03A2E"/>
    <w:rsid w:val="00B03AC2"/>
    <w:rsid w:val="00B03E48"/>
    <w:rsid w:val="00B0408D"/>
    <w:rsid w:val="00B04260"/>
    <w:rsid w:val="00B048BA"/>
    <w:rsid w:val="00B04C05"/>
    <w:rsid w:val="00B04D01"/>
    <w:rsid w:val="00B04D24"/>
    <w:rsid w:val="00B04E14"/>
    <w:rsid w:val="00B04E1C"/>
    <w:rsid w:val="00B04F3E"/>
    <w:rsid w:val="00B04FF6"/>
    <w:rsid w:val="00B05026"/>
    <w:rsid w:val="00B051B1"/>
    <w:rsid w:val="00B0535D"/>
    <w:rsid w:val="00B05541"/>
    <w:rsid w:val="00B05552"/>
    <w:rsid w:val="00B0563E"/>
    <w:rsid w:val="00B057CB"/>
    <w:rsid w:val="00B05873"/>
    <w:rsid w:val="00B05899"/>
    <w:rsid w:val="00B05B6E"/>
    <w:rsid w:val="00B06031"/>
    <w:rsid w:val="00B06069"/>
    <w:rsid w:val="00B062A5"/>
    <w:rsid w:val="00B062EF"/>
    <w:rsid w:val="00B06374"/>
    <w:rsid w:val="00B06459"/>
    <w:rsid w:val="00B0645A"/>
    <w:rsid w:val="00B06819"/>
    <w:rsid w:val="00B0697D"/>
    <w:rsid w:val="00B069DC"/>
    <w:rsid w:val="00B06CD6"/>
    <w:rsid w:val="00B06DA3"/>
    <w:rsid w:val="00B06F5C"/>
    <w:rsid w:val="00B07480"/>
    <w:rsid w:val="00B074F4"/>
    <w:rsid w:val="00B075C3"/>
    <w:rsid w:val="00B0762D"/>
    <w:rsid w:val="00B077B5"/>
    <w:rsid w:val="00B07983"/>
    <w:rsid w:val="00B07A93"/>
    <w:rsid w:val="00B07B41"/>
    <w:rsid w:val="00B07B64"/>
    <w:rsid w:val="00B07F19"/>
    <w:rsid w:val="00B07F6B"/>
    <w:rsid w:val="00B07FEB"/>
    <w:rsid w:val="00B10103"/>
    <w:rsid w:val="00B105CE"/>
    <w:rsid w:val="00B107FE"/>
    <w:rsid w:val="00B10A90"/>
    <w:rsid w:val="00B10AE1"/>
    <w:rsid w:val="00B10BCE"/>
    <w:rsid w:val="00B10E06"/>
    <w:rsid w:val="00B10E0E"/>
    <w:rsid w:val="00B10ED5"/>
    <w:rsid w:val="00B10F76"/>
    <w:rsid w:val="00B110C5"/>
    <w:rsid w:val="00B1113B"/>
    <w:rsid w:val="00B112E0"/>
    <w:rsid w:val="00B11354"/>
    <w:rsid w:val="00B113CD"/>
    <w:rsid w:val="00B11C8D"/>
    <w:rsid w:val="00B11D2D"/>
    <w:rsid w:val="00B11D44"/>
    <w:rsid w:val="00B11E2C"/>
    <w:rsid w:val="00B11F9F"/>
    <w:rsid w:val="00B123CB"/>
    <w:rsid w:val="00B12519"/>
    <w:rsid w:val="00B1277D"/>
    <w:rsid w:val="00B12A43"/>
    <w:rsid w:val="00B12A84"/>
    <w:rsid w:val="00B12EA6"/>
    <w:rsid w:val="00B12EB5"/>
    <w:rsid w:val="00B12F40"/>
    <w:rsid w:val="00B13293"/>
    <w:rsid w:val="00B133F8"/>
    <w:rsid w:val="00B1340F"/>
    <w:rsid w:val="00B1351C"/>
    <w:rsid w:val="00B13597"/>
    <w:rsid w:val="00B13599"/>
    <w:rsid w:val="00B136D3"/>
    <w:rsid w:val="00B1373D"/>
    <w:rsid w:val="00B13797"/>
    <w:rsid w:val="00B138A0"/>
    <w:rsid w:val="00B139F0"/>
    <w:rsid w:val="00B13B8F"/>
    <w:rsid w:val="00B13D2C"/>
    <w:rsid w:val="00B13E62"/>
    <w:rsid w:val="00B14092"/>
    <w:rsid w:val="00B140A5"/>
    <w:rsid w:val="00B1424A"/>
    <w:rsid w:val="00B144C0"/>
    <w:rsid w:val="00B145BA"/>
    <w:rsid w:val="00B147E6"/>
    <w:rsid w:val="00B148E5"/>
    <w:rsid w:val="00B148FF"/>
    <w:rsid w:val="00B14ACE"/>
    <w:rsid w:val="00B14D07"/>
    <w:rsid w:val="00B14DF4"/>
    <w:rsid w:val="00B14E4E"/>
    <w:rsid w:val="00B151B3"/>
    <w:rsid w:val="00B15548"/>
    <w:rsid w:val="00B155A9"/>
    <w:rsid w:val="00B155EA"/>
    <w:rsid w:val="00B15705"/>
    <w:rsid w:val="00B1584E"/>
    <w:rsid w:val="00B15891"/>
    <w:rsid w:val="00B159AE"/>
    <w:rsid w:val="00B160E0"/>
    <w:rsid w:val="00B1693C"/>
    <w:rsid w:val="00B16BA5"/>
    <w:rsid w:val="00B17087"/>
    <w:rsid w:val="00B1715F"/>
    <w:rsid w:val="00B17165"/>
    <w:rsid w:val="00B173A6"/>
    <w:rsid w:val="00B17616"/>
    <w:rsid w:val="00B17689"/>
    <w:rsid w:val="00B17B27"/>
    <w:rsid w:val="00B17B9F"/>
    <w:rsid w:val="00B17D66"/>
    <w:rsid w:val="00B17DAB"/>
    <w:rsid w:val="00B17DCE"/>
    <w:rsid w:val="00B17EC9"/>
    <w:rsid w:val="00B17FE6"/>
    <w:rsid w:val="00B2052F"/>
    <w:rsid w:val="00B205DD"/>
    <w:rsid w:val="00B20642"/>
    <w:rsid w:val="00B20838"/>
    <w:rsid w:val="00B2084A"/>
    <w:rsid w:val="00B20951"/>
    <w:rsid w:val="00B20A04"/>
    <w:rsid w:val="00B20B01"/>
    <w:rsid w:val="00B20B5D"/>
    <w:rsid w:val="00B20BE2"/>
    <w:rsid w:val="00B20CDF"/>
    <w:rsid w:val="00B20DE8"/>
    <w:rsid w:val="00B21213"/>
    <w:rsid w:val="00B2123D"/>
    <w:rsid w:val="00B212AE"/>
    <w:rsid w:val="00B21485"/>
    <w:rsid w:val="00B2148C"/>
    <w:rsid w:val="00B215B2"/>
    <w:rsid w:val="00B21929"/>
    <w:rsid w:val="00B21B46"/>
    <w:rsid w:val="00B222EC"/>
    <w:rsid w:val="00B22425"/>
    <w:rsid w:val="00B22696"/>
    <w:rsid w:val="00B2283F"/>
    <w:rsid w:val="00B229F6"/>
    <w:rsid w:val="00B229F9"/>
    <w:rsid w:val="00B22AC7"/>
    <w:rsid w:val="00B22D0B"/>
    <w:rsid w:val="00B22FE2"/>
    <w:rsid w:val="00B23092"/>
    <w:rsid w:val="00B232B6"/>
    <w:rsid w:val="00B2350F"/>
    <w:rsid w:val="00B23644"/>
    <w:rsid w:val="00B2364E"/>
    <w:rsid w:val="00B23B0E"/>
    <w:rsid w:val="00B23BB3"/>
    <w:rsid w:val="00B23C81"/>
    <w:rsid w:val="00B23DD1"/>
    <w:rsid w:val="00B23DDD"/>
    <w:rsid w:val="00B23FA0"/>
    <w:rsid w:val="00B24045"/>
    <w:rsid w:val="00B2425F"/>
    <w:rsid w:val="00B24375"/>
    <w:rsid w:val="00B244A7"/>
    <w:rsid w:val="00B24618"/>
    <w:rsid w:val="00B24A67"/>
    <w:rsid w:val="00B24C30"/>
    <w:rsid w:val="00B24E03"/>
    <w:rsid w:val="00B252D5"/>
    <w:rsid w:val="00B254A4"/>
    <w:rsid w:val="00B2553E"/>
    <w:rsid w:val="00B25642"/>
    <w:rsid w:val="00B2567B"/>
    <w:rsid w:val="00B25690"/>
    <w:rsid w:val="00B25959"/>
    <w:rsid w:val="00B2599F"/>
    <w:rsid w:val="00B25ACA"/>
    <w:rsid w:val="00B25B4B"/>
    <w:rsid w:val="00B25C73"/>
    <w:rsid w:val="00B26418"/>
    <w:rsid w:val="00B26704"/>
    <w:rsid w:val="00B26D92"/>
    <w:rsid w:val="00B2710B"/>
    <w:rsid w:val="00B27369"/>
    <w:rsid w:val="00B275BE"/>
    <w:rsid w:val="00B2770B"/>
    <w:rsid w:val="00B2777F"/>
    <w:rsid w:val="00B2779B"/>
    <w:rsid w:val="00B2789B"/>
    <w:rsid w:val="00B27939"/>
    <w:rsid w:val="00B27BD6"/>
    <w:rsid w:val="00B27C22"/>
    <w:rsid w:val="00B27DE4"/>
    <w:rsid w:val="00B27E91"/>
    <w:rsid w:val="00B27F25"/>
    <w:rsid w:val="00B30568"/>
    <w:rsid w:val="00B30774"/>
    <w:rsid w:val="00B307A0"/>
    <w:rsid w:val="00B30854"/>
    <w:rsid w:val="00B3089D"/>
    <w:rsid w:val="00B3099A"/>
    <w:rsid w:val="00B30A65"/>
    <w:rsid w:val="00B30BA9"/>
    <w:rsid w:val="00B30BC5"/>
    <w:rsid w:val="00B30C2B"/>
    <w:rsid w:val="00B30D13"/>
    <w:rsid w:val="00B31355"/>
    <w:rsid w:val="00B31376"/>
    <w:rsid w:val="00B314E2"/>
    <w:rsid w:val="00B3157D"/>
    <w:rsid w:val="00B31899"/>
    <w:rsid w:val="00B3199E"/>
    <w:rsid w:val="00B319E2"/>
    <w:rsid w:val="00B31AD7"/>
    <w:rsid w:val="00B31BED"/>
    <w:rsid w:val="00B31D8D"/>
    <w:rsid w:val="00B31E9A"/>
    <w:rsid w:val="00B322DB"/>
    <w:rsid w:val="00B32448"/>
    <w:rsid w:val="00B326B0"/>
    <w:rsid w:val="00B32CA9"/>
    <w:rsid w:val="00B32DF7"/>
    <w:rsid w:val="00B32E88"/>
    <w:rsid w:val="00B32EC1"/>
    <w:rsid w:val="00B32F93"/>
    <w:rsid w:val="00B333B7"/>
    <w:rsid w:val="00B3379D"/>
    <w:rsid w:val="00B33A13"/>
    <w:rsid w:val="00B33A54"/>
    <w:rsid w:val="00B33A5E"/>
    <w:rsid w:val="00B33D8B"/>
    <w:rsid w:val="00B33EDA"/>
    <w:rsid w:val="00B34086"/>
    <w:rsid w:val="00B342FC"/>
    <w:rsid w:val="00B3438B"/>
    <w:rsid w:val="00B3451B"/>
    <w:rsid w:val="00B34898"/>
    <w:rsid w:val="00B3495C"/>
    <w:rsid w:val="00B349CC"/>
    <w:rsid w:val="00B34A2C"/>
    <w:rsid w:val="00B34A49"/>
    <w:rsid w:val="00B34B4F"/>
    <w:rsid w:val="00B34C5A"/>
    <w:rsid w:val="00B34CBE"/>
    <w:rsid w:val="00B34F69"/>
    <w:rsid w:val="00B3508F"/>
    <w:rsid w:val="00B350AA"/>
    <w:rsid w:val="00B350EA"/>
    <w:rsid w:val="00B35101"/>
    <w:rsid w:val="00B3516F"/>
    <w:rsid w:val="00B358FB"/>
    <w:rsid w:val="00B35C64"/>
    <w:rsid w:val="00B35D12"/>
    <w:rsid w:val="00B35DB4"/>
    <w:rsid w:val="00B36161"/>
    <w:rsid w:val="00B362BE"/>
    <w:rsid w:val="00B3630E"/>
    <w:rsid w:val="00B3642B"/>
    <w:rsid w:val="00B36556"/>
    <w:rsid w:val="00B3664A"/>
    <w:rsid w:val="00B36660"/>
    <w:rsid w:val="00B3673F"/>
    <w:rsid w:val="00B36C51"/>
    <w:rsid w:val="00B37101"/>
    <w:rsid w:val="00B371DF"/>
    <w:rsid w:val="00B37581"/>
    <w:rsid w:val="00B375BA"/>
    <w:rsid w:val="00B375BF"/>
    <w:rsid w:val="00B3781C"/>
    <w:rsid w:val="00B37830"/>
    <w:rsid w:val="00B378B3"/>
    <w:rsid w:val="00B378C5"/>
    <w:rsid w:val="00B37B15"/>
    <w:rsid w:val="00B37C99"/>
    <w:rsid w:val="00B37DDD"/>
    <w:rsid w:val="00B37F5E"/>
    <w:rsid w:val="00B40249"/>
    <w:rsid w:val="00B40281"/>
    <w:rsid w:val="00B40422"/>
    <w:rsid w:val="00B40515"/>
    <w:rsid w:val="00B40574"/>
    <w:rsid w:val="00B4063D"/>
    <w:rsid w:val="00B40758"/>
    <w:rsid w:val="00B407A8"/>
    <w:rsid w:val="00B4083C"/>
    <w:rsid w:val="00B40936"/>
    <w:rsid w:val="00B40AD6"/>
    <w:rsid w:val="00B40CDA"/>
    <w:rsid w:val="00B40DF7"/>
    <w:rsid w:val="00B40EE8"/>
    <w:rsid w:val="00B40FF1"/>
    <w:rsid w:val="00B41444"/>
    <w:rsid w:val="00B414DA"/>
    <w:rsid w:val="00B41BFB"/>
    <w:rsid w:val="00B41D0C"/>
    <w:rsid w:val="00B42028"/>
    <w:rsid w:val="00B422EC"/>
    <w:rsid w:val="00B42332"/>
    <w:rsid w:val="00B423A5"/>
    <w:rsid w:val="00B4242B"/>
    <w:rsid w:val="00B4250F"/>
    <w:rsid w:val="00B425D1"/>
    <w:rsid w:val="00B425E0"/>
    <w:rsid w:val="00B426FF"/>
    <w:rsid w:val="00B428F0"/>
    <w:rsid w:val="00B42CA0"/>
    <w:rsid w:val="00B4314B"/>
    <w:rsid w:val="00B43250"/>
    <w:rsid w:val="00B4341B"/>
    <w:rsid w:val="00B43451"/>
    <w:rsid w:val="00B43540"/>
    <w:rsid w:val="00B435B4"/>
    <w:rsid w:val="00B436FF"/>
    <w:rsid w:val="00B4382F"/>
    <w:rsid w:val="00B439BC"/>
    <w:rsid w:val="00B43BEF"/>
    <w:rsid w:val="00B43D04"/>
    <w:rsid w:val="00B43D9B"/>
    <w:rsid w:val="00B441D9"/>
    <w:rsid w:val="00B44250"/>
    <w:rsid w:val="00B4426B"/>
    <w:rsid w:val="00B444BC"/>
    <w:rsid w:val="00B448DB"/>
    <w:rsid w:val="00B44950"/>
    <w:rsid w:val="00B449D5"/>
    <w:rsid w:val="00B44F08"/>
    <w:rsid w:val="00B44F32"/>
    <w:rsid w:val="00B451B4"/>
    <w:rsid w:val="00B453FC"/>
    <w:rsid w:val="00B45406"/>
    <w:rsid w:val="00B45492"/>
    <w:rsid w:val="00B4549B"/>
    <w:rsid w:val="00B4561C"/>
    <w:rsid w:val="00B456A1"/>
    <w:rsid w:val="00B45B24"/>
    <w:rsid w:val="00B45C0F"/>
    <w:rsid w:val="00B45CFE"/>
    <w:rsid w:val="00B45FD2"/>
    <w:rsid w:val="00B46149"/>
    <w:rsid w:val="00B462A2"/>
    <w:rsid w:val="00B464B9"/>
    <w:rsid w:val="00B464FB"/>
    <w:rsid w:val="00B465D5"/>
    <w:rsid w:val="00B469D8"/>
    <w:rsid w:val="00B46A41"/>
    <w:rsid w:val="00B46BE5"/>
    <w:rsid w:val="00B46FDD"/>
    <w:rsid w:val="00B4748F"/>
    <w:rsid w:val="00B475B8"/>
    <w:rsid w:val="00B47AD3"/>
    <w:rsid w:val="00B47B89"/>
    <w:rsid w:val="00B47DB4"/>
    <w:rsid w:val="00B50141"/>
    <w:rsid w:val="00B50276"/>
    <w:rsid w:val="00B502F6"/>
    <w:rsid w:val="00B503CA"/>
    <w:rsid w:val="00B50463"/>
    <w:rsid w:val="00B5051B"/>
    <w:rsid w:val="00B50634"/>
    <w:rsid w:val="00B50A95"/>
    <w:rsid w:val="00B50AD4"/>
    <w:rsid w:val="00B50C27"/>
    <w:rsid w:val="00B50E05"/>
    <w:rsid w:val="00B50E32"/>
    <w:rsid w:val="00B50F83"/>
    <w:rsid w:val="00B51028"/>
    <w:rsid w:val="00B51060"/>
    <w:rsid w:val="00B51105"/>
    <w:rsid w:val="00B51898"/>
    <w:rsid w:val="00B51B7D"/>
    <w:rsid w:val="00B51C12"/>
    <w:rsid w:val="00B51C42"/>
    <w:rsid w:val="00B51D59"/>
    <w:rsid w:val="00B51E8E"/>
    <w:rsid w:val="00B52145"/>
    <w:rsid w:val="00B52262"/>
    <w:rsid w:val="00B52374"/>
    <w:rsid w:val="00B5249D"/>
    <w:rsid w:val="00B52695"/>
    <w:rsid w:val="00B526A9"/>
    <w:rsid w:val="00B526C5"/>
    <w:rsid w:val="00B52878"/>
    <w:rsid w:val="00B5287F"/>
    <w:rsid w:val="00B52A6F"/>
    <w:rsid w:val="00B52D09"/>
    <w:rsid w:val="00B52DD8"/>
    <w:rsid w:val="00B52E1F"/>
    <w:rsid w:val="00B52E39"/>
    <w:rsid w:val="00B531B4"/>
    <w:rsid w:val="00B53393"/>
    <w:rsid w:val="00B533B9"/>
    <w:rsid w:val="00B53A9C"/>
    <w:rsid w:val="00B53AC1"/>
    <w:rsid w:val="00B53B22"/>
    <w:rsid w:val="00B53CCB"/>
    <w:rsid w:val="00B53E48"/>
    <w:rsid w:val="00B53EDA"/>
    <w:rsid w:val="00B53F75"/>
    <w:rsid w:val="00B53FAD"/>
    <w:rsid w:val="00B54201"/>
    <w:rsid w:val="00B54333"/>
    <w:rsid w:val="00B5433A"/>
    <w:rsid w:val="00B543EB"/>
    <w:rsid w:val="00B544D4"/>
    <w:rsid w:val="00B54568"/>
    <w:rsid w:val="00B546D2"/>
    <w:rsid w:val="00B54C01"/>
    <w:rsid w:val="00B54D71"/>
    <w:rsid w:val="00B54D7C"/>
    <w:rsid w:val="00B54E70"/>
    <w:rsid w:val="00B54F7C"/>
    <w:rsid w:val="00B55247"/>
    <w:rsid w:val="00B553C2"/>
    <w:rsid w:val="00B555BF"/>
    <w:rsid w:val="00B555C5"/>
    <w:rsid w:val="00B55604"/>
    <w:rsid w:val="00B55610"/>
    <w:rsid w:val="00B55623"/>
    <w:rsid w:val="00B55B67"/>
    <w:rsid w:val="00B55D15"/>
    <w:rsid w:val="00B55D6A"/>
    <w:rsid w:val="00B55E33"/>
    <w:rsid w:val="00B55FA8"/>
    <w:rsid w:val="00B560C8"/>
    <w:rsid w:val="00B56178"/>
    <w:rsid w:val="00B564FA"/>
    <w:rsid w:val="00B567ED"/>
    <w:rsid w:val="00B56C86"/>
    <w:rsid w:val="00B56CD1"/>
    <w:rsid w:val="00B57364"/>
    <w:rsid w:val="00B5763C"/>
    <w:rsid w:val="00B57790"/>
    <w:rsid w:val="00B60218"/>
    <w:rsid w:val="00B602C4"/>
    <w:rsid w:val="00B6032E"/>
    <w:rsid w:val="00B604AD"/>
    <w:rsid w:val="00B6069C"/>
    <w:rsid w:val="00B60B7E"/>
    <w:rsid w:val="00B60C54"/>
    <w:rsid w:val="00B60C8F"/>
    <w:rsid w:val="00B61087"/>
    <w:rsid w:val="00B61111"/>
    <w:rsid w:val="00B611FD"/>
    <w:rsid w:val="00B61256"/>
    <w:rsid w:val="00B61535"/>
    <w:rsid w:val="00B61616"/>
    <w:rsid w:val="00B618C0"/>
    <w:rsid w:val="00B61AE7"/>
    <w:rsid w:val="00B61B4B"/>
    <w:rsid w:val="00B61DE4"/>
    <w:rsid w:val="00B62278"/>
    <w:rsid w:val="00B6238C"/>
    <w:rsid w:val="00B625B4"/>
    <w:rsid w:val="00B626B7"/>
    <w:rsid w:val="00B626E8"/>
    <w:rsid w:val="00B628B2"/>
    <w:rsid w:val="00B62F11"/>
    <w:rsid w:val="00B6302D"/>
    <w:rsid w:val="00B63519"/>
    <w:rsid w:val="00B6356D"/>
    <w:rsid w:val="00B63854"/>
    <w:rsid w:val="00B6396A"/>
    <w:rsid w:val="00B6397E"/>
    <w:rsid w:val="00B639F3"/>
    <w:rsid w:val="00B63C66"/>
    <w:rsid w:val="00B63CAB"/>
    <w:rsid w:val="00B63EC1"/>
    <w:rsid w:val="00B64066"/>
    <w:rsid w:val="00B64278"/>
    <w:rsid w:val="00B6446F"/>
    <w:rsid w:val="00B644C5"/>
    <w:rsid w:val="00B64B2B"/>
    <w:rsid w:val="00B64C12"/>
    <w:rsid w:val="00B64D32"/>
    <w:rsid w:val="00B64DF2"/>
    <w:rsid w:val="00B64F23"/>
    <w:rsid w:val="00B654F3"/>
    <w:rsid w:val="00B6554F"/>
    <w:rsid w:val="00B65659"/>
    <w:rsid w:val="00B657F6"/>
    <w:rsid w:val="00B65AEE"/>
    <w:rsid w:val="00B65B9B"/>
    <w:rsid w:val="00B65C33"/>
    <w:rsid w:val="00B65E7F"/>
    <w:rsid w:val="00B66841"/>
    <w:rsid w:val="00B669A4"/>
    <w:rsid w:val="00B669EC"/>
    <w:rsid w:val="00B66D3A"/>
    <w:rsid w:val="00B67085"/>
    <w:rsid w:val="00B67669"/>
    <w:rsid w:val="00B6770F"/>
    <w:rsid w:val="00B677BB"/>
    <w:rsid w:val="00B6792A"/>
    <w:rsid w:val="00B67DBF"/>
    <w:rsid w:val="00B67E73"/>
    <w:rsid w:val="00B70071"/>
    <w:rsid w:val="00B701F4"/>
    <w:rsid w:val="00B70263"/>
    <w:rsid w:val="00B7037E"/>
    <w:rsid w:val="00B70473"/>
    <w:rsid w:val="00B70864"/>
    <w:rsid w:val="00B70C18"/>
    <w:rsid w:val="00B70F06"/>
    <w:rsid w:val="00B70F1C"/>
    <w:rsid w:val="00B71121"/>
    <w:rsid w:val="00B711A1"/>
    <w:rsid w:val="00B7154D"/>
    <w:rsid w:val="00B7173C"/>
    <w:rsid w:val="00B71969"/>
    <w:rsid w:val="00B71A5C"/>
    <w:rsid w:val="00B71CB3"/>
    <w:rsid w:val="00B71FB2"/>
    <w:rsid w:val="00B7203F"/>
    <w:rsid w:val="00B7213B"/>
    <w:rsid w:val="00B722B7"/>
    <w:rsid w:val="00B722EF"/>
    <w:rsid w:val="00B72301"/>
    <w:rsid w:val="00B7244F"/>
    <w:rsid w:val="00B7266E"/>
    <w:rsid w:val="00B72BE0"/>
    <w:rsid w:val="00B72EAD"/>
    <w:rsid w:val="00B730F1"/>
    <w:rsid w:val="00B731AB"/>
    <w:rsid w:val="00B733D0"/>
    <w:rsid w:val="00B736D8"/>
    <w:rsid w:val="00B73723"/>
    <w:rsid w:val="00B73E68"/>
    <w:rsid w:val="00B74319"/>
    <w:rsid w:val="00B74379"/>
    <w:rsid w:val="00B743B8"/>
    <w:rsid w:val="00B745C1"/>
    <w:rsid w:val="00B748CB"/>
    <w:rsid w:val="00B74DE5"/>
    <w:rsid w:val="00B75133"/>
    <w:rsid w:val="00B75200"/>
    <w:rsid w:val="00B753EC"/>
    <w:rsid w:val="00B75465"/>
    <w:rsid w:val="00B75543"/>
    <w:rsid w:val="00B75723"/>
    <w:rsid w:val="00B757D2"/>
    <w:rsid w:val="00B758C4"/>
    <w:rsid w:val="00B75C26"/>
    <w:rsid w:val="00B75FA4"/>
    <w:rsid w:val="00B7651B"/>
    <w:rsid w:val="00B768DC"/>
    <w:rsid w:val="00B76A07"/>
    <w:rsid w:val="00B76D86"/>
    <w:rsid w:val="00B76DB1"/>
    <w:rsid w:val="00B77066"/>
    <w:rsid w:val="00B77157"/>
    <w:rsid w:val="00B77386"/>
    <w:rsid w:val="00B773A6"/>
    <w:rsid w:val="00B77410"/>
    <w:rsid w:val="00B77632"/>
    <w:rsid w:val="00B77998"/>
    <w:rsid w:val="00B77C6E"/>
    <w:rsid w:val="00B80004"/>
    <w:rsid w:val="00B801A8"/>
    <w:rsid w:val="00B80469"/>
    <w:rsid w:val="00B804A6"/>
    <w:rsid w:val="00B8058C"/>
    <w:rsid w:val="00B8076F"/>
    <w:rsid w:val="00B807C5"/>
    <w:rsid w:val="00B80881"/>
    <w:rsid w:val="00B8089E"/>
    <w:rsid w:val="00B808E7"/>
    <w:rsid w:val="00B808EF"/>
    <w:rsid w:val="00B80A13"/>
    <w:rsid w:val="00B80DE0"/>
    <w:rsid w:val="00B80E94"/>
    <w:rsid w:val="00B80EFD"/>
    <w:rsid w:val="00B81109"/>
    <w:rsid w:val="00B811B9"/>
    <w:rsid w:val="00B81589"/>
    <w:rsid w:val="00B81853"/>
    <w:rsid w:val="00B818FA"/>
    <w:rsid w:val="00B81A33"/>
    <w:rsid w:val="00B81CD7"/>
    <w:rsid w:val="00B81D3C"/>
    <w:rsid w:val="00B81F76"/>
    <w:rsid w:val="00B82180"/>
    <w:rsid w:val="00B82206"/>
    <w:rsid w:val="00B82287"/>
    <w:rsid w:val="00B823A0"/>
    <w:rsid w:val="00B82B69"/>
    <w:rsid w:val="00B82BB1"/>
    <w:rsid w:val="00B82E05"/>
    <w:rsid w:val="00B82F36"/>
    <w:rsid w:val="00B83046"/>
    <w:rsid w:val="00B8312F"/>
    <w:rsid w:val="00B83498"/>
    <w:rsid w:val="00B837D3"/>
    <w:rsid w:val="00B837F7"/>
    <w:rsid w:val="00B83EDE"/>
    <w:rsid w:val="00B8400E"/>
    <w:rsid w:val="00B8410E"/>
    <w:rsid w:val="00B8430F"/>
    <w:rsid w:val="00B84400"/>
    <w:rsid w:val="00B847A2"/>
    <w:rsid w:val="00B848B2"/>
    <w:rsid w:val="00B849BF"/>
    <w:rsid w:val="00B84A03"/>
    <w:rsid w:val="00B84BE0"/>
    <w:rsid w:val="00B84C7D"/>
    <w:rsid w:val="00B84FD8"/>
    <w:rsid w:val="00B84FE5"/>
    <w:rsid w:val="00B8505C"/>
    <w:rsid w:val="00B8509B"/>
    <w:rsid w:val="00B850A8"/>
    <w:rsid w:val="00B85153"/>
    <w:rsid w:val="00B851A2"/>
    <w:rsid w:val="00B8552A"/>
    <w:rsid w:val="00B85623"/>
    <w:rsid w:val="00B856F4"/>
    <w:rsid w:val="00B85840"/>
    <w:rsid w:val="00B8593B"/>
    <w:rsid w:val="00B85CB2"/>
    <w:rsid w:val="00B862F1"/>
    <w:rsid w:val="00B864A8"/>
    <w:rsid w:val="00B865B8"/>
    <w:rsid w:val="00B8661C"/>
    <w:rsid w:val="00B8661F"/>
    <w:rsid w:val="00B86AC5"/>
    <w:rsid w:val="00B86B75"/>
    <w:rsid w:val="00B86C82"/>
    <w:rsid w:val="00B86D5B"/>
    <w:rsid w:val="00B86DD0"/>
    <w:rsid w:val="00B86DFD"/>
    <w:rsid w:val="00B86E4D"/>
    <w:rsid w:val="00B86F33"/>
    <w:rsid w:val="00B8737A"/>
    <w:rsid w:val="00B873B9"/>
    <w:rsid w:val="00B8780E"/>
    <w:rsid w:val="00B87954"/>
    <w:rsid w:val="00B87A96"/>
    <w:rsid w:val="00B87ACE"/>
    <w:rsid w:val="00B87BD1"/>
    <w:rsid w:val="00B905DE"/>
    <w:rsid w:val="00B9063F"/>
    <w:rsid w:val="00B90643"/>
    <w:rsid w:val="00B9068C"/>
    <w:rsid w:val="00B9074F"/>
    <w:rsid w:val="00B907E0"/>
    <w:rsid w:val="00B9081E"/>
    <w:rsid w:val="00B9083D"/>
    <w:rsid w:val="00B90B91"/>
    <w:rsid w:val="00B9113E"/>
    <w:rsid w:val="00B9116F"/>
    <w:rsid w:val="00B91197"/>
    <w:rsid w:val="00B91688"/>
    <w:rsid w:val="00B91973"/>
    <w:rsid w:val="00B919F8"/>
    <w:rsid w:val="00B91E32"/>
    <w:rsid w:val="00B91F94"/>
    <w:rsid w:val="00B91FE4"/>
    <w:rsid w:val="00B9217C"/>
    <w:rsid w:val="00B921F0"/>
    <w:rsid w:val="00B9221F"/>
    <w:rsid w:val="00B92797"/>
    <w:rsid w:val="00B927F3"/>
    <w:rsid w:val="00B92AA7"/>
    <w:rsid w:val="00B92B8D"/>
    <w:rsid w:val="00B92CF7"/>
    <w:rsid w:val="00B92D50"/>
    <w:rsid w:val="00B92F81"/>
    <w:rsid w:val="00B93065"/>
    <w:rsid w:val="00B93263"/>
    <w:rsid w:val="00B9346A"/>
    <w:rsid w:val="00B935CF"/>
    <w:rsid w:val="00B937C5"/>
    <w:rsid w:val="00B938E0"/>
    <w:rsid w:val="00B93B2A"/>
    <w:rsid w:val="00B93CA0"/>
    <w:rsid w:val="00B93E40"/>
    <w:rsid w:val="00B93FFA"/>
    <w:rsid w:val="00B940C8"/>
    <w:rsid w:val="00B941DA"/>
    <w:rsid w:val="00B9422B"/>
    <w:rsid w:val="00B94259"/>
    <w:rsid w:val="00B942CC"/>
    <w:rsid w:val="00B94524"/>
    <w:rsid w:val="00B94682"/>
    <w:rsid w:val="00B94A72"/>
    <w:rsid w:val="00B94AD6"/>
    <w:rsid w:val="00B94B0D"/>
    <w:rsid w:val="00B94CEB"/>
    <w:rsid w:val="00B94DFF"/>
    <w:rsid w:val="00B94E6C"/>
    <w:rsid w:val="00B95136"/>
    <w:rsid w:val="00B9545F"/>
    <w:rsid w:val="00B955F3"/>
    <w:rsid w:val="00B95603"/>
    <w:rsid w:val="00B95908"/>
    <w:rsid w:val="00B95BDA"/>
    <w:rsid w:val="00B95C7B"/>
    <w:rsid w:val="00B95E51"/>
    <w:rsid w:val="00B95EC3"/>
    <w:rsid w:val="00B960FD"/>
    <w:rsid w:val="00B96266"/>
    <w:rsid w:val="00B962B8"/>
    <w:rsid w:val="00B965C7"/>
    <w:rsid w:val="00B965D5"/>
    <w:rsid w:val="00B96636"/>
    <w:rsid w:val="00B96778"/>
    <w:rsid w:val="00B9679E"/>
    <w:rsid w:val="00B9684F"/>
    <w:rsid w:val="00B96A03"/>
    <w:rsid w:val="00B96B1F"/>
    <w:rsid w:val="00B96CB9"/>
    <w:rsid w:val="00B96E1A"/>
    <w:rsid w:val="00B96E62"/>
    <w:rsid w:val="00B96F7C"/>
    <w:rsid w:val="00B972A6"/>
    <w:rsid w:val="00B9757B"/>
    <w:rsid w:val="00B97708"/>
    <w:rsid w:val="00B979B2"/>
    <w:rsid w:val="00B97A7A"/>
    <w:rsid w:val="00B97AB2"/>
    <w:rsid w:val="00B97C49"/>
    <w:rsid w:val="00B97D4C"/>
    <w:rsid w:val="00B97F12"/>
    <w:rsid w:val="00BA00C0"/>
    <w:rsid w:val="00BA01C1"/>
    <w:rsid w:val="00BA026B"/>
    <w:rsid w:val="00BA02F6"/>
    <w:rsid w:val="00BA051B"/>
    <w:rsid w:val="00BA0552"/>
    <w:rsid w:val="00BA08C8"/>
    <w:rsid w:val="00BA09C7"/>
    <w:rsid w:val="00BA09CB"/>
    <w:rsid w:val="00BA0B7B"/>
    <w:rsid w:val="00BA0BB4"/>
    <w:rsid w:val="00BA0DB7"/>
    <w:rsid w:val="00BA0E0A"/>
    <w:rsid w:val="00BA0E34"/>
    <w:rsid w:val="00BA186A"/>
    <w:rsid w:val="00BA1912"/>
    <w:rsid w:val="00BA1A45"/>
    <w:rsid w:val="00BA1FC1"/>
    <w:rsid w:val="00BA1FCD"/>
    <w:rsid w:val="00BA1FF4"/>
    <w:rsid w:val="00BA217C"/>
    <w:rsid w:val="00BA2267"/>
    <w:rsid w:val="00BA257F"/>
    <w:rsid w:val="00BA276A"/>
    <w:rsid w:val="00BA294E"/>
    <w:rsid w:val="00BA2A13"/>
    <w:rsid w:val="00BA2D08"/>
    <w:rsid w:val="00BA2E68"/>
    <w:rsid w:val="00BA2F09"/>
    <w:rsid w:val="00BA2FC5"/>
    <w:rsid w:val="00BA304D"/>
    <w:rsid w:val="00BA32D7"/>
    <w:rsid w:val="00BA3462"/>
    <w:rsid w:val="00BA363D"/>
    <w:rsid w:val="00BA396E"/>
    <w:rsid w:val="00BA3A6D"/>
    <w:rsid w:val="00BA3B1D"/>
    <w:rsid w:val="00BA3BA9"/>
    <w:rsid w:val="00BA3E98"/>
    <w:rsid w:val="00BA3E99"/>
    <w:rsid w:val="00BA3F54"/>
    <w:rsid w:val="00BA48DA"/>
    <w:rsid w:val="00BA496E"/>
    <w:rsid w:val="00BA49DF"/>
    <w:rsid w:val="00BA4A28"/>
    <w:rsid w:val="00BA4A64"/>
    <w:rsid w:val="00BA4A9B"/>
    <w:rsid w:val="00BA4BE6"/>
    <w:rsid w:val="00BA4C8C"/>
    <w:rsid w:val="00BA4D01"/>
    <w:rsid w:val="00BA4E4B"/>
    <w:rsid w:val="00BA4EDA"/>
    <w:rsid w:val="00BA50BC"/>
    <w:rsid w:val="00BA5139"/>
    <w:rsid w:val="00BA5172"/>
    <w:rsid w:val="00BA517E"/>
    <w:rsid w:val="00BA519D"/>
    <w:rsid w:val="00BA52E0"/>
    <w:rsid w:val="00BA540B"/>
    <w:rsid w:val="00BA55BA"/>
    <w:rsid w:val="00BA5626"/>
    <w:rsid w:val="00BA5820"/>
    <w:rsid w:val="00BA5F2B"/>
    <w:rsid w:val="00BA5F65"/>
    <w:rsid w:val="00BA64AB"/>
    <w:rsid w:val="00BA65E1"/>
    <w:rsid w:val="00BA661C"/>
    <w:rsid w:val="00BA681F"/>
    <w:rsid w:val="00BA6879"/>
    <w:rsid w:val="00BA6946"/>
    <w:rsid w:val="00BA695E"/>
    <w:rsid w:val="00BA6F1A"/>
    <w:rsid w:val="00BA729B"/>
    <w:rsid w:val="00BA73B5"/>
    <w:rsid w:val="00BA745A"/>
    <w:rsid w:val="00BA784A"/>
    <w:rsid w:val="00BA7981"/>
    <w:rsid w:val="00BA79EE"/>
    <w:rsid w:val="00BA7A5E"/>
    <w:rsid w:val="00BA7E21"/>
    <w:rsid w:val="00BA7E35"/>
    <w:rsid w:val="00BA7E5D"/>
    <w:rsid w:val="00BA7F65"/>
    <w:rsid w:val="00BB0071"/>
    <w:rsid w:val="00BB033C"/>
    <w:rsid w:val="00BB049A"/>
    <w:rsid w:val="00BB052F"/>
    <w:rsid w:val="00BB0535"/>
    <w:rsid w:val="00BB08F6"/>
    <w:rsid w:val="00BB0A84"/>
    <w:rsid w:val="00BB0B3B"/>
    <w:rsid w:val="00BB0BB1"/>
    <w:rsid w:val="00BB0FAD"/>
    <w:rsid w:val="00BB1025"/>
    <w:rsid w:val="00BB1071"/>
    <w:rsid w:val="00BB12F3"/>
    <w:rsid w:val="00BB1589"/>
    <w:rsid w:val="00BB179B"/>
    <w:rsid w:val="00BB184B"/>
    <w:rsid w:val="00BB1A37"/>
    <w:rsid w:val="00BB1A6B"/>
    <w:rsid w:val="00BB1B80"/>
    <w:rsid w:val="00BB1F18"/>
    <w:rsid w:val="00BB1FB7"/>
    <w:rsid w:val="00BB22A7"/>
    <w:rsid w:val="00BB22AB"/>
    <w:rsid w:val="00BB23BD"/>
    <w:rsid w:val="00BB2438"/>
    <w:rsid w:val="00BB246D"/>
    <w:rsid w:val="00BB26C1"/>
    <w:rsid w:val="00BB26E6"/>
    <w:rsid w:val="00BB28F2"/>
    <w:rsid w:val="00BB2966"/>
    <w:rsid w:val="00BB2C0F"/>
    <w:rsid w:val="00BB303E"/>
    <w:rsid w:val="00BB32E2"/>
    <w:rsid w:val="00BB3584"/>
    <w:rsid w:val="00BB368F"/>
    <w:rsid w:val="00BB36E2"/>
    <w:rsid w:val="00BB38F8"/>
    <w:rsid w:val="00BB3936"/>
    <w:rsid w:val="00BB3978"/>
    <w:rsid w:val="00BB3992"/>
    <w:rsid w:val="00BB3A4B"/>
    <w:rsid w:val="00BB3C95"/>
    <w:rsid w:val="00BB3CB9"/>
    <w:rsid w:val="00BB3D68"/>
    <w:rsid w:val="00BB3E7B"/>
    <w:rsid w:val="00BB4001"/>
    <w:rsid w:val="00BB4325"/>
    <w:rsid w:val="00BB456B"/>
    <w:rsid w:val="00BB45FE"/>
    <w:rsid w:val="00BB47FB"/>
    <w:rsid w:val="00BB491B"/>
    <w:rsid w:val="00BB4978"/>
    <w:rsid w:val="00BB4998"/>
    <w:rsid w:val="00BB4E2D"/>
    <w:rsid w:val="00BB4F73"/>
    <w:rsid w:val="00BB5113"/>
    <w:rsid w:val="00BB53AC"/>
    <w:rsid w:val="00BB547F"/>
    <w:rsid w:val="00BB56E6"/>
    <w:rsid w:val="00BB5B76"/>
    <w:rsid w:val="00BB5C80"/>
    <w:rsid w:val="00BB5D01"/>
    <w:rsid w:val="00BB6102"/>
    <w:rsid w:val="00BB660A"/>
    <w:rsid w:val="00BB674E"/>
    <w:rsid w:val="00BB6754"/>
    <w:rsid w:val="00BB6AA2"/>
    <w:rsid w:val="00BB6B0C"/>
    <w:rsid w:val="00BB6D76"/>
    <w:rsid w:val="00BB6E2E"/>
    <w:rsid w:val="00BB6FDB"/>
    <w:rsid w:val="00BB705E"/>
    <w:rsid w:val="00BB7304"/>
    <w:rsid w:val="00BB73BD"/>
    <w:rsid w:val="00BB7501"/>
    <w:rsid w:val="00BB7514"/>
    <w:rsid w:val="00BB7543"/>
    <w:rsid w:val="00BB7812"/>
    <w:rsid w:val="00BB7962"/>
    <w:rsid w:val="00BB7AD6"/>
    <w:rsid w:val="00BB7B2A"/>
    <w:rsid w:val="00BB7B52"/>
    <w:rsid w:val="00BB7D99"/>
    <w:rsid w:val="00BB7F98"/>
    <w:rsid w:val="00BC00E4"/>
    <w:rsid w:val="00BC04A2"/>
    <w:rsid w:val="00BC0507"/>
    <w:rsid w:val="00BC051D"/>
    <w:rsid w:val="00BC05D7"/>
    <w:rsid w:val="00BC067E"/>
    <w:rsid w:val="00BC09D6"/>
    <w:rsid w:val="00BC0B24"/>
    <w:rsid w:val="00BC0BED"/>
    <w:rsid w:val="00BC0D57"/>
    <w:rsid w:val="00BC0DE5"/>
    <w:rsid w:val="00BC0FF3"/>
    <w:rsid w:val="00BC1022"/>
    <w:rsid w:val="00BC12EC"/>
    <w:rsid w:val="00BC1430"/>
    <w:rsid w:val="00BC1A26"/>
    <w:rsid w:val="00BC1A9A"/>
    <w:rsid w:val="00BC1CE8"/>
    <w:rsid w:val="00BC1D93"/>
    <w:rsid w:val="00BC1D9C"/>
    <w:rsid w:val="00BC22D0"/>
    <w:rsid w:val="00BC22EC"/>
    <w:rsid w:val="00BC230F"/>
    <w:rsid w:val="00BC24D9"/>
    <w:rsid w:val="00BC25BD"/>
    <w:rsid w:val="00BC26AB"/>
    <w:rsid w:val="00BC278D"/>
    <w:rsid w:val="00BC28CE"/>
    <w:rsid w:val="00BC2E41"/>
    <w:rsid w:val="00BC2FC7"/>
    <w:rsid w:val="00BC3145"/>
    <w:rsid w:val="00BC3162"/>
    <w:rsid w:val="00BC316F"/>
    <w:rsid w:val="00BC351C"/>
    <w:rsid w:val="00BC36E4"/>
    <w:rsid w:val="00BC3722"/>
    <w:rsid w:val="00BC3E3F"/>
    <w:rsid w:val="00BC3EF3"/>
    <w:rsid w:val="00BC3F47"/>
    <w:rsid w:val="00BC3FCF"/>
    <w:rsid w:val="00BC4141"/>
    <w:rsid w:val="00BC428E"/>
    <w:rsid w:val="00BC448E"/>
    <w:rsid w:val="00BC4589"/>
    <w:rsid w:val="00BC48BA"/>
    <w:rsid w:val="00BC48D5"/>
    <w:rsid w:val="00BC49F7"/>
    <w:rsid w:val="00BC4B9A"/>
    <w:rsid w:val="00BC54FA"/>
    <w:rsid w:val="00BC5568"/>
    <w:rsid w:val="00BC5700"/>
    <w:rsid w:val="00BC573E"/>
    <w:rsid w:val="00BC599E"/>
    <w:rsid w:val="00BC5A3D"/>
    <w:rsid w:val="00BC5CCE"/>
    <w:rsid w:val="00BC607E"/>
    <w:rsid w:val="00BC6080"/>
    <w:rsid w:val="00BC609D"/>
    <w:rsid w:val="00BC6261"/>
    <w:rsid w:val="00BC64B6"/>
    <w:rsid w:val="00BC65FF"/>
    <w:rsid w:val="00BC66B2"/>
    <w:rsid w:val="00BC66CC"/>
    <w:rsid w:val="00BC682C"/>
    <w:rsid w:val="00BC6A57"/>
    <w:rsid w:val="00BC6B4A"/>
    <w:rsid w:val="00BC6E6B"/>
    <w:rsid w:val="00BC7181"/>
    <w:rsid w:val="00BC75FA"/>
    <w:rsid w:val="00BC7B0C"/>
    <w:rsid w:val="00BC7CD9"/>
    <w:rsid w:val="00BD01F2"/>
    <w:rsid w:val="00BD024A"/>
    <w:rsid w:val="00BD0281"/>
    <w:rsid w:val="00BD0471"/>
    <w:rsid w:val="00BD0515"/>
    <w:rsid w:val="00BD0BC1"/>
    <w:rsid w:val="00BD0CAC"/>
    <w:rsid w:val="00BD0D37"/>
    <w:rsid w:val="00BD0D61"/>
    <w:rsid w:val="00BD0E77"/>
    <w:rsid w:val="00BD127F"/>
    <w:rsid w:val="00BD13A3"/>
    <w:rsid w:val="00BD140E"/>
    <w:rsid w:val="00BD146A"/>
    <w:rsid w:val="00BD149C"/>
    <w:rsid w:val="00BD14F2"/>
    <w:rsid w:val="00BD1521"/>
    <w:rsid w:val="00BD152D"/>
    <w:rsid w:val="00BD169C"/>
    <w:rsid w:val="00BD19F5"/>
    <w:rsid w:val="00BD1A6A"/>
    <w:rsid w:val="00BD1AFF"/>
    <w:rsid w:val="00BD1DD5"/>
    <w:rsid w:val="00BD22A9"/>
    <w:rsid w:val="00BD268D"/>
    <w:rsid w:val="00BD2A58"/>
    <w:rsid w:val="00BD2AE9"/>
    <w:rsid w:val="00BD30DD"/>
    <w:rsid w:val="00BD3123"/>
    <w:rsid w:val="00BD3192"/>
    <w:rsid w:val="00BD31E3"/>
    <w:rsid w:val="00BD3247"/>
    <w:rsid w:val="00BD348A"/>
    <w:rsid w:val="00BD352D"/>
    <w:rsid w:val="00BD3545"/>
    <w:rsid w:val="00BD354A"/>
    <w:rsid w:val="00BD3597"/>
    <w:rsid w:val="00BD35BD"/>
    <w:rsid w:val="00BD3640"/>
    <w:rsid w:val="00BD37F3"/>
    <w:rsid w:val="00BD3840"/>
    <w:rsid w:val="00BD40E4"/>
    <w:rsid w:val="00BD41BA"/>
    <w:rsid w:val="00BD42BE"/>
    <w:rsid w:val="00BD4409"/>
    <w:rsid w:val="00BD444A"/>
    <w:rsid w:val="00BD4611"/>
    <w:rsid w:val="00BD4632"/>
    <w:rsid w:val="00BD467E"/>
    <w:rsid w:val="00BD4D48"/>
    <w:rsid w:val="00BD50FE"/>
    <w:rsid w:val="00BD53EE"/>
    <w:rsid w:val="00BD5513"/>
    <w:rsid w:val="00BD5596"/>
    <w:rsid w:val="00BD5695"/>
    <w:rsid w:val="00BD59D8"/>
    <w:rsid w:val="00BD5A29"/>
    <w:rsid w:val="00BD5AA9"/>
    <w:rsid w:val="00BD5B2A"/>
    <w:rsid w:val="00BD5B31"/>
    <w:rsid w:val="00BD5BF0"/>
    <w:rsid w:val="00BD5C2A"/>
    <w:rsid w:val="00BD5E13"/>
    <w:rsid w:val="00BD5EE0"/>
    <w:rsid w:val="00BD62B5"/>
    <w:rsid w:val="00BD6788"/>
    <w:rsid w:val="00BD67EA"/>
    <w:rsid w:val="00BD6A59"/>
    <w:rsid w:val="00BD6B19"/>
    <w:rsid w:val="00BD6CC8"/>
    <w:rsid w:val="00BD6CEB"/>
    <w:rsid w:val="00BD6E3F"/>
    <w:rsid w:val="00BD6F70"/>
    <w:rsid w:val="00BD711C"/>
    <w:rsid w:val="00BD7283"/>
    <w:rsid w:val="00BD72F8"/>
    <w:rsid w:val="00BD7437"/>
    <w:rsid w:val="00BD78CC"/>
    <w:rsid w:val="00BD798A"/>
    <w:rsid w:val="00BD7AC2"/>
    <w:rsid w:val="00BD7AFC"/>
    <w:rsid w:val="00BD7B12"/>
    <w:rsid w:val="00BD7EDE"/>
    <w:rsid w:val="00BE0054"/>
    <w:rsid w:val="00BE0599"/>
    <w:rsid w:val="00BE05F2"/>
    <w:rsid w:val="00BE06AB"/>
    <w:rsid w:val="00BE06BA"/>
    <w:rsid w:val="00BE09A6"/>
    <w:rsid w:val="00BE0A95"/>
    <w:rsid w:val="00BE0C6C"/>
    <w:rsid w:val="00BE10C1"/>
    <w:rsid w:val="00BE1215"/>
    <w:rsid w:val="00BE1271"/>
    <w:rsid w:val="00BE1282"/>
    <w:rsid w:val="00BE154A"/>
    <w:rsid w:val="00BE1755"/>
    <w:rsid w:val="00BE1878"/>
    <w:rsid w:val="00BE1AE0"/>
    <w:rsid w:val="00BE1B19"/>
    <w:rsid w:val="00BE1B6E"/>
    <w:rsid w:val="00BE1B97"/>
    <w:rsid w:val="00BE1CD1"/>
    <w:rsid w:val="00BE1F9B"/>
    <w:rsid w:val="00BE1FB8"/>
    <w:rsid w:val="00BE229B"/>
    <w:rsid w:val="00BE25BE"/>
    <w:rsid w:val="00BE29FB"/>
    <w:rsid w:val="00BE2C4D"/>
    <w:rsid w:val="00BE2DEF"/>
    <w:rsid w:val="00BE30AB"/>
    <w:rsid w:val="00BE3128"/>
    <w:rsid w:val="00BE31CC"/>
    <w:rsid w:val="00BE31DE"/>
    <w:rsid w:val="00BE370D"/>
    <w:rsid w:val="00BE3754"/>
    <w:rsid w:val="00BE37D8"/>
    <w:rsid w:val="00BE3843"/>
    <w:rsid w:val="00BE399F"/>
    <w:rsid w:val="00BE39FD"/>
    <w:rsid w:val="00BE3C01"/>
    <w:rsid w:val="00BE3E44"/>
    <w:rsid w:val="00BE3E5D"/>
    <w:rsid w:val="00BE3E90"/>
    <w:rsid w:val="00BE4114"/>
    <w:rsid w:val="00BE4356"/>
    <w:rsid w:val="00BE459D"/>
    <w:rsid w:val="00BE45D6"/>
    <w:rsid w:val="00BE46BC"/>
    <w:rsid w:val="00BE478B"/>
    <w:rsid w:val="00BE4A08"/>
    <w:rsid w:val="00BE4A97"/>
    <w:rsid w:val="00BE4E6B"/>
    <w:rsid w:val="00BE4F81"/>
    <w:rsid w:val="00BE50E1"/>
    <w:rsid w:val="00BE522B"/>
    <w:rsid w:val="00BE52BB"/>
    <w:rsid w:val="00BE52F0"/>
    <w:rsid w:val="00BE5492"/>
    <w:rsid w:val="00BE58FF"/>
    <w:rsid w:val="00BE598B"/>
    <w:rsid w:val="00BE59D9"/>
    <w:rsid w:val="00BE5AE4"/>
    <w:rsid w:val="00BE5B24"/>
    <w:rsid w:val="00BE5EE9"/>
    <w:rsid w:val="00BE6562"/>
    <w:rsid w:val="00BE6599"/>
    <w:rsid w:val="00BE65B5"/>
    <w:rsid w:val="00BE679F"/>
    <w:rsid w:val="00BE6BEE"/>
    <w:rsid w:val="00BE6C82"/>
    <w:rsid w:val="00BE6C8A"/>
    <w:rsid w:val="00BE6EC5"/>
    <w:rsid w:val="00BE708B"/>
    <w:rsid w:val="00BE71BD"/>
    <w:rsid w:val="00BE71D3"/>
    <w:rsid w:val="00BE7395"/>
    <w:rsid w:val="00BE757B"/>
    <w:rsid w:val="00BE7A35"/>
    <w:rsid w:val="00BE7B62"/>
    <w:rsid w:val="00BE7DA6"/>
    <w:rsid w:val="00BE7E80"/>
    <w:rsid w:val="00BE7FB3"/>
    <w:rsid w:val="00BF0251"/>
    <w:rsid w:val="00BF035E"/>
    <w:rsid w:val="00BF071B"/>
    <w:rsid w:val="00BF083F"/>
    <w:rsid w:val="00BF0E3B"/>
    <w:rsid w:val="00BF0FE5"/>
    <w:rsid w:val="00BF11D7"/>
    <w:rsid w:val="00BF133E"/>
    <w:rsid w:val="00BF146D"/>
    <w:rsid w:val="00BF17CA"/>
    <w:rsid w:val="00BF18BA"/>
    <w:rsid w:val="00BF198D"/>
    <w:rsid w:val="00BF19EA"/>
    <w:rsid w:val="00BF1AD5"/>
    <w:rsid w:val="00BF1B4E"/>
    <w:rsid w:val="00BF1E27"/>
    <w:rsid w:val="00BF1F71"/>
    <w:rsid w:val="00BF2294"/>
    <w:rsid w:val="00BF22B2"/>
    <w:rsid w:val="00BF22DE"/>
    <w:rsid w:val="00BF288F"/>
    <w:rsid w:val="00BF2A4B"/>
    <w:rsid w:val="00BF2ABE"/>
    <w:rsid w:val="00BF2DC0"/>
    <w:rsid w:val="00BF3065"/>
    <w:rsid w:val="00BF3076"/>
    <w:rsid w:val="00BF307F"/>
    <w:rsid w:val="00BF3144"/>
    <w:rsid w:val="00BF3427"/>
    <w:rsid w:val="00BF3502"/>
    <w:rsid w:val="00BF3581"/>
    <w:rsid w:val="00BF35E3"/>
    <w:rsid w:val="00BF377B"/>
    <w:rsid w:val="00BF3C12"/>
    <w:rsid w:val="00BF3D32"/>
    <w:rsid w:val="00BF3E5A"/>
    <w:rsid w:val="00BF3E5B"/>
    <w:rsid w:val="00BF3EB1"/>
    <w:rsid w:val="00BF3EF1"/>
    <w:rsid w:val="00BF3F18"/>
    <w:rsid w:val="00BF4215"/>
    <w:rsid w:val="00BF423C"/>
    <w:rsid w:val="00BF4464"/>
    <w:rsid w:val="00BF4569"/>
    <w:rsid w:val="00BF461D"/>
    <w:rsid w:val="00BF46D9"/>
    <w:rsid w:val="00BF4B23"/>
    <w:rsid w:val="00BF4CD3"/>
    <w:rsid w:val="00BF50A5"/>
    <w:rsid w:val="00BF5192"/>
    <w:rsid w:val="00BF52D2"/>
    <w:rsid w:val="00BF531A"/>
    <w:rsid w:val="00BF5413"/>
    <w:rsid w:val="00BF57B7"/>
    <w:rsid w:val="00BF5AB4"/>
    <w:rsid w:val="00BF5C0E"/>
    <w:rsid w:val="00BF5C69"/>
    <w:rsid w:val="00BF5C6D"/>
    <w:rsid w:val="00BF5D20"/>
    <w:rsid w:val="00BF5E04"/>
    <w:rsid w:val="00BF5E6D"/>
    <w:rsid w:val="00BF5E71"/>
    <w:rsid w:val="00BF5E87"/>
    <w:rsid w:val="00BF62C3"/>
    <w:rsid w:val="00BF63F7"/>
    <w:rsid w:val="00BF6484"/>
    <w:rsid w:val="00BF65BB"/>
    <w:rsid w:val="00BF6A60"/>
    <w:rsid w:val="00BF6BC9"/>
    <w:rsid w:val="00BF6D17"/>
    <w:rsid w:val="00BF6D18"/>
    <w:rsid w:val="00BF6F11"/>
    <w:rsid w:val="00BF7186"/>
    <w:rsid w:val="00BF7462"/>
    <w:rsid w:val="00BF75EF"/>
    <w:rsid w:val="00BF7BAF"/>
    <w:rsid w:val="00BF7D08"/>
    <w:rsid w:val="00BF7F83"/>
    <w:rsid w:val="00C00184"/>
    <w:rsid w:val="00C00275"/>
    <w:rsid w:val="00C00402"/>
    <w:rsid w:val="00C006CC"/>
    <w:rsid w:val="00C00720"/>
    <w:rsid w:val="00C0080C"/>
    <w:rsid w:val="00C0096F"/>
    <w:rsid w:val="00C00BAF"/>
    <w:rsid w:val="00C00BEC"/>
    <w:rsid w:val="00C00C14"/>
    <w:rsid w:val="00C00E49"/>
    <w:rsid w:val="00C00E7F"/>
    <w:rsid w:val="00C00EE4"/>
    <w:rsid w:val="00C00F68"/>
    <w:rsid w:val="00C01382"/>
    <w:rsid w:val="00C013A3"/>
    <w:rsid w:val="00C015C5"/>
    <w:rsid w:val="00C0169E"/>
    <w:rsid w:val="00C016A7"/>
    <w:rsid w:val="00C01A49"/>
    <w:rsid w:val="00C01A51"/>
    <w:rsid w:val="00C01B6E"/>
    <w:rsid w:val="00C020A7"/>
    <w:rsid w:val="00C02A81"/>
    <w:rsid w:val="00C02BD1"/>
    <w:rsid w:val="00C02C0A"/>
    <w:rsid w:val="00C02DC7"/>
    <w:rsid w:val="00C02E75"/>
    <w:rsid w:val="00C02E8C"/>
    <w:rsid w:val="00C03099"/>
    <w:rsid w:val="00C0326C"/>
    <w:rsid w:val="00C03468"/>
    <w:rsid w:val="00C0347A"/>
    <w:rsid w:val="00C03A17"/>
    <w:rsid w:val="00C03B86"/>
    <w:rsid w:val="00C03BD3"/>
    <w:rsid w:val="00C03CDD"/>
    <w:rsid w:val="00C03DF1"/>
    <w:rsid w:val="00C03E4F"/>
    <w:rsid w:val="00C03E70"/>
    <w:rsid w:val="00C03EAA"/>
    <w:rsid w:val="00C0408F"/>
    <w:rsid w:val="00C041D6"/>
    <w:rsid w:val="00C0443F"/>
    <w:rsid w:val="00C044D2"/>
    <w:rsid w:val="00C044EA"/>
    <w:rsid w:val="00C0479E"/>
    <w:rsid w:val="00C04A58"/>
    <w:rsid w:val="00C04AF1"/>
    <w:rsid w:val="00C04BE0"/>
    <w:rsid w:val="00C04C37"/>
    <w:rsid w:val="00C04D5E"/>
    <w:rsid w:val="00C05221"/>
    <w:rsid w:val="00C05465"/>
    <w:rsid w:val="00C057FF"/>
    <w:rsid w:val="00C05836"/>
    <w:rsid w:val="00C0592A"/>
    <w:rsid w:val="00C05A41"/>
    <w:rsid w:val="00C05B17"/>
    <w:rsid w:val="00C05B41"/>
    <w:rsid w:val="00C05BC3"/>
    <w:rsid w:val="00C05CFB"/>
    <w:rsid w:val="00C05EAC"/>
    <w:rsid w:val="00C05FB5"/>
    <w:rsid w:val="00C05FE8"/>
    <w:rsid w:val="00C06142"/>
    <w:rsid w:val="00C062BC"/>
    <w:rsid w:val="00C063AB"/>
    <w:rsid w:val="00C064DA"/>
    <w:rsid w:val="00C067F5"/>
    <w:rsid w:val="00C0683A"/>
    <w:rsid w:val="00C0687A"/>
    <w:rsid w:val="00C0696B"/>
    <w:rsid w:val="00C06B98"/>
    <w:rsid w:val="00C06B9F"/>
    <w:rsid w:val="00C06D99"/>
    <w:rsid w:val="00C06FE0"/>
    <w:rsid w:val="00C07082"/>
    <w:rsid w:val="00C0724A"/>
    <w:rsid w:val="00C072A6"/>
    <w:rsid w:val="00C075FD"/>
    <w:rsid w:val="00C0771E"/>
    <w:rsid w:val="00C0778B"/>
    <w:rsid w:val="00C07812"/>
    <w:rsid w:val="00C078B9"/>
    <w:rsid w:val="00C10091"/>
    <w:rsid w:val="00C10356"/>
    <w:rsid w:val="00C1039C"/>
    <w:rsid w:val="00C103D0"/>
    <w:rsid w:val="00C10409"/>
    <w:rsid w:val="00C105C8"/>
    <w:rsid w:val="00C10738"/>
    <w:rsid w:val="00C10931"/>
    <w:rsid w:val="00C10970"/>
    <w:rsid w:val="00C109B8"/>
    <w:rsid w:val="00C10E8E"/>
    <w:rsid w:val="00C10EA1"/>
    <w:rsid w:val="00C10EF9"/>
    <w:rsid w:val="00C11058"/>
    <w:rsid w:val="00C11481"/>
    <w:rsid w:val="00C1153E"/>
    <w:rsid w:val="00C1168F"/>
    <w:rsid w:val="00C116A5"/>
    <w:rsid w:val="00C11ABC"/>
    <w:rsid w:val="00C11B43"/>
    <w:rsid w:val="00C11B9F"/>
    <w:rsid w:val="00C11FD5"/>
    <w:rsid w:val="00C120E0"/>
    <w:rsid w:val="00C1212D"/>
    <w:rsid w:val="00C1217B"/>
    <w:rsid w:val="00C1233D"/>
    <w:rsid w:val="00C1275E"/>
    <w:rsid w:val="00C129FB"/>
    <w:rsid w:val="00C12B22"/>
    <w:rsid w:val="00C12B7C"/>
    <w:rsid w:val="00C12C5C"/>
    <w:rsid w:val="00C12DED"/>
    <w:rsid w:val="00C12F13"/>
    <w:rsid w:val="00C13061"/>
    <w:rsid w:val="00C134F4"/>
    <w:rsid w:val="00C1363D"/>
    <w:rsid w:val="00C13690"/>
    <w:rsid w:val="00C1377A"/>
    <w:rsid w:val="00C1378D"/>
    <w:rsid w:val="00C1381B"/>
    <w:rsid w:val="00C1399F"/>
    <w:rsid w:val="00C13A4C"/>
    <w:rsid w:val="00C14032"/>
    <w:rsid w:val="00C14138"/>
    <w:rsid w:val="00C14555"/>
    <w:rsid w:val="00C1460D"/>
    <w:rsid w:val="00C1466C"/>
    <w:rsid w:val="00C14753"/>
    <w:rsid w:val="00C14969"/>
    <w:rsid w:val="00C14A4E"/>
    <w:rsid w:val="00C14D0B"/>
    <w:rsid w:val="00C14E0E"/>
    <w:rsid w:val="00C15296"/>
    <w:rsid w:val="00C153C8"/>
    <w:rsid w:val="00C154BD"/>
    <w:rsid w:val="00C15A6C"/>
    <w:rsid w:val="00C15B2C"/>
    <w:rsid w:val="00C15CFC"/>
    <w:rsid w:val="00C16079"/>
    <w:rsid w:val="00C165E5"/>
    <w:rsid w:val="00C16630"/>
    <w:rsid w:val="00C16B95"/>
    <w:rsid w:val="00C16C96"/>
    <w:rsid w:val="00C16FD8"/>
    <w:rsid w:val="00C17097"/>
    <w:rsid w:val="00C170B3"/>
    <w:rsid w:val="00C1724A"/>
    <w:rsid w:val="00C1743E"/>
    <w:rsid w:val="00C175EF"/>
    <w:rsid w:val="00C178A2"/>
    <w:rsid w:val="00C17A30"/>
    <w:rsid w:val="00C17A75"/>
    <w:rsid w:val="00C17F14"/>
    <w:rsid w:val="00C200D3"/>
    <w:rsid w:val="00C20124"/>
    <w:rsid w:val="00C20206"/>
    <w:rsid w:val="00C2026D"/>
    <w:rsid w:val="00C202D2"/>
    <w:rsid w:val="00C2055B"/>
    <w:rsid w:val="00C205D0"/>
    <w:rsid w:val="00C205D7"/>
    <w:rsid w:val="00C20976"/>
    <w:rsid w:val="00C209CB"/>
    <w:rsid w:val="00C20BAF"/>
    <w:rsid w:val="00C20C43"/>
    <w:rsid w:val="00C20D1A"/>
    <w:rsid w:val="00C21011"/>
    <w:rsid w:val="00C2105C"/>
    <w:rsid w:val="00C21175"/>
    <w:rsid w:val="00C21352"/>
    <w:rsid w:val="00C21524"/>
    <w:rsid w:val="00C215F4"/>
    <w:rsid w:val="00C215F8"/>
    <w:rsid w:val="00C216B1"/>
    <w:rsid w:val="00C218B4"/>
    <w:rsid w:val="00C21977"/>
    <w:rsid w:val="00C21A23"/>
    <w:rsid w:val="00C21AD7"/>
    <w:rsid w:val="00C21CBD"/>
    <w:rsid w:val="00C21D26"/>
    <w:rsid w:val="00C21F82"/>
    <w:rsid w:val="00C21F83"/>
    <w:rsid w:val="00C21F9E"/>
    <w:rsid w:val="00C21FC6"/>
    <w:rsid w:val="00C22284"/>
    <w:rsid w:val="00C22432"/>
    <w:rsid w:val="00C224B1"/>
    <w:rsid w:val="00C22512"/>
    <w:rsid w:val="00C226B1"/>
    <w:rsid w:val="00C22840"/>
    <w:rsid w:val="00C228DF"/>
    <w:rsid w:val="00C2292D"/>
    <w:rsid w:val="00C22AF7"/>
    <w:rsid w:val="00C22B33"/>
    <w:rsid w:val="00C22D55"/>
    <w:rsid w:val="00C22FB5"/>
    <w:rsid w:val="00C233B0"/>
    <w:rsid w:val="00C2349B"/>
    <w:rsid w:val="00C23B31"/>
    <w:rsid w:val="00C23BBE"/>
    <w:rsid w:val="00C23CFB"/>
    <w:rsid w:val="00C23DEC"/>
    <w:rsid w:val="00C23E9A"/>
    <w:rsid w:val="00C2406D"/>
    <w:rsid w:val="00C241D9"/>
    <w:rsid w:val="00C24288"/>
    <w:rsid w:val="00C248A4"/>
    <w:rsid w:val="00C24A77"/>
    <w:rsid w:val="00C24D6E"/>
    <w:rsid w:val="00C24FE4"/>
    <w:rsid w:val="00C2502F"/>
    <w:rsid w:val="00C256F1"/>
    <w:rsid w:val="00C25724"/>
    <w:rsid w:val="00C2578A"/>
    <w:rsid w:val="00C257B8"/>
    <w:rsid w:val="00C25EB5"/>
    <w:rsid w:val="00C25F0A"/>
    <w:rsid w:val="00C26058"/>
    <w:rsid w:val="00C2661A"/>
    <w:rsid w:val="00C26722"/>
    <w:rsid w:val="00C268A7"/>
    <w:rsid w:val="00C26912"/>
    <w:rsid w:val="00C269BA"/>
    <w:rsid w:val="00C26C4B"/>
    <w:rsid w:val="00C26CAC"/>
    <w:rsid w:val="00C26D76"/>
    <w:rsid w:val="00C26E37"/>
    <w:rsid w:val="00C26FD7"/>
    <w:rsid w:val="00C26FDE"/>
    <w:rsid w:val="00C27373"/>
    <w:rsid w:val="00C27591"/>
    <w:rsid w:val="00C27609"/>
    <w:rsid w:val="00C2780B"/>
    <w:rsid w:val="00C27A1E"/>
    <w:rsid w:val="00C27E5E"/>
    <w:rsid w:val="00C2C8A5"/>
    <w:rsid w:val="00C30223"/>
    <w:rsid w:val="00C30343"/>
    <w:rsid w:val="00C30451"/>
    <w:rsid w:val="00C30A19"/>
    <w:rsid w:val="00C30ADF"/>
    <w:rsid w:val="00C30D72"/>
    <w:rsid w:val="00C30EE3"/>
    <w:rsid w:val="00C30FEA"/>
    <w:rsid w:val="00C3109D"/>
    <w:rsid w:val="00C3134B"/>
    <w:rsid w:val="00C31505"/>
    <w:rsid w:val="00C3170B"/>
    <w:rsid w:val="00C317BC"/>
    <w:rsid w:val="00C31952"/>
    <w:rsid w:val="00C31A77"/>
    <w:rsid w:val="00C31C3B"/>
    <w:rsid w:val="00C31E22"/>
    <w:rsid w:val="00C322F8"/>
    <w:rsid w:val="00C32421"/>
    <w:rsid w:val="00C324D4"/>
    <w:rsid w:val="00C32672"/>
    <w:rsid w:val="00C32689"/>
    <w:rsid w:val="00C32AFB"/>
    <w:rsid w:val="00C32B9F"/>
    <w:rsid w:val="00C32D1B"/>
    <w:rsid w:val="00C32F2B"/>
    <w:rsid w:val="00C33162"/>
    <w:rsid w:val="00C333A7"/>
    <w:rsid w:val="00C3352D"/>
    <w:rsid w:val="00C336DC"/>
    <w:rsid w:val="00C336FA"/>
    <w:rsid w:val="00C337B1"/>
    <w:rsid w:val="00C33828"/>
    <w:rsid w:val="00C33AC5"/>
    <w:rsid w:val="00C33B43"/>
    <w:rsid w:val="00C33CF1"/>
    <w:rsid w:val="00C33D05"/>
    <w:rsid w:val="00C34006"/>
    <w:rsid w:val="00C34511"/>
    <w:rsid w:val="00C34635"/>
    <w:rsid w:val="00C346AD"/>
    <w:rsid w:val="00C346CC"/>
    <w:rsid w:val="00C3487F"/>
    <w:rsid w:val="00C3490B"/>
    <w:rsid w:val="00C34AE4"/>
    <w:rsid w:val="00C34B73"/>
    <w:rsid w:val="00C34BE4"/>
    <w:rsid w:val="00C34C9F"/>
    <w:rsid w:val="00C34D92"/>
    <w:rsid w:val="00C3546C"/>
    <w:rsid w:val="00C35F21"/>
    <w:rsid w:val="00C36279"/>
    <w:rsid w:val="00C3629A"/>
    <w:rsid w:val="00C36439"/>
    <w:rsid w:val="00C36573"/>
    <w:rsid w:val="00C366F5"/>
    <w:rsid w:val="00C36718"/>
    <w:rsid w:val="00C36946"/>
    <w:rsid w:val="00C36952"/>
    <w:rsid w:val="00C36978"/>
    <w:rsid w:val="00C36AC4"/>
    <w:rsid w:val="00C36BDA"/>
    <w:rsid w:val="00C36C69"/>
    <w:rsid w:val="00C36CF1"/>
    <w:rsid w:val="00C37080"/>
    <w:rsid w:val="00C370F9"/>
    <w:rsid w:val="00C375B7"/>
    <w:rsid w:val="00C375C0"/>
    <w:rsid w:val="00C378BE"/>
    <w:rsid w:val="00C378D3"/>
    <w:rsid w:val="00C37BFD"/>
    <w:rsid w:val="00C403E5"/>
    <w:rsid w:val="00C40442"/>
    <w:rsid w:val="00C405B3"/>
    <w:rsid w:val="00C40D3E"/>
    <w:rsid w:val="00C40D43"/>
    <w:rsid w:val="00C40F64"/>
    <w:rsid w:val="00C41460"/>
    <w:rsid w:val="00C417AD"/>
    <w:rsid w:val="00C417C3"/>
    <w:rsid w:val="00C4182C"/>
    <w:rsid w:val="00C4193D"/>
    <w:rsid w:val="00C41C2C"/>
    <w:rsid w:val="00C41D7C"/>
    <w:rsid w:val="00C41E8D"/>
    <w:rsid w:val="00C4200D"/>
    <w:rsid w:val="00C420B0"/>
    <w:rsid w:val="00C4211F"/>
    <w:rsid w:val="00C42223"/>
    <w:rsid w:val="00C426A0"/>
    <w:rsid w:val="00C42734"/>
    <w:rsid w:val="00C42775"/>
    <w:rsid w:val="00C42A46"/>
    <w:rsid w:val="00C42B41"/>
    <w:rsid w:val="00C42C31"/>
    <w:rsid w:val="00C42D26"/>
    <w:rsid w:val="00C42DE1"/>
    <w:rsid w:val="00C42FA8"/>
    <w:rsid w:val="00C430F6"/>
    <w:rsid w:val="00C433B2"/>
    <w:rsid w:val="00C43468"/>
    <w:rsid w:val="00C4364A"/>
    <w:rsid w:val="00C438C8"/>
    <w:rsid w:val="00C439AE"/>
    <w:rsid w:val="00C43AD2"/>
    <w:rsid w:val="00C43EA2"/>
    <w:rsid w:val="00C4430D"/>
    <w:rsid w:val="00C44530"/>
    <w:rsid w:val="00C44552"/>
    <w:rsid w:val="00C44631"/>
    <w:rsid w:val="00C44CC0"/>
    <w:rsid w:val="00C44D82"/>
    <w:rsid w:val="00C44F7E"/>
    <w:rsid w:val="00C44F9C"/>
    <w:rsid w:val="00C45241"/>
    <w:rsid w:val="00C4529B"/>
    <w:rsid w:val="00C45643"/>
    <w:rsid w:val="00C458A1"/>
    <w:rsid w:val="00C458CB"/>
    <w:rsid w:val="00C45EE0"/>
    <w:rsid w:val="00C45EE7"/>
    <w:rsid w:val="00C45F54"/>
    <w:rsid w:val="00C46006"/>
    <w:rsid w:val="00C4610F"/>
    <w:rsid w:val="00C46964"/>
    <w:rsid w:val="00C469DF"/>
    <w:rsid w:val="00C46B3A"/>
    <w:rsid w:val="00C46D10"/>
    <w:rsid w:val="00C4711E"/>
    <w:rsid w:val="00C47252"/>
    <w:rsid w:val="00C47467"/>
    <w:rsid w:val="00C47814"/>
    <w:rsid w:val="00C478FF"/>
    <w:rsid w:val="00C479A2"/>
    <w:rsid w:val="00C47B9E"/>
    <w:rsid w:val="00C50332"/>
    <w:rsid w:val="00C5036F"/>
    <w:rsid w:val="00C503AE"/>
    <w:rsid w:val="00C505D4"/>
    <w:rsid w:val="00C508D1"/>
    <w:rsid w:val="00C50DCF"/>
    <w:rsid w:val="00C50EE5"/>
    <w:rsid w:val="00C51121"/>
    <w:rsid w:val="00C512FA"/>
    <w:rsid w:val="00C51308"/>
    <w:rsid w:val="00C5142C"/>
    <w:rsid w:val="00C51780"/>
    <w:rsid w:val="00C51828"/>
    <w:rsid w:val="00C518F0"/>
    <w:rsid w:val="00C51D01"/>
    <w:rsid w:val="00C52072"/>
    <w:rsid w:val="00C523D5"/>
    <w:rsid w:val="00C524D5"/>
    <w:rsid w:val="00C529BC"/>
    <w:rsid w:val="00C52A61"/>
    <w:rsid w:val="00C52C49"/>
    <w:rsid w:val="00C52CF0"/>
    <w:rsid w:val="00C53026"/>
    <w:rsid w:val="00C530A6"/>
    <w:rsid w:val="00C53157"/>
    <w:rsid w:val="00C5335E"/>
    <w:rsid w:val="00C53538"/>
    <w:rsid w:val="00C5384E"/>
    <w:rsid w:val="00C53883"/>
    <w:rsid w:val="00C53911"/>
    <w:rsid w:val="00C53B58"/>
    <w:rsid w:val="00C53C0B"/>
    <w:rsid w:val="00C53D78"/>
    <w:rsid w:val="00C54676"/>
    <w:rsid w:val="00C5487E"/>
    <w:rsid w:val="00C54A7C"/>
    <w:rsid w:val="00C54BC3"/>
    <w:rsid w:val="00C54C34"/>
    <w:rsid w:val="00C54C90"/>
    <w:rsid w:val="00C54CB1"/>
    <w:rsid w:val="00C5500C"/>
    <w:rsid w:val="00C5504D"/>
    <w:rsid w:val="00C55083"/>
    <w:rsid w:val="00C55332"/>
    <w:rsid w:val="00C55387"/>
    <w:rsid w:val="00C55844"/>
    <w:rsid w:val="00C55978"/>
    <w:rsid w:val="00C5599F"/>
    <w:rsid w:val="00C55A53"/>
    <w:rsid w:val="00C55ABF"/>
    <w:rsid w:val="00C55B63"/>
    <w:rsid w:val="00C55B7C"/>
    <w:rsid w:val="00C55CA7"/>
    <w:rsid w:val="00C56065"/>
    <w:rsid w:val="00C56346"/>
    <w:rsid w:val="00C5650B"/>
    <w:rsid w:val="00C56565"/>
    <w:rsid w:val="00C56663"/>
    <w:rsid w:val="00C56874"/>
    <w:rsid w:val="00C56A07"/>
    <w:rsid w:val="00C56A39"/>
    <w:rsid w:val="00C56A81"/>
    <w:rsid w:val="00C56C83"/>
    <w:rsid w:val="00C56D4D"/>
    <w:rsid w:val="00C57372"/>
    <w:rsid w:val="00C574BF"/>
    <w:rsid w:val="00C57A50"/>
    <w:rsid w:val="00C57D02"/>
    <w:rsid w:val="00C60423"/>
    <w:rsid w:val="00C60612"/>
    <w:rsid w:val="00C609E1"/>
    <w:rsid w:val="00C60A67"/>
    <w:rsid w:val="00C60B06"/>
    <w:rsid w:val="00C61014"/>
    <w:rsid w:val="00C614D9"/>
    <w:rsid w:val="00C61580"/>
    <w:rsid w:val="00C616E1"/>
    <w:rsid w:val="00C617F0"/>
    <w:rsid w:val="00C61EB7"/>
    <w:rsid w:val="00C62394"/>
    <w:rsid w:val="00C6244E"/>
    <w:rsid w:val="00C625B8"/>
    <w:rsid w:val="00C6268C"/>
    <w:rsid w:val="00C629F0"/>
    <w:rsid w:val="00C62A46"/>
    <w:rsid w:val="00C62B6C"/>
    <w:rsid w:val="00C62B9C"/>
    <w:rsid w:val="00C62E5C"/>
    <w:rsid w:val="00C62F45"/>
    <w:rsid w:val="00C6305B"/>
    <w:rsid w:val="00C630FE"/>
    <w:rsid w:val="00C6319D"/>
    <w:rsid w:val="00C632AD"/>
    <w:rsid w:val="00C632C6"/>
    <w:rsid w:val="00C63485"/>
    <w:rsid w:val="00C634CA"/>
    <w:rsid w:val="00C636E4"/>
    <w:rsid w:val="00C637A8"/>
    <w:rsid w:val="00C63A81"/>
    <w:rsid w:val="00C63E40"/>
    <w:rsid w:val="00C64100"/>
    <w:rsid w:val="00C644C1"/>
    <w:rsid w:val="00C6453C"/>
    <w:rsid w:val="00C6463D"/>
    <w:rsid w:val="00C647C2"/>
    <w:rsid w:val="00C647D1"/>
    <w:rsid w:val="00C647E0"/>
    <w:rsid w:val="00C648F5"/>
    <w:rsid w:val="00C64965"/>
    <w:rsid w:val="00C64B5D"/>
    <w:rsid w:val="00C64BDD"/>
    <w:rsid w:val="00C64F8F"/>
    <w:rsid w:val="00C64FF2"/>
    <w:rsid w:val="00C65138"/>
    <w:rsid w:val="00C651D3"/>
    <w:rsid w:val="00C653DF"/>
    <w:rsid w:val="00C65487"/>
    <w:rsid w:val="00C654AD"/>
    <w:rsid w:val="00C65610"/>
    <w:rsid w:val="00C6565F"/>
    <w:rsid w:val="00C6573E"/>
    <w:rsid w:val="00C6581B"/>
    <w:rsid w:val="00C65864"/>
    <w:rsid w:val="00C65B86"/>
    <w:rsid w:val="00C65C09"/>
    <w:rsid w:val="00C660DC"/>
    <w:rsid w:val="00C66232"/>
    <w:rsid w:val="00C666AA"/>
    <w:rsid w:val="00C668C7"/>
    <w:rsid w:val="00C66BEA"/>
    <w:rsid w:val="00C66C99"/>
    <w:rsid w:val="00C66F4F"/>
    <w:rsid w:val="00C66F57"/>
    <w:rsid w:val="00C672AB"/>
    <w:rsid w:val="00C673A5"/>
    <w:rsid w:val="00C6784E"/>
    <w:rsid w:val="00C678D1"/>
    <w:rsid w:val="00C6795B"/>
    <w:rsid w:val="00C67CF6"/>
    <w:rsid w:val="00C67E67"/>
    <w:rsid w:val="00C705D7"/>
    <w:rsid w:val="00C707D5"/>
    <w:rsid w:val="00C709A8"/>
    <w:rsid w:val="00C709DE"/>
    <w:rsid w:val="00C70B0B"/>
    <w:rsid w:val="00C70E96"/>
    <w:rsid w:val="00C71388"/>
    <w:rsid w:val="00C71498"/>
    <w:rsid w:val="00C717D2"/>
    <w:rsid w:val="00C71A83"/>
    <w:rsid w:val="00C71B48"/>
    <w:rsid w:val="00C71E71"/>
    <w:rsid w:val="00C71E74"/>
    <w:rsid w:val="00C71FCA"/>
    <w:rsid w:val="00C72080"/>
    <w:rsid w:val="00C7233A"/>
    <w:rsid w:val="00C725C3"/>
    <w:rsid w:val="00C725C4"/>
    <w:rsid w:val="00C7261C"/>
    <w:rsid w:val="00C72AAF"/>
    <w:rsid w:val="00C72B98"/>
    <w:rsid w:val="00C72BB1"/>
    <w:rsid w:val="00C72E66"/>
    <w:rsid w:val="00C72E90"/>
    <w:rsid w:val="00C72EC1"/>
    <w:rsid w:val="00C72F83"/>
    <w:rsid w:val="00C72FA9"/>
    <w:rsid w:val="00C73046"/>
    <w:rsid w:val="00C73206"/>
    <w:rsid w:val="00C73503"/>
    <w:rsid w:val="00C7353D"/>
    <w:rsid w:val="00C7357C"/>
    <w:rsid w:val="00C736AB"/>
    <w:rsid w:val="00C736F0"/>
    <w:rsid w:val="00C73886"/>
    <w:rsid w:val="00C739DB"/>
    <w:rsid w:val="00C73A58"/>
    <w:rsid w:val="00C73A62"/>
    <w:rsid w:val="00C73BFE"/>
    <w:rsid w:val="00C73C5B"/>
    <w:rsid w:val="00C740A8"/>
    <w:rsid w:val="00C740E5"/>
    <w:rsid w:val="00C740F3"/>
    <w:rsid w:val="00C743D3"/>
    <w:rsid w:val="00C744BF"/>
    <w:rsid w:val="00C7491D"/>
    <w:rsid w:val="00C74DF2"/>
    <w:rsid w:val="00C74E26"/>
    <w:rsid w:val="00C74E94"/>
    <w:rsid w:val="00C751DC"/>
    <w:rsid w:val="00C75239"/>
    <w:rsid w:val="00C7538E"/>
    <w:rsid w:val="00C7548F"/>
    <w:rsid w:val="00C755B2"/>
    <w:rsid w:val="00C75AE9"/>
    <w:rsid w:val="00C75C81"/>
    <w:rsid w:val="00C75E94"/>
    <w:rsid w:val="00C75F9A"/>
    <w:rsid w:val="00C75FCE"/>
    <w:rsid w:val="00C76014"/>
    <w:rsid w:val="00C761B2"/>
    <w:rsid w:val="00C761ED"/>
    <w:rsid w:val="00C76305"/>
    <w:rsid w:val="00C765E0"/>
    <w:rsid w:val="00C765E1"/>
    <w:rsid w:val="00C768BE"/>
    <w:rsid w:val="00C76C3D"/>
    <w:rsid w:val="00C76DE7"/>
    <w:rsid w:val="00C77151"/>
    <w:rsid w:val="00C7730F"/>
    <w:rsid w:val="00C7741F"/>
    <w:rsid w:val="00C77540"/>
    <w:rsid w:val="00C775DD"/>
    <w:rsid w:val="00C777C9"/>
    <w:rsid w:val="00C7793D"/>
    <w:rsid w:val="00C77963"/>
    <w:rsid w:val="00C77A99"/>
    <w:rsid w:val="00C77D1C"/>
    <w:rsid w:val="00C77DEB"/>
    <w:rsid w:val="00C77ED6"/>
    <w:rsid w:val="00C8003F"/>
    <w:rsid w:val="00C80235"/>
    <w:rsid w:val="00C8023D"/>
    <w:rsid w:val="00C80431"/>
    <w:rsid w:val="00C80502"/>
    <w:rsid w:val="00C8074A"/>
    <w:rsid w:val="00C80810"/>
    <w:rsid w:val="00C80C69"/>
    <w:rsid w:val="00C810CD"/>
    <w:rsid w:val="00C81380"/>
    <w:rsid w:val="00C816A0"/>
    <w:rsid w:val="00C81E23"/>
    <w:rsid w:val="00C821E6"/>
    <w:rsid w:val="00C82772"/>
    <w:rsid w:val="00C8280B"/>
    <w:rsid w:val="00C8282A"/>
    <w:rsid w:val="00C82902"/>
    <w:rsid w:val="00C829CF"/>
    <w:rsid w:val="00C829F3"/>
    <w:rsid w:val="00C82A0C"/>
    <w:rsid w:val="00C82AC7"/>
    <w:rsid w:val="00C82B1F"/>
    <w:rsid w:val="00C82C79"/>
    <w:rsid w:val="00C82EAC"/>
    <w:rsid w:val="00C83130"/>
    <w:rsid w:val="00C8327C"/>
    <w:rsid w:val="00C8344D"/>
    <w:rsid w:val="00C83A39"/>
    <w:rsid w:val="00C83CC9"/>
    <w:rsid w:val="00C840F8"/>
    <w:rsid w:val="00C8416C"/>
    <w:rsid w:val="00C842CF"/>
    <w:rsid w:val="00C84446"/>
    <w:rsid w:val="00C8457D"/>
    <w:rsid w:val="00C84582"/>
    <w:rsid w:val="00C84790"/>
    <w:rsid w:val="00C84B6E"/>
    <w:rsid w:val="00C84E9C"/>
    <w:rsid w:val="00C84EA1"/>
    <w:rsid w:val="00C84ED3"/>
    <w:rsid w:val="00C85282"/>
    <w:rsid w:val="00C853C2"/>
    <w:rsid w:val="00C85478"/>
    <w:rsid w:val="00C854D0"/>
    <w:rsid w:val="00C854E0"/>
    <w:rsid w:val="00C85874"/>
    <w:rsid w:val="00C860E2"/>
    <w:rsid w:val="00C862CD"/>
    <w:rsid w:val="00C8642C"/>
    <w:rsid w:val="00C868B1"/>
    <w:rsid w:val="00C86BFF"/>
    <w:rsid w:val="00C86D51"/>
    <w:rsid w:val="00C86DF1"/>
    <w:rsid w:val="00C87075"/>
    <w:rsid w:val="00C87153"/>
    <w:rsid w:val="00C87187"/>
    <w:rsid w:val="00C87189"/>
    <w:rsid w:val="00C87197"/>
    <w:rsid w:val="00C873CF"/>
    <w:rsid w:val="00C8787A"/>
    <w:rsid w:val="00C8787D"/>
    <w:rsid w:val="00C879D1"/>
    <w:rsid w:val="00C9051C"/>
    <w:rsid w:val="00C90526"/>
    <w:rsid w:val="00C90637"/>
    <w:rsid w:val="00C90959"/>
    <w:rsid w:val="00C90E47"/>
    <w:rsid w:val="00C9121D"/>
    <w:rsid w:val="00C91273"/>
    <w:rsid w:val="00C914A4"/>
    <w:rsid w:val="00C914C5"/>
    <w:rsid w:val="00C917EF"/>
    <w:rsid w:val="00C91810"/>
    <w:rsid w:val="00C91B63"/>
    <w:rsid w:val="00C91B70"/>
    <w:rsid w:val="00C91B7E"/>
    <w:rsid w:val="00C91E69"/>
    <w:rsid w:val="00C923C9"/>
    <w:rsid w:val="00C927BE"/>
    <w:rsid w:val="00C929B7"/>
    <w:rsid w:val="00C92B71"/>
    <w:rsid w:val="00C92ED8"/>
    <w:rsid w:val="00C9303A"/>
    <w:rsid w:val="00C933A6"/>
    <w:rsid w:val="00C935B2"/>
    <w:rsid w:val="00C93794"/>
    <w:rsid w:val="00C93A71"/>
    <w:rsid w:val="00C93BE4"/>
    <w:rsid w:val="00C93EA4"/>
    <w:rsid w:val="00C93EDF"/>
    <w:rsid w:val="00C942B7"/>
    <w:rsid w:val="00C94803"/>
    <w:rsid w:val="00C94869"/>
    <w:rsid w:val="00C94888"/>
    <w:rsid w:val="00C949EA"/>
    <w:rsid w:val="00C94C26"/>
    <w:rsid w:val="00C94D86"/>
    <w:rsid w:val="00C95008"/>
    <w:rsid w:val="00C95291"/>
    <w:rsid w:val="00C952BD"/>
    <w:rsid w:val="00C95335"/>
    <w:rsid w:val="00C953A3"/>
    <w:rsid w:val="00C9544E"/>
    <w:rsid w:val="00C9548E"/>
    <w:rsid w:val="00C9550D"/>
    <w:rsid w:val="00C95CE0"/>
    <w:rsid w:val="00C961BA"/>
    <w:rsid w:val="00C963C3"/>
    <w:rsid w:val="00C9642D"/>
    <w:rsid w:val="00C96450"/>
    <w:rsid w:val="00C964EA"/>
    <w:rsid w:val="00C9654E"/>
    <w:rsid w:val="00C9669E"/>
    <w:rsid w:val="00C966B7"/>
    <w:rsid w:val="00C9688C"/>
    <w:rsid w:val="00C968BD"/>
    <w:rsid w:val="00C969F1"/>
    <w:rsid w:val="00C96DAC"/>
    <w:rsid w:val="00C970C9"/>
    <w:rsid w:val="00C9710B"/>
    <w:rsid w:val="00C9728A"/>
    <w:rsid w:val="00C972AF"/>
    <w:rsid w:val="00C974B3"/>
    <w:rsid w:val="00C97571"/>
    <w:rsid w:val="00C9782A"/>
    <w:rsid w:val="00C97B46"/>
    <w:rsid w:val="00C97E26"/>
    <w:rsid w:val="00C97EA3"/>
    <w:rsid w:val="00CA090B"/>
    <w:rsid w:val="00CA0A63"/>
    <w:rsid w:val="00CA0C15"/>
    <w:rsid w:val="00CA0C4A"/>
    <w:rsid w:val="00CA0D05"/>
    <w:rsid w:val="00CA1270"/>
    <w:rsid w:val="00CA1289"/>
    <w:rsid w:val="00CA1291"/>
    <w:rsid w:val="00CA12F5"/>
    <w:rsid w:val="00CA1367"/>
    <w:rsid w:val="00CA16A3"/>
    <w:rsid w:val="00CA1844"/>
    <w:rsid w:val="00CA1ABD"/>
    <w:rsid w:val="00CA1B6E"/>
    <w:rsid w:val="00CA1B94"/>
    <w:rsid w:val="00CA1D58"/>
    <w:rsid w:val="00CA1D7C"/>
    <w:rsid w:val="00CA1EEE"/>
    <w:rsid w:val="00CA1F06"/>
    <w:rsid w:val="00CA1F0F"/>
    <w:rsid w:val="00CA2006"/>
    <w:rsid w:val="00CA23EA"/>
    <w:rsid w:val="00CA25E2"/>
    <w:rsid w:val="00CA25F0"/>
    <w:rsid w:val="00CA2932"/>
    <w:rsid w:val="00CA295A"/>
    <w:rsid w:val="00CA2967"/>
    <w:rsid w:val="00CA2CC3"/>
    <w:rsid w:val="00CA2CDA"/>
    <w:rsid w:val="00CA2D1E"/>
    <w:rsid w:val="00CA2FFD"/>
    <w:rsid w:val="00CA3081"/>
    <w:rsid w:val="00CA3276"/>
    <w:rsid w:val="00CA3612"/>
    <w:rsid w:val="00CA36D0"/>
    <w:rsid w:val="00CA3716"/>
    <w:rsid w:val="00CA3A0A"/>
    <w:rsid w:val="00CA3C53"/>
    <w:rsid w:val="00CA3C7E"/>
    <w:rsid w:val="00CA3CF4"/>
    <w:rsid w:val="00CA3DAC"/>
    <w:rsid w:val="00CA3F02"/>
    <w:rsid w:val="00CA4164"/>
    <w:rsid w:val="00CA418A"/>
    <w:rsid w:val="00CA44A9"/>
    <w:rsid w:val="00CA4548"/>
    <w:rsid w:val="00CA4688"/>
    <w:rsid w:val="00CA4696"/>
    <w:rsid w:val="00CA4713"/>
    <w:rsid w:val="00CA477A"/>
    <w:rsid w:val="00CA47EA"/>
    <w:rsid w:val="00CA486C"/>
    <w:rsid w:val="00CA4AD4"/>
    <w:rsid w:val="00CA4C69"/>
    <w:rsid w:val="00CA5039"/>
    <w:rsid w:val="00CA527E"/>
    <w:rsid w:val="00CA5870"/>
    <w:rsid w:val="00CA5952"/>
    <w:rsid w:val="00CA5954"/>
    <w:rsid w:val="00CA5BA2"/>
    <w:rsid w:val="00CA6082"/>
    <w:rsid w:val="00CA60A1"/>
    <w:rsid w:val="00CA60FC"/>
    <w:rsid w:val="00CA619D"/>
    <w:rsid w:val="00CA62EF"/>
    <w:rsid w:val="00CA636A"/>
    <w:rsid w:val="00CA649B"/>
    <w:rsid w:val="00CA6710"/>
    <w:rsid w:val="00CA674F"/>
    <w:rsid w:val="00CA67D5"/>
    <w:rsid w:val="00CA6B07"/>
    <w:rsid w:val="00CA6B22"/>
    <w:rsid w:val="00CA6B31"/>
    <w:rsid w:val="00CA6DF3"/>
    <w:rsid w:val="00CA6ECE"/>
    <w:rsid w:val="00CA74E2"/>
    <w:rsid w:val="00CA790A"/>
    <w:rsid w:val="00CA7CFC"/>
    <w:rsid w:val="00CA7D3C"/>
    <w:rsid w:val="00CB0446"/>
    <w:rsid w:val="00CB062B"/>
    <w:rsid w:val="00CB0632"/>
    <w:rsid w:val="00CB0831"/>
    <w:rsid w:val="00CB099D"/>
    <w:rsid w:val="00CB0A3F"/>
    <w:rsid w:val="00CB0C72"/>
    <w:rsid w:val="00CB0E54"/>
    <w:rsid w:val="00CB0EF5"/>
    <w:rsid w:val="00CB0F61"/>
    <w:rsid w:val="00CB1113"/>
    <w:rsid w:val="00CB13AA"/>
    <w:rsid w:val="00CB141C"/>
    <w:rsid w:val="00CB1D8B"/>
    <w:rsid w:val="00CB1EBA"/>
    <w:rsid w:val="00CB1F81"/>
    <w:rsid w:val="00CB1F9F"/>
    <w:rsid w:val="00CB2087"/>
    <w:rsid w:val="00CB22AC"/>
    <w:rsid w:val="00CB233F"/>
    <w:rsid w:val="00CB2A75"/>
    <w:rsid w:val="00CB31ED"/>
    <w:rsid w:val="00CB33F6"/>
    <w:rsid w:val="00CB3518"/>
    <w:rsid w:val="00CB37E1"/>
    <w:rsid w:val="00CB3A4B"/>
    <w:rsid w:val="00CB3CA6"/>
    <w:rsid w:val="00CB3EA5"/>
    <w:rsid w:val="00CB401D"/>
    <w:rsid w:val="00CB419E"/>
    <w:rsid w:val="00CB4399"/>
    <w:rsid w:val="00CB43AD"/>
    <w:rsid w:val="00CB4414"/>
    <w:rsid w:val="00CB44B9"/>
    <w:rsid w:val="00CB44D2"/>
    <w:rsid w:val="00CB4623"/>
    <w:rsid w:val="00CB4683"/>
    <w:rsid w:val="00CB46B2"/>
    <w:rsid w:val="00CB47A6"/>
    <w:rsid w:val="00CB47FF"/>
    <w:rsid w:val="00CB48A8"/>
    <w:rsid w:val="00CB48C7"/>
    <w:rsid w:val="00CB4D1C"/>
    <w:rsid w:val="00CB4E3B"/>
    <w:rsid w:val="00CB5208"/>
    <w:rsid w:val="00CB52B7"/>
    <w:rsid w:val="00CB55D6"/>
    <w:rsid w:val="00CB5831"/>
    <w:rsid w:val="00CB5838"/>
    <w:rsid w:val="00CB5FA8"/>
    <w:rsid w:val="00CB61FB"/>
    <w:rsid w:val="00CB6256"/>
    <w:rsid w:val="00CB646D"/>
    <w:rsid w:val="00CB6658"/>
    <w:rsid w:val="00CB66B3"/>
    <w:rsid w:val="00CB67E5"/>
    <w:rsid w:val="00CB68ED"/>
    <w:rsid w:val="00CB6AC6"/>
    <w:rsid w:val="00CB6AF5"/>
    <w:rsid w:val="00CB6BC1"/>
    <w:rsid w:val="00CB6EAD"/>
    <w:rsid w:val="00CB703C"/>
    <w:rsid w:val="00CB747A"/>
    <w:rsid w:val="00CB74DC"/>
    <w:rsid w:val="00CB74E1"/>
    <w:rsid w:val="00CB7576"/>
    <w:rsid w:val="00CB773C"/>
    <w:rsid w:val="00CB78A7"/>
    <w:rsid w:val="00CB79A1"/>
    <w:rsid w:val="00CB7A05"/>
    <w:rsid w:val="00CB7AF9"/>
    <w:rsid w:val="00CB7D29"/>
    <w:rsid w:val="00CC01A9"/>
    <w:rsid w:val="00CC02CB"/>
    <w:rsid w:val="00CC0424"/>
    <w:rsid w:val="00CC048F"/>
    <w:rsid w:val="00CC0516"/>
    <w:rsid w:val="00CC0704"/>
    <w:rsid w:val="00CC08CD"/>
    <w:rsid w:val="00CC0957"/>
    <w:rsid w:val="00CC0A69"/>
    <w:rsid w:val="00CC0E85"/>
    <w:rsid w:val="00CC0EAF"/>
    <w:rsid w:val="00CC1119"/>
    <w:rsid w:val="00CC146C"/>
    <w:rsid w:val="00CC14F8"/>
    <w:rsid w:val="00CC179A"/>
    <w:rsid w:val="00CC19AC"/>
    <w:rsid w:val="00CC1B24"/>
    <w:rsid w:val="00CC1F80"/>
    <w:rsid w:val="00CC1F8A"/>
    <w:rsid w:val="00CC2257"/>
    <w:rsid w:val="00CC26DA"/>
    <w:rsid w:val="00CC2750"/>
    <w:rsid w:val="00CC2828"/>
    <w:rsid w:val="00CC28CC"/>
    <w:rsid w:val="00CC2932"/>
    <w:rsid w:val="00CC29A4"/>
    <w:rsid w:val="00CC29F6"/>
    <w:rsid w:val="00CC2C52"/>
    <w:rsid w:val="00CC2CB6"/>
    <w:rsid w:val="00CC2F3E"/>
    <w:rsid w:val="00CC2F97"/>
    <w:rsid w:val="00CC2FCF"/>
    <w:rsid w:val="00CC30D6"/>
    <w:rsid w:val="00CC30F5"/>
    <w:rsid w:val="00CC3346"/>
    <w:rsid w:val="00CC3415"/>
    <w:rsid w:val="00CC351F"/>
    <w:rsid w:val="00CC35E1"/>
    <w:rsid w:val="00CC3635"/>
    <w:rsid w:val="00CC37BA"/>
    <w:rsid w:val="00CC3817"/>
    <w:rsid w:val="00CC39C6"/>
    <w:rsid w:val="00CC3C61"/>
    <w:rsid w:val="00CC3CAE"/>
    <w:rsid w:val="00CC3D1F"/>
    <w:rsid w:val="00CC3D91"/>
    <w:rsid w:val="00CC410A"/>
    <w:rsid w:val="00CC4205"/>
    <w:rsid w:val="00CC4550"/>
    <w:rsid w:val="00CC46DC"/>
    <w:rsid w:val="00CC47F6"/>
    <w:rsid w:val="00CC4BA9"/>
    <w:rsid w:val="00CC4C45"/>
    <w:rsid w:val="00CC4C78"/>
    <w:rsid w:val="00CC5123"/>
    <w:rsid w:val="00CC5140"/>
    <w:rsid w:val="00CC5672"/>
    <w:rsid w:val="00CC57EF"/>
    <w:rsid w:val="00CC5903"/>
    <w:rsid w:val="00CC5944"/>
    <w:rsid w:val="00CC5AFC"/>
    <w:rsid w:val="00CC5B13"/>
    <w:rsid w:val="00CC5CF8"/>
    <w:rsid w:val="00CC5F6A"/>
    <w:rsid w:val="00CC607E"/>
    <w:rsid w:val="00CC6159"/>
    <w:rsid w:val="00CC615A"/>
    <w:rsid w:val="00CC6290"/>
    <w:rsid w:val="00CC6644"/>
    <w:rsid w:val="00CC6804"/>
    <w:rsid w:val="00CC68F5"/>
    <w:rsid w:val="00CC6CE4"/>
    <w:rsid w:val="00CC6CE7"/>
    <w:rsid w:val="00CC6D23"/>
    <w:rsid w:val="00CC6E58"/>
    <w:rsid w:val="00CC6E59"/>
    <w:rsid w:val="00CC723B"/>
    <w:rsid w:val="00CC7356"/>
    <w:rsid w:val="00CC740B"/>
    <w:rsid w:val="00CC742C"/>
    <w:rsid w:val="00CC763B"/>
    <w:rsid w:val="00CC7951"/>
    <w:rsid w:val="00CC7966"/>
    <w:rsid w:val="00CC7A4D"/>
    <w:rsid w:val="00CC7CB0"/>
    <w:rsid w:val="00CC7DE8"/>
    <w:rsid w:val="00CD0A75"/>
    <w:rsid w:val="00CD0B8D"/>
    <w:rsid w:val="00CD0BBE"/>
    <w:rsid w:val="00CD0DA1"/>
    <w:rsid w:val="00CD0F4A"/>
    <w:rsid w:val="00CD1314"/>
    <w:rsid w:val="00CD1417"/>
    <w:rsid w:val="00CD15F5"/>
    <w:rsid w:val="00CD1974"/>
    <w:rsid w:val="00CD1B6E"/>
    <w:rsid w:val="00CD1CF4"/>
    <w:rsid w:val="00CD1CF9"/>
    <w:rsid w:val="00CD23C9"/>
    <w:rsid w:val="00CD2580"/>
    <w:rsid w:val="00CD2774"/>
    <w:rsid w:val="00CD2823"/>
    <w:rsid w:val="00CD2845"/>
    <w:rsid w:val="00CD2A19"/>
    <w:rsid w:val="00CD2A25"/>
    <w:rsid w:val="00CD2C76"/>
    <w:rsid w:val="00CD2D18"/>
    <w:rsid w:val="00CD2DE5"/>
    <w:rsid w:val="00CD305C"/>
    <w:rsid w:val="00CD3363"/>
    <w:rsid w:val="00CD34B5"/>
    <w:rsid w:val="00CD395F"/>
    <w:rsid w:val="00CD3A37"/>
    <w:rsid w:val="00CD3AEF"/>
    <w:rsid w:val="00CD3AF4"/>
    <w:rsid w:val="00CD3BB6"/>
    <w:rsid w:val="00CD3C84"/>
    <w:rsid w:val="00CD3E18"/>
    <w:rsid w:val="00CD4064"/>
    <w:rsid w:val="00CD452D"/>
    <w:rsid w:val="00CD472C"/>
    <w:rsid w:val="00CD474C"/>
    <w:rsid w:val="00CD4771"/>
    <w:rsid w:val="00CD487D"/>
    <w:rsid w:val="00CD49B1"/>
    <w:rsid w:val="00CD4CB3"/>
    <w:rsid w:val="00CD4EA1"/>
    <w:rsid w:val="00CD4F1F"/>
    <w:rsid w:val="00CD4F77"/>
    <w:rsid w:val="00CD4FF0"/>
    <w:rsid w:val="00CD50A1"/>
    <w:rsid w:val="00CD5806"/>
    <w:rsid w:val="00CD5C3F"/>
    <w:rsid w:val="00CD5DA1"/>
    <w:rsid w:val="00CD5DC1"/>
    <w:rsid w:val="00CD5E66"/>
    <w:rsid w:val="00CD6218"/>
    <w:rsid w:val="00CD62ED"/>
    <w:rsid w:val="00CD693E"/>
    <w:rsid w:val="00CD6C4D"/>
    <w:rsid w:val="00CD6D36"/>
    <w:rsid w:val="00CD7D19"/>
    <w:rsid w:val="00CD7E42"/>
    <w:rsid w:val="00CD7FA6"/>
    <w:rsid w:val="00CE020F"/>
    <w:rsid w:val="00CE0396"/>
    <w:rsid w:val="00CE039F"/>
    <w:rsid w:val="00CE04D8"/>
    <w:rsid w:val="00CE0A12"/>
    <w:rsid w:val="00CE0AC3"/>
    <w:rsid w:val="00CE0E94"/>
    <w:rsid w:val="00CE0FFA"/>
    <w:rsid w:val="00CE11C0"/>
    <w:rsid w:val="00CE11ED"/>
    <w:rsid w:val="00CE125C"/>
    <w:rsid w:val="00CE12D7"/>
    <w:rsid w:val="00CE1326"/>
    <w:rsid w:val="00CE1639"/>
    <w:rsid w:val="00CE1769"/>
    <w:rsid w:val="00CE1C29"/>
    <w:rsid w:val="00CE1D10"/>
    <w:rsid w:val="00CE2066"/>
    <w:rsid w:val="00CE21BE"/>
    <w:rsid w:val="00CE2642"/>
    <w:rsid w:val="00CE270E"/>
    <w:rsid w:val="00CE2778"/>
    <w:rsid w:val="00CE2C71"/>
    <w:rsid w:val="00CE2C94"/>
    <w:rsid w:val="00CE2CE8"/>
    <w:rsid w:val="00CE2D74"/>
    <w:rsid w:val="00CE302B"/>
    <w:rsid w:val="00CE30B0"/>
    <w:rsid w:val="00CE3142"/>
    <w:rsid w:val="00CE325E"/>
    <w:rsid w:val="00CE326F"/>
    <w:rsid w:val="00CE366B"/>
    <w:rsid w:val="00CE3A94"/>
    <w:rsid w:val="00CE3B58"/>
    <w:rsid w:val="00CE3C87"/>
    <w:rsid w:val="00CE3F52"/>
    <w:rsid w:val="00CE4233"/>
    <w:rsid w:val="00CE478F"/>
    <w:rsid w:val="00CE49D8"/>
    <w:rsid w:val="00CE4CEE"/>
    <w:rsid w:val="00CE4D2D"/>
    <w:rsid w:val="00CE4E72"/>
    <w:rsid w:val="00CE4F60"/>
    <w:rsid w:val="00CE5326"/>
    <w:rsid w:val="00CE5712"/>
    <w:rsid w:val="00CE574A"/>
    <w:rsid w:val="00CE5915"/>
    <w:rsid w:val="00CE5B40"/>
    <w:rsid w:val="00CE5BA8"/>
    <w:rsid w:val="00CE5BFF"/>
    <w:rsid w:val="00CE5D85"/>
    <w:rsid w:val="00CE5E6A"/>
    <w:rsid w:val="00CE60B5"/>
    <w:rsid w:val="00CE60FB"/>
    <w:rsid w:val="00CE64F6"/>
    <w:rsid w:val="00CE65B9"/>
    <w:rsid w:val="00CE6621"/>
    <w:rsid w:val="00CE679A"/>
    <w:rsid w:val="00CE687C"/>
    <w:rsid w:val="00CE69C3"/>
    <w:rsid w:val="00CE6AA8"/>
    <w:rsid w:val="00CE6ABA"/>
    <w:rsid w:val="00CE6C3B"/>
    <w:rsid w:val="00CE6D03"/>
    <w:rsid w:val="00CE6F85"/>
    <w:rsid w:val="00CE7166"/>
    <w:rsid w:val="00CE7255"/>
    <w:rsid w:val="00CE7320"/>
    <w:rsid w:val="00CE74CF"/>
    <w:rsid w:val="00CE771C"/>
    <w:rsid w:val="00CE791F"/>
    <w:rsid w:val="00CE795D"/>
    <w:rsid w:val="00CE79B0"/>
    <w:rsid w:val="00CE79DA"/>
    <w:rsid w:val="00CE7F73"/>
    <w:rsid w:val="00CF0080"/>
    <w:rsid w:val="00CF0333"/>
    <w:rsid w:val="00CF06A7"/>
    <w:rsid w:val="00CF0714"/>
    <w:rsid w:val="00CF0A39"/>
    <w:rsid w:val="00CF0AE3"/>
    <w:rsid w:val="00CF10A6"/>
    <w:rsid w:val="00CF134C"/>
    <w:rsid w:val="00CF135B"/>
    <w:rsid w:val="00CF1759"/>
    <w:rsid w:val="00CF1B4E"/>
    <w:rsid w:val="00CF1F1B"/>
    <w:rsid w:val="00CF219E"/>
    <w:rsid w:val="00CF277A"/>
    <w:rsid w:val="00CF27E7"/>
    <w:rsid w:val="00CF29F4"/>
    <w:rsid w:val="00CF2C74"/>
    <w:rsid w:val="00CF2D05"/>
    <w:rsid w:val="00CF2D07"/>
    <w:rsid w:val="00CF2D7F"/>
    <w:rsid w:val="00CF3092"/>
    <w:rsid w:val="00CF30DF"/>
    <w:rsid w:val="00CF30E0"/>
    <w:rsid w:val="00CF3171"/>
    <w:rsid w:val="00CF31C4"/>
    <w:rsid w:val="00CF3223"/>
    <w:rsid w:val="00CF3618"/>
    <w:rsid w:val="00CF3ACB"/>
    <w:rsid w:val="00CF3C0A"/>
    <w:rsid w:val="00CF3DA7"/>
    <w:rsid w:val="00CF3E3E"/>
    <w:rsid w:val="00CF3F9B"/>
    <w:rsid w:val="00CF4762"/>
    <w:rsid w:val="00CF4771"/>
    <w:rsid w:val="00CF47C8"/>
    <w:rsid w:val="00CF47E8"/>
    <w:rsid w:val="00CF49F9"/>
    <w:rsid w:val="00CF4BB4"/>
    <w:rsid w:val="00CF4BCE"/>
    <w:rsid w:val="00CF4BE7"/>
    <w:rsid w:val="00CF4F84"/>
    <w:rsid w:val="00CF547B"/>
    <w:rsid w:val="00CF5571"/>
    <w:rsid w:val="00CF5A55"/>
    <w:rsid w:val="00CF5CE6"/>
    <w:rsid w:val="00CF5D08"/>
    <w:rsid w:val="00CF5F5E"/>
    <w:rsid w:val="00CF60BC"/>
    <w:rsid w:val="00CF63A2"/>
    <w:rsid w:val="00CF65BF"/>
    <w:rsid w:val="00CF6664"/>
    <w:rsid w:val="00CF68CB"/>
    <w:rsid w:val="00CF6B9D"/>
    <w:rsid w:val="00CF6BD5"/>
    <w:rsid w:val="00CF6DAA"/>
    <w:rsid w:val="00CF73FE"/>
    <w:rsid w:val="00CF7624"/>
    <w:rsid w:val="00CF7732"/>
    <w:rsid w:val="00CF7821"/>
    <w:rsid w:val="00CF7951"/>
    <w:rsid w:val="00CF7986"/>
    <w:rsid w:val="00CF7A91"/>
    <w:rsid w:val="00CF7BF3"/>
    <w:rsid w:val="00CF7C43"/>
    <w:rsid w:val="00CF7C47"/>
    <w:rsid w:val="00D0016D"/>
    <w:rsid w:val="00D002CC"/>
    <w:rsid w:val="00D004EC"/>
    <w:rsid w:val="00D0056B"/>
    <w:rsid w:val="00D007F9"/>
    <w:rsid w:val="00D00DF3"/>
    <w:rsid w:val="00D00E00"/>
    <w:rsid w:val="00D01069"/>
    <w:rsid w:val="00D01183"/>
    <w:rsid w:val="00D015C1"/>
    <w:rsid w:val="00D01A0B"/>
    <w:rsid w:val="00D01BA5"/>
    <w:rsid w:val="00D01D0E"/>
    <w:rsid w:val="00D01D16"/>
    <w:rsid w:val="00D01F1F"/>
    <w:rsid w:val="00D01F73"/>
    <w:rsid w:val="00D02237"/>
    <w:rsid w:val="00D02256"/>
    <w:rsid w:val="00D0228C"/>
    <w:rsid w:val="00D022BE"/>
    <w:rsid w:val="00D026D6"/>
    <w:rsid w:val="00D028A7"/>
    <w:rsid w:val="00D02971"/>
    <w:rsid w:val="00D029FA"/>
    <w:rsid w:val="00D02A5E"/>
    <w:rsid w:val="00D02B65"/>
    <w:rsid w:val="00D02BF3"/>
    <w:rsid w:val="00D03012"/>
    <w:rsid w:val="00D03291"/>
    <w:rsid w:val="00D0354F"/>
    <w:rsid w:val="00D03765"/>
    <w:rsid w:val="00D038F3"/>
    <w:rsid w:val="00D03A1A"/>
    <w:rsid w:val="00D03BE3"/>
    <w:rsid w:val="00D03C05"/>
    <w:rsid w:val="00D03E87"/>
    <w:rsid w:val="00D03F6B"/>
    <w:rsid w:val="00D0417D"/>
    <w:rsid w:val="00D046C7"/>
    <w:rsid w:val="00D048FF"/>
    <w:rsid w:val="00D04B5E"/>
    <w:rsid w:val="00D04B83"/>
    <w:rsid w:val="00D04BDA"/>
    <w:rsid w:val="00D04C09"/>
    <w:rsid w:val="00D04C15"/>
    <w:rsid w:val="00D04EBD"/>
    <w:rsid w:val="00D04F7B"/>
    <w:rsid w:val="00D04F84"/>
    <w:rsid w:val="00D05029"/>
    <w:rsid w:val="00D050E7"/>
    <w:rsid w:val="00D052B5"/>
    <w:rsid w:val="00D052D0"/>
    <w:rsid w:val="00D0552C"/>
    <w:rsid w:val="00D056AE"/>
    <w:rsid w:val="00D0612E"/>
    <w:rsid w:val="00D06154"/>
    <w:rsid w:val="00D061B5"/>
    <w:rsid w:val="00D061D8"/>
    <w:rsid w:val="00D06C1C"/>
    <w:rsid w:val="00D06C6A"/>
    <w:rsid w:val="00D06FF7"/>
    <w:rsid w:val="00D0719A"/>
    <w:rsid w:val="00D07463"/>
    <w:rsid w:val="00D07522"/>
    <w:rsid w:val="00D0760A"/>
    <w:rsid w:val="00D07A6D"/>
    <w:rsid w:val="00D07B66"/>
    <w:rsid w:val="00D10014"/>
    <w:rsid w:val="00D103DF"/>
    <w:rsid w:val="00D10416"/>
    <w:rsid w:val="00D10538"/>
    <w:rsid w:val="00D10A11"/>
    <w:rsid w:val="00D10B55"/>
    <w:rsid w:val="00D10E7E"/>
    <w:rsid w:val="00D10F2A"/>
    <w:rsid w:val="00D11153"/>
    <w:rsid w:val="00D1159B"/>
    <w:rsid w:val="00D11862"/>
    <w:rsid w:val="00D1187E"/>
    <w:rsid w:val="00D119D7"/>
    <w:rsid w:val="00D11C02"/>
    <w:rsid w:val="00D11C49"/>
    <w:rsid w:val="00D11CFD"/>
    <w:rsid w:val="00D11F6D"/>
    <w:rsid w:val="00D1200A"/>
    <w:rsid w:val="00D121A5"/>
    <w:rsid w:val="00D12276"/>
    <w:rsid w:val="00D1229F"/>
    <w:rsid w:val="00D122F9"/>
    <w:rsid w:val="00D12399"/>
    <w:rsid w:val="00D1239F"/>
    <w:rsid w:val="00D1261F"/>
    <w:rsid w:val="00D127AA"/>
    <w:rsid w:val="00D129F0"/>
    <w:rsid w:val="00D12AFA"/>
    <w:rsid w:val="00D12C95"/>
    <w:rsid w:val="00D12F1E"/>
    <w:rsid w:val="00D12FE9"/>
    <w:rsid w:val="00D133C7"/>
    <w:rsid w:val="00D134D2"/>
    <w:rsid w:val="00D13569"/>
    <w:rsid w:val="00D13889"/>
    <w:rsid w:val="00D1394E"/>
    <w:rsid w:val="00D13A0B"/>
    <w:rsid w:val="00D13CAD"/>
    <w:rsid w:val="00D13D51"/>
    <w:rsid w:val="00D13E20"/>
    <w:rsid w:val="00D13F3A"/>
    <w:rsid w:val="00D13F63"/>
    <w:rsid w:val="00D13F72"/>
    <w:rsid w:val="00D143BF"/>
    <w:rsid w:val="00D143C1"/>
    <w:rsid w:val="00D14443"/>
    <w:rsid w:val="00D14561"/>
    <w:rsid w:val="00D14623"/>
    <w:rsid w:val="00D14BF4"/>
    <w:rsid w:val="00D15258"/>
    <w:rsid w:val="00D15321"/>
    <w:rsid w:val="00D153D8"/>
    <w:rsid w:val="00D15DEC"/>
    <w:rsid w:val="00D162FF"/>
    <w:rsid w:val="00D163C6"/>
    <w:rsid w:val="00D1646E"/>
    <w:rsid w:val="00D164F3"/>
    <w:rsid w:val="00D16684"/>
    <w:rsid w:val="00D167CE"/>
    <w:rsid w:val="00D16AD0"/>
    <w:rsid w:val="00D16C52"/>
    <w:rsid w:val="00D16C92"/>
    <w:rsid w:val="00D16D5F"/>
    <w:rsid w:val="00D17026"/>
    <w:rsid w:val="00D17087"/>
    <w:rsid w:val="00D172C8"/>
    <w:rsid w:val="00D17343"/>
    <w:rsid w:val="00D17845"/>
    <w:rsid w:val="00D17C50"/>
    <w:rsid w:val="00D17DDB"/>
    <w:rsid w:val="00D17F22"/>
    <w:rsid w:val="00D200E4"/>
    <w:rsid w:val="00D20165"/>
    <w:rsid w:val="00D2021B"/>
    <w:rsid w:val="00D20221"/>
    <w:rsid w:val="00D20275"/>
    <w:rsid w:val="00D20321"/>
    <w:rsid w:val="00D2078B"/>
    <w:rsid w:val="00D208FF"/>
    <w:rsid w:val="00D20C66"/>
    <w:rsid w:val="00D20E6D"/>
    <w:rsid w:val="00D20E88"/>
    <w:rsid w:val="00D20F00"/>
    <w:rsid w:val="00D2127D"/>
    <w:rsid w:val="00D21468"/>
    <w:rsid w:val="00D2149B"/>
    <w:rsid w:val="00D216E5"/>
    <w:rsid w:val="00D21767"/>
    <w:rsid w:val="00D217B5"/>
    <w:rsid w:val="00D219C0"/>
    <w:rsid w:val="00D21A6A"/>
    <w:rsid w:val="00D21D4C"/>
    <w:rsid w:val="00D21EC8"/>
    <w:rsid w:val="00D221EC"/>
    <w:rsid w:val="00D222F2"/>
    <w:rsid w:val="00D225EA"/>
    <w:rsid w:val="00D22719"/>
    <w:rsid w:val="00D22749"/>
    <w:rsid w:val="00D228F8"/>
    <w:rsid w:val="00D22D6D"/>
    <w:rsid w:val="00D22E60"/>
    <w:rsid w:val="00D2311D"/>
    <w:rsid w:val="00D23273"/>
    <w:rsid w:val="00D2329C"/>
    <w:rsid w:val="00D23396"/>
    <w:rsid w:val="00D233C8"/>
    <w:rsid w:val="00D2367A"/>
    <w:rsid w:val="00D2370B"/>
    <w:rsid w:val="00D23927"/>
    <w:rsid w:val="00D23A0F"/>
    <w:rsid w:val="00D23BD5"/>
    <w:rsid w:val="00D23C3B"/>
    <w:rsid w:val="00D23DF1"/>
    <w:rsid w:val="00D24084"/>
    <w:rsid w:val="00D2441E"/>
    <w:rsid w:val="00D24605"/>
    <w:rsid w:val="00D24A4C"/>
    <w:rsid w:val="00D24A50"/>
    <w:rsid w:val="00D24AD6"/>
    <w:rsid w:val="00D24CC0"/>
    <w:rsid w:val="00D24DAC"/>
    <w:rsid w:val="00D24DFA"/>
    <w:rsid w:val="00D2513C"/>
    <w:rsid w:val="00D254B9"/>
    <w:rsid w:val="00D256DC"/>
    <w:rsid w:val="00D25A0F"/>
    <w:rsid w:val="00D25D06"/>
    <w:rsid w:val="00D25E3B"/>
    <w:rsid w:val="00D25E6D"/>
    <w:rsid w:val="00D25E72"/>
    <w:rsid w:val="00D26160"/>
    <w:rsid w:val="00D261BD"/>
    <w:rsid w:val="00D26389"/>
    <w:rsid w:val="00D2640B"/>
    <w:rsid w:val="00D2651E"/>
    <w:rsid w:val="00D26839"/>
    <w:rsid w:val="00D2685B"/>
    <w:rsid w:val="00D26B76"/>
    <w:rsid w:val="00D27298"/>
    <w:rsid w:val="00D2731B"/>
    <w:rsid w:val="00D273E5"/>
    <w:rsid w:val="00D2748B"/>
    <w:rsid w:val="00D274C9"/>
    <w:rsid w:val="00D27883"/>
    <w:rsid w:val="00D279B8"/>
    <w:rsid w:val="00D279C7"/>
    <w:rsid w:val="00D279EB"/>
    <w:rsid w:val="00D27F06"/>
    <w:rsid w:val="00D27FF0"/>
    <w:rsid w:val="00D300C8"/>
    <w:rsid w:val="00D30344"/>
    <w:rsid w:val="00D30447"/>
    <w:rsid w:val="00D3095B"/>
    <w:rsid w:val="00D30A70"/>
    <w:rsid w:val="00D30AED"/>
    <w:rsid w:val="00D30B3A"/>
    <w:rsid w:val="00D30D39"/>
    <w:rsid w:val="00D310FE"/>
    <w:rsid w:val="00D3172B"/>
    <w:rsid w:val="00D317EA"/>
    <w:rsid w:val="00D319FF"/>
    <w:rsid w:val="00D31D95"/>
    <w:rsid w:val="00D31F74"/>
    <w:rsid w:val="00D32543"/>
    <w:rsid w:val="00D325DC"/>
    <w:rsid w:val="00D32809"/>
    <w:rsid w:val="00D32969"/>
    <w:rsid w:val="00D32A17"/>
    <w:rsid w:val="00D32D57"/>
    <w:rsid w:val="00D33237"/>
    <w:rsid w:val="00D3338B"/>
    <w:rsid w:val="00D3344E"/>
    <w:rsid w:val="00D334B6"/>
    <w:rsid w:val="00D336A8"/>
    <w:rsid w:val="00D336FF"/>
    <w:rsid w:val="00D33837"/>
    <w:rsid w:val="00D33B9D"/>
    <w:rsid w:val="00D33BEC"/>
    <w:rsid w:val="00D33C7D"/>
    <w:rsid w:val="00D33F1C"/>
    <w:rsid w:val="00D34047"/>
    <w:rsid w:val="00D34071"/>
    <w:rsid w:val="00D34298"/>
    <w:rsid w:val="00D3435D"/>
    <w:rsid w:val="00D344A3"/>
    <w:rsid w:val="00D345A3"/>
    <w:rsid w:val="00D34703"/>
    <w:rsid w:val="00D34815"/>
    <w:rsid w:val="00D349D8"/>
    <w:rsid w:val="00D34C71"/>
    <w:rsid w:val="00D34D69"/>
    <w:rsid w:val="00D351B4"/>
    <w:rsid w:val="00D35335"/>
    <w:rsid w:val="00D353D4"/>
    <w:rsid w:val="00D3570A"/>
    <w:rsid w:val="00D359E4"/>
    <w:rsid w:val="00D35C99"/>
    <w:rsid w:val="00D35CDE"/>
    <w:rsid w:val="00D35D1F"/>
    <w:rsid w:val="00D35E86"/>
    <w:rsid w:val="00D36365"/>
    <w:rsid w:val="00D36413"/>
    <w:rsid w:val="00D36617"/>
    <w:rsid w:val="00D367E8"/>
    <w:rsid w:val="00D3697C"/>
    <w:rsid w:val="00D36AB2"/>
    <w:rsid w:val="00D36B35"/>
    <w:rsid w:val="00D37040"/>
    <w:rsid w:val="00D374FD"/>
    <w:rsid w:val="00D3760B"/>
    <w:rsid w:val="00D37672"/>
    <w:rsid w:val="00D37881"/>
    <w:rsid w:val="00D37C07"/>
    <w:rsid w:val="00D37CC0"/>
    <w:rsid w:val="00D37FB7"/>
    <w:rsid w:val="00D40534"/>
    <w:rsid w:val="00D4060A"/>
    <w:rsid w:val="00D4073A"/>
    <w:rsid w:val="00D40A20"/>
    <w:rsid w:val="00D40AC2"/>
    <w:rsid w:val="00D40F9A"/>
    <w:rsid w:val="00D410DF"/>
    <w:rsid w:val="00D4151F"/>
    <w:rsid w:val="00D4164B"/>
    <w:rsid w:val="00D419E9"/>
    <w:rsid w:val="00D41C92"/>
    <w:rsid w:val="00D41E58"/>
    <w:rsid w:val="00D41F9D"/>
    <w:rsid w:val="00D41FAE"/>
    <w:rsid w:val="00D421B4"/>
    <w:rsid w:val="00D4242B"/>
    <w:rsid w:val="00D42477"/>
    <w:rsid w:val="00D42496"/>
    <w:rsid w:val="00D42866"/>
    <w:rsid w:val="00D429F7"/>
    <w:rsid w:val="00D42BE1"/>
    <w:rsid w:val="00D42D4C"/>
    <w:rsid w:val="00D42D6C"/>
    <w:rsid w:val="00D42E73"/>
    <w:rsid w:val="00D43157"/>
    <w:rsid w:val="00D431E9"/>
    <w:rsid w:val="00D4321E"/>
    <w:rsid w:val="00D43232"/>
    <w:rsid w:val="00D43315"/>
    <w:rsid w:val="00D433A9"/>
    <w:rsid w:val="00D433DA"/>
    <w:rsid w:val="00D435DD"/>
    <w:rsid w:val="00D43A10"/>
    <w:rsid w:val="00D43A44"/>
    <w:rsid w:val="00D43BE6"/>
    <w:rsid w:val="00D4409A"/>
    <w:rsid w:val="00D4445B"/>
    <w:rsid w:val="00D4460D"/>
    <w:rsid w:val="00D44800"/>
    <w:rsid w:val="00D44A8A"/>
    <w:rsid w:val="00D44B7D"/>
    <w:rsid w:val="00D44B9D"/>
    <w:rsid w:val="00D44BCB"/>
    <w:rsid w:val="00D44F0D"/>
    <w:rsid w:val="00D44F2D"/>
    <w:rsid w:val="00D45064"/>
    <w:rsid w:val="00D45138"/>
    <w:rsid w:val="00D45329"/>
    <w:rsid w:val="00D45335"/>
    <w:rsid w:val="00D454CA"/>
    <w:rsid w:val="00D454D0"/>
    <w:rsid w:val="00D456DB"/>
    <w:rsid w:val="00D4584D"/>
    <w:rsid w:val="00D45953"/>
    <w:rsid w:val="00D45A06"/>
    <w:rsid w:val="00D45C52"/>
    <w:rsid w:val="00D45C75"/>
    <w:rsid w:val="00D45DDF"/>
    <w:rsid w:val="00D45DF7"/>
    <w:rsid w:val="00D461CF"/>
    <w:rsid w:val="00D463F7"/>
    <w:rsid w:val="00D464FF"/>
    <w:rsid w:val="00D4651E"/>
    <w:rsid w:val="00D4652A"/>
    <w:rsid w:val="00D46560"/>
    <w:rsid w:val="00D4669D"/>
    <w:rsid w:val="00D466DC"/>
    <w:rsid w:val="00D469AB"/>
    <w:rsid w:val="00D46A16"/>
    <w:rsid w:val="00D46C43"/>
    <w:rsid w:val="00D46C60"/>
    <w:rsid w:val="00D46D54"/>
    <w:rsid w:val="00D46DAC"/>
    <w:rsid w:val="00D46EA6"/>
    <w:rsid w:val="00D472E8"/>
    <w:rsid w:val="00D47490"/>
    <w:rsid w:val="00D474E6"/>
    <w:rsid w:val="00D47809"/>
    <w:rsid w:val="00D47965"/>
    <w:rsid w:val="00D47AC7"/>
    <w:rsid w:val="00D47B87"/>
    <w:rsid w:val="00D47C11"/>
    <w:rsid w:val="00D47CDD"/>
    <w:rsid w:val="00D47F6B"/>
    <w:rsid w:val="00D47FD8"/>
    <w:rsid w:val="00D50347"/>
    <w:rsid w:val="00D50419"/>
    <w:rsid w:val="00D50757"/>
    <w:rsid w:val="00D5097F"/>
    <w:rsid w:val="00D511B9"/>
    <w:rsid w:val="00D51316"/>
    <w:rsid w:val="00D514B0"/>
    <w:rsid w:val="00D51699"/>
    <w:rsid w:val="00D51952"/>
    <w:rsid w:val="00D51A87"/>
    <w:rsid w:val="00D51B4C"/>
    <w:rsid w:val="00D51EBA"/>
    <w:rsid w:val="00D52163"/>
    <w:rsid w:val="00D52434"/>
    <w:rsid w:val="00D52481"/>
    <w:rsid w:val="00D526F6"/>
    <w:rsid w:val="00D526F8"/>
    <w:rsid w:val="00D529CB"/>
    <w:rsid w:val="00D52C4B"/>
    <w:rsid w:val="00D52DBA"/>
    <w:rsid w:val="00D52EC2"/>
    <w:rsid w:val="00D531EE"/>
    <w:rsid w:val="00D53269"/>
    <w:rsid w:val="00D539C2"/>
    <w:rsid w:val="00D53A53"/>
    <w:rsid w:val="00D53A89"/>
    <w:rsid w:val="00D54075"/>
    <w:rsid w:val="00D541AF"/>
    <w:rsid w:val="00D5441F"/>
    <w:rsid w:val="00D54625"/>
    <w:rsid w:val="00D54868"/>
    <w:rsid w:val="00D548A3"/>
    <w:rsid w:val="00D548EB"/>
    <w:rsid w:val="00D5494D"/>
    <w:rsid w:val="00D54975"/>
    <w:rsid w:val="00D54977"/>
    <w:rsid w:val="00D54A53"/>
    <w:rsid w:val="00D54A57"/>
    <w:rsid w:val="00D54BA4"/>
    <w:rsid w:val="00D54DC9"/>
    <w:rsid w:val="00D54E17"/>
    <w:rsid w:val="00D54E65"/>
    <w:rsid w:val="00D54FD6"/>
    <w:rsid w:val="00D55067"/>
    <w:rsid w:val="00D55137"/>
    <w:rsid w:val="00D5516A"/>
    <w:rsid w:val="00D55213"/>
    <w:rsid w:val="00D5524C"/>
    <w:rsid w:val="00D55376"/>
    <w:rsid w:val="00D55421"/>
    <w:rsid w:val="00D5552C"/>
    <w:rsid w:val="00D555A4"/>
    <w:rsid w:val="00D55ADE"/>
    <w:rsid w:val="00D55B8B"/>
    <w:rsid w:val="00D55D5D"/>
    <w:rsid w:val="00D55E2D"/>
    <w:rsid w:val="00D55E41"/>
    <w:rsid w:val="00D56118"/>
    <w:rsid w:val="00D564E1"/>
    <w:rsid w:val="00D565C1"/>
    <w:rsid w:val="00D5661C"/>
    <w:rsid w:val="00D566A1"/>
    <w:rsid w:val="00D56811"/>
    <w:rsid w:val="00D57044"/>
    <w:rsid w:val="00D57605"/>
    <w:rsid w:val="00D57913"/>
    <w:rsid w:val="00D57D38"/>
    <w:rsid w:val="00D60276"/>
    <w:rsid w:val="00D6036D"/>
    <w:rsid w:val="00D606E7"/>
    <w:rsid w:val="00D609E3"/>
    <w:rsid w:val="00D60C59"/>
    <w:rsid w:val="00D60D8B"/>
    <w:rsid w:val="00D60E0B"/>
    <w:rsid w:val="00D60ECD"/>
    <w:rsid w:val="00D60FBB"/>
    <w:rsid w:val="00D6127A"/>
    <w:rsid w:val="00D6132E"/>
    <w:rsid w:val="00D6160B"/>
    <w:rsid w:val="00D61852"/>
    <w:rsid w:val="00D61BB4"/>
    <w:rsid w:val="00D61C0F"/>
    <w:rsid w:val="00D61C85"/>
    <w:rsid w:val="00D620B7"/>
    <w:rsid w:val="00D623B2"/>
    <w:rsid w:val="00D623BD"/>
    <w:rsid w:val="00D62561"/>
    <w:rsid w:val="00D625C5"/>
    <w:rsid w:val="00D6277E"/>
    <w:rsid w:val="00D628DE"/>
    <w:rsid w:val="00D62C81"/>
    <w:rsid w:val="00D62DF2"/>
    <w:rsid w:val="00D63162"/>
    <w:rsid w:val="00D6322C"/>
    <w:rsid w:val="00D632BE"/>
    <w:rsid w:val="00D635C2"/>
    <w:rsid w:val="00D636E2"/>
    <w:rsid w:val="00D638E9"/>
    <w:rsid w:val="00D63C22"/>
    <w:rsid w:val="00D63C5A"/>
    <w:rsid w:val="00D63C99"/>
    <w:rsid w:val="00D63D05"/>
    <w:rsid w:val="00D63F17"/>
    <w:rsid w:val="00D64118"/>
    <w:rsid w:val="00D641CE"/>
    <w:rsid w:val="00D644A6"/>
    <w:rsid w:val="00D647B7"/>
    <w:rsid w:val="00D647F7"/>
    <w:rsid w:val="00D64840"/>
    <w:rsid w:val="00D649F4"/>
    <w:rsid w:val="00D64A74"/>
    <w:rsid w:val="00D64B14"/>
    <w:rsid w:val="00D64E65"/>
    <w:rsid w:val="00D64E8F"/>
    <w:rsid w:val="00D64FD4"/>
    <w:rsid w:val="00D65691"/>
    <w:rsid w:val="00D65770"/>
    <w:rsid w:val="00D65805"/>
    <w:rsid w:val="00D65A9E"/>
    <w:rsid w:val="00D65AC9"/>
    <w:rsid w:val="00D65B29"/>
    <w:rsid w:val="00D65CE0"/>
    <w:rsid w:val="00D65D00"/>
    <w:rsid w:val="00D65D9D"/>
    <w:rsid w:val="00D65E8B"/>
    <w:rsid w:val="00D65F70"/>
    <w:rsid w:val="00D65FF8"/>
    <w:rsid w:val="00D660C8"/>
    <w:rsid w:val="00D66181"/>
    <w:rsid w:val="00D661E4"/>
    <w:rsid w:val="00D6622C"/>
    <w:rsid w:val="00D662B1"/>
    <w:rsid w:val="00D6654C"/>
    <w:rsid w:val="00D66596"/>
    <w:rsid w:val="00D6678C"/>
    <w:rsid w:val="00D667C3"/>
    <w:rsid w:val="00D667D0"/>
    <w:rsid w:val="00D66846"/>
    <w:rsid w:val="00D66ABB"/>
    <w:rsid w:val="00D66C75"/>
    <w:rsid w:val="00D66CFD"/>
    <w:rsid w:val="00D66F2D"/>
    <w:rsid w:val="00D6756F"/>
    <w:rsid w:val="00D67BAD"/>
    <w:rsid w:val="00D67F51"/>
    <w:rsid w:val="00D7029B"/>
    <w:rsid w:val="00D702B1"/>
    <w:rsid w:val="00D703A8"/>
    <w:rsid w:val="00D707EB"/>
    <w:rsid w:val="00D70855"/>
    <w:rsid w:val="00D7092E"/>
    <w:rsid w:val="00D709AB"/>
    <w:rsid w:val="00D70A60"/>
    <w:rsid w:val="00D70BBB"/>
    <w:rsid w:val="00D70C02"/>
    <w:rsid w:val="00D70C5E"/>
    <w:rsid w:val="00D70D18"/>
    <w:rsid w:val="00D70D96"/>
    <w:rsid w:val="00D710F5"/>
    <w:rsid w:val="00D7139F"/>
    <w:rsid w:val="00D713C2"/>
    <w:rsid w:val="00D714D0"/>
    <w:rsid w:val="00D7183E"/>
    <w:rsid w:val="00D71DE3"/>
    <w:rsid w:val="00D71DE8"/>
    <w:rsid w:val="00D71EA9"/>
    <w:rsid w:val="00D71FAE"/>
    <w:rsid w:val="00D7206F"/>
    <w:rsid w:val="00D722B6"/>
    <w:rsid w:val="00D722E8"/>
    <w:rsid w:val="00D72595"/>
    <w:rsid w:val="00D7259B"/>
    <w:rsid w:val="00D7294F"/>
    <w:rsid w:val="00D729B6"/>
    <w:rsid w:val="00D729CC"/>
    <w:rsid w:val="00D72D29"/>
    <w:rsid w:val="00D730AE"/>
    <w:rsid w:val="00D73154"/>
    <w:rsid w:val="00D73268"/>
    <w:rsid w:val="00D73458"/>
    <w:rsid w:val="00D73507"/>
    <w:rsid w:val="00D737FE"/>
    <w:rsid w:val="00D74145"/>
    <w:rsid w:val="00D74599"/>
    <w:rsid w:val="00D745C2"/>
    <w:rsid w:val="00D7483B"/>
    <w:rsid w:val="00D749C4"/>
    <w:rsid w:val="00D74ACB"/>
    <w:rsid w:val="00D74C1F"/>
    <w:rsid w:val="00D74C83"/>
    <w:rsid w:val="00D74D64"/>
    <w:rsid w:val="00D74D9C"/>
    <w:rsid w:val="00D7505C"/>
    <w:rsid w:val="00D75673"/>
    <w:rsid w:val="00D75959"/>
    <w:rsid w:val="00D759F2"/>
    <w:rsid w:val="00D75CE2"/>
    <w:rsid w:val="00D75D62"/>
    <w:rsid w:val="00D75E97"/>
    <w:rsid w:val="00D75FBC"/>
    <w:rsid w:val="00D763D6"/>
    <w:rsid w:val="00D76437"/>
    <w:rsid w:val="00D76603"/>
    <w:rsid w:val="00D76690"/>
    <w:rsid w:val="00D769ED"/>
    <w:rsid w:val="00D76A0F"/>
    <w:rsid w:val="00D76BF6"/>
    <w:rsid w:val="00D76F60"/>
    <w:rsid w:val="00D76FC9"/>
    <w:rsid w:val="00D77045"/>
    <w:rsid w:val="00D770AD"/>
    <w:rsid w:val="00D77163"/>
    <w:rsid w:val="00D77504"/>
    <w:rsid w:val="00D7777F"/>
    <w:rsid w:val="00D7792F"/>
    <w:rsid w:val="00D77F46"/>
    <w:rsid w:val="00D77FA3"/>
    <w:rsid w:val="00D80402"/>
    <w:rsid w:val="00D805B8"/>
    <w:rsid w:val="00D8062A"/>
    <w:rsid w:val="00D806E8"/>
    <w:rsid w:val="00D8070A"/>
    <w:rsid w:val="00D80801"/>
    <w:rsid w:val="00D80807"/>
    <w:rsid w:val="00D808B7"/>
    <w:rsid w:val="00D8096C"/>
    <w:rsid w:val="00D809D2"/>
    <w:rsid w:val="00D80B02"/>
    <w:rsid w:val="00D80BA0"/>
    <w:rsid w:val="00D80E6F"/>
    <w:rsid w:val="00D80F05"/>
    <w:rsid w:val="00D81143"/>
    <w:rsid w:val="00D8114C"/>
    <w:rsid w:val="00D8160E"/>
    <w:rsid w:val="00D81792"/>
    <w:rsid w:val="00D8182D"/>
    <w:rsid w:val="00D81989"/>
    <w:rsid w:val="00D81A07"/>
    <w:rsid w:val="00D81BC1"/>
    <w:rsid w:val="00D81C97"/>
    <w:rsid w:val="00D81CA4"/>
    <w:rsid w:val="00D81CBE"/>
    <w:rsid w:val="00D81E86"/>
    <w:rsid w:val="00D82502"/>
    <w:rsid w:val="00D82764"/>
    <w:rsid w:val="00D82768"/>
    <w:rsid w:val="00D82854"/>
    <w:rsid w:val="00D82965"/>
    <w:rsid w:val="00D82BA3"/>
    <w:rsid w:val="00D83585"/>
    <w:rsid w:val="00D83641"/>
    <w:rsid w:val="00D83670"/>
    <w:rsid w:val="00D836B3"/>
    <w:rsid w:val="00D84110"/>
    <w:rsid w:val="00D84111"/>
    <w:rsid w:val="00D843AA"/>
    <w:rsid w:val="00D843FB"/>
    <w:rsid w:val="00D84487"/>
    <w:rsid w:val="00D8475E"/>
    <w:rsid w:val="00D84802"/>
    <w:rsid w:val="00D848B2"/>
    <w:rsid w:val="00D8495F"/>
    <w:rsid w:val="00D84B97"/>
    <w:rsid w:val="00D84BAE"/>
    <w:rsid w:val="00D84C02"/>
    <w:rsid w:val="00D84C15"/>
    <w:rsid w:val="00D84C28"/>
    <w:rsid w:val="00D84CB1"/>
    <w:rsid w:val="00D84CD0"/>
    <w:rsid w:val="00D850A0"/>
    <w:rsid w:val="00D8510D"/>
    <w:rsid w:val="00D8550F"/>
    <w:rsid w:val="00D85789"/>
    <w:rsid w:val="00D85998"/>
    <w:rsid w:val="00D85ABE"/>
    <w:rsid w:val="00D85CC0"/>
    <w:rsid w:val="00D85D38"/>
    <w:rsid w:val="00D85F16"/>
    <w:rsid w:val="00D85F83"/>
    <w:rsid w:val="00D860A6"/>
    <w:rsid w:val="00D86407"/>
    <w:rsid w:val="00D8643C"/>
    <w:rsid w:val="00D86487"/>
    <w:rsid w:val="00D8658C"/>
    <w:rsid w:val="00D865F7"/>
    <w:rsid w:val="00D8674B"/>
    <w:rsid w:val="00D86766"/>
    <w:rsid w:val="00D8691F"/>
    <w:rsid w:val="00D8699F"/>
    <w:rsid w:val="00D86A02"/>
    <w:rsid w:val="00D86B48"/>
    <w:rsid w:val="00D86C06"/>
    <w:rsid w:val="00D86D77"/>
    <w:rsid w:val="00D86F5A"/>
    <w:rsid w:val="00D86FA4"/>
    <w:rsid w:val="00D87147"/>
    <w:rsid w:val="00D874A1"/>
    <w:rsid w:val="00D8782C"/>
    <w:rsid w:val="00D87863"/>
    <w:rsid w:val="00D87885"/>
    <w:rsid w:val="00D87954"/>
    <w:rsid w:val="00D87C8A"/>
    <w:rsid w:val="00D87D59"/>
    <w:rsid w:val="00D87D6F"/>
    <w:rsid w:val="00D87E35"/>
    <w:rsid w:val="00D87E62"/>
    <w:rsid w:val="00D902E6"/>
    <w:rsid w:val="00D904F7"/>
    <w:rsid w:val="00D9061E"/>
    <w:rsid w:val="00D9085A"/>
    <w:rsid w:val="00D90976"/>
    <w:rsid w:val="00D909C9"/>
    <w:rsid w:val="00D90A58"/>
    <w:rsid w:val="00D90FCB"/>
    <w:rsid w:val="00D91163"/>
    <w:rsid w:val="00D911AE"/>
    <w:rsid w:val="00D911D7"/>
    <w:rsid w:val="00D9125B"/>
    <w:rsid w:val="00D913BC"/>
    <w:rsid w:val="00D913C6"/>
    <w:rsid w:val="00D9178E"/>
    <w:rsid w:val="00D9188C"/>
    <w:rsid w:val="00D91A0D"/>
    <w:rsid w:val="00D91A9A"/>
    <w:rsid w:val="00D91BA9"/>
    <w:rsid w:val="00D91C1D"/>
    <w:rsid w:val="00D91DE1"/>
    <w:rsid w:val="00D91F43"/>
    <w:rsid w:val="00D91F79"/>
    <w:rsid w:val="00D92052"/>
    <w:rsid w:val="00D922BD"/>
    <w:rsid w:val="00D92317"/>
    <w:rsid w:val="00D92446"/>
    <w:rsid w:val="00D9279A"/>
    <w:rsid w:val="00D92812"/>
    <w:rsid w:val="00D92876"/>
    <w:rsid w:val="00D92E17"/>
    <w:rsid w:val="00D92E69"/>
    <w:rsid w:val="00D92E97"/>
    <w:rsid w:val="00D93029"/>
    <w:rsid w:val="00D937C9"/>
    <w:rsid w:val="00D93F67"/>
    <w:rsid w:val="00D94591"/>
    <w:rsid w:val="00D94798"/>
    <w:rsid w:val="00D94ACC"/>
    <w:rsid w:val="00D94DB7"/>
    <w:rsid w:val="00D94DEA"/>
    <w:rsid w:val="00D94EE0"/>
    <w:rsid w:val="00D94FC5"/>
    <w:rsid w:val="00D95010"/>
    <w:rsid w:val="00D95154"/>
    <w:rsid w:val="00D9525D"/>
    <w:rsid w:val="00D95409"/>
    <w:rsid w:val="00D95898"/>
    <w:rsid w:val="00D95ACF"/>
    <w:rsid w:val="00D95F00"/>
    <w:rsid w:val="00D95FBE"/>
    <w:rsid w:val="00D960F2"/>
    <w:rsid w:val="00D961AD"/>
    <w:rsid w:val="00D96567"/>
    <w:rsid w:val="00D966B5"/>
    <w:rsid w:val="00D96904"/>
    <w:rsid w:val="00D96BF8"/>
    <w:rsid w:val="00D96E43"/>
    <w:rsid w:val="00D96F5F"/>
    <w:rsid w:val="00D97443"/>
    <w:rsid w:val="00D97771"/>
    <w:rsid w:val="00D97A11"/>
    <w:rsid w:val="00D97A3C"/>
    <w:rsid w:val="00D97CB1"/>
    <w:rsid w:val="00D97CFA"/>
    <w:rsid w:val="00D97E0E"/>
    <w:rsid w:val="00D97E18"/>
    <w:rsid w:val="00D97EB2"/>
    <w:rsid w:val="00DA0340"/>
    <w:rsid w:val="00DA0345"/>
    <w:rsid w:val="00DA03F7"/>
    <w:rsid w:val="00DA05E2"/>
    <w:rsid w:val="00DA0931"/>
    <w:rsid w:val="00DA0957"/>
    <w:rsid w:val="00DA09CF"/>
    <w:rsid w:val="00DA0C70"/>
    <w:rsid w:val="00DA0D6F"/>
    <w:rsid w:val="00DA1179"/>
    <w:rsid w:val="00DA16C9"/>
    <w:rsid w:val="00DA180F"/>
    <w:rsid w:val="00DA1BEE"/>
    <w:rsid w:val="00DA1C4E"/>
    <w:rsid w:val="00DA1E1D"/>
    <w:rsid w:val="00DA1FCA"/>
    <w:rsid w:val="00DA1FEA"/>
    <w:rsid w:val="00DA2092"/>
    <w:rsid w:val="00DA20C9"/>
    <w:rsid w:val="00DA2178"/>
    <w:rsid w:val="00DA23D0"/>
    <w:rsid w:val="00DA2677"/>
    <w:rsid w:val="00DA2978"/>
    <w:rsid w:val="00DA30FC"/>
    <w:rsid w:val="00DA3132"/>
    <w:rsid w:val="00DA31E1"/>
    <w:rsid w:val="00DA33DD"/>
    <w:rsid w:val="00DA3452"/>
    <w:rsid w:val="00DA3461"/>
    <w:rsid w:val="00DA34A3"/>
    <w:rsid w:val="00DA368C"/>
    <w:rsid w:val="00DA3920"/>
    <w:rsid w:val="00DA3AB3"/>
    <w:rsid w:val="00DA3AE3"/>
    <w:rsid w:val="00DA3C33"/>
    <w:rsid w:val="00DA3D1A"/>
    <w:rsid w:val="00DA41A0"/>
    <w:rsid w:val="00DA41DC"/>
    <w:rsid w:val="00DA4335"/>
    <w:rsid w:val="00DA438E"/>
    <w:rsid w:val="00DA4394"/>
    <w:rsid w:val="00DA4535"/>
    <w:rsid w:val="00DA4957"/>
    <w:rsid w:val="00DA4A04"/>
    <w:rsid w:val="00DA4CEB"/>
    <w:rsid w:val="00DA4D82"/>
    <w:rsid w:val="00DA51FD"/>
    <w:rsid w:val="00DA52E3"/>
    <w:rsid w:val="00DA554A"/>
    <w:rsid w:val="00DA5849"/>
    <w:rsid w:val="00DA59E0"/>
    <w:rsid w:val="00DA5A13"/>
    <w:rsid w:val="00DA5AB3"/>
    <w:rsid w:val="00DA5ABF"/>
    <w:rsid w:val="00DA5B34"/>
    <w:rsid w:val="00DA5D8D"/>
    <w:rsid w:val="00DA603D"/>
    <w:rsid w:val="00DA6311"/>
    <w:rsid w:val="00DA664F"/>
    <w:rsid w:val="00DA6895"/>
    <w:rsid w:val="00DA6DB9"/>
    <w:rsid w:val="00DA7474"/>
    <w:rsid w:val="00DA754F"/>
    <w:rsid w:val="00DA76B5"/>
    <w:rsid w:val="00DA78AA"/>
    <w:rsid w:val="00DA7C8F"/>
    <w:rsid w:val="00DA7D78"/>
    <w:rsid w:val="00DA7F08"/>
    <w:rsid w:val="00DB03DA"/>
    <w:rsid w:val="00DB0502"/>
    <w:rsid w:val="00DB0872"/>
    <w:rsid w:val="00DB088D"/>
    <w:rsid w:val="00DB0A64"/>
    <w:rsid w:val="00DB0E88"/>
    <w:rsid w:val="00DB1079"/>
    <w:rsid w:val="00DB1093"/>
    <w:rsid w:val="00DB11E3"/>
    <w:rsid w:val="00DB11ED"/>
    <w:rsid w:val="00DB13A7"/>
    <w:rsid w:val="00DB1418"/>
    <w:rsid w:val="00DB17E2"/>
    <w:rsid w:val="00DB182F"/>
    <w:rsid w:val="00DB196D"/>
    <w:rsid w:val="00DB1986"/>
    <w:rsid w:val="00DB1B0D"/>
    <w:rsid w:val="00DB1D1C"/>
    <w:rsid w:val="00DB1F72"/>
    <w:rsid w:val="00DB2367"/>
    <w:rsid w:val="00DB249A"/>
    <w:rsid w:val="00DB24D4"/>
    <w:rsid w:val="00DB26B6"/>
    <w:rsid w:val="00DB27B9"/>
    <w:rsid w:val="00DB28E2"/>
    <w:rsid w:val="00DB2B17"/>
    <w:rsid w:val="00DB2B72"/>
    <w:rsid w:val="00DB2E42"/>
    <w:rsid w:val="00DB30DF"/>
    <w:rsid w:val="00DB33DE"/>
    <w:rsid w:val="00DB359A"/>
    <w:rsid w:val="00DB3752"/>
    <w:rsid w:val="00DB3788"/>
    <w:rsid w:val="00DB38EE"/>
    <w:rsid w:val="00DB3B02"/>
    <w:rsid w:val="00DB3E1F"/>
    <w:rsid w:val="00DB3FED"/>
    <w:rsid w:val="00DB404B"/>
    <w:rsid w:val="00DB412B"/>
    <w:rsid w:val="00DB428B"/>
    <w:rsid w:val="00DB4397"/>
    <w:rsid w:val="00DB4573"/>
    <w:rsid w:val="00DB459E"/>
    <w:rsid w:val="00DB472B"/>
    <w:rsid w:val="00DB48DE"/>
    <w:rsid w:val="00DB4990"/>
    <w:rsid w:val="00DB4D4A"/>
    <w:rsid w:val="00DB508B"/>
    <w:rsid w:val="00DB51B0"/>
    <w:rsid w:val="00DB51C0"/>
    <w:rsid w:val="00DB5200"/>
    <w:rsid w:val="00DB54C7"/>
    <w:rsid w:val="00DB565C"/>
    <w:rsid w:val="00DB5810"/>
    <w:rsid w:val="00DB5815"/>
    <w:rsid w:val="00DB59BC"/>
    <w:rsid w:val="00DB5B90"/>
    <w:rsid w:val="00DB5E83"/>
    <w:rsid w:val="00DB5FFF"/>
    <w:rsid w:val="00DB60E3"/>
    <w:rsid w:val="00DB6148"/>
    <w:rsid w:val="00DB66B9"/>
    <w:rsid w:val="00DB69E9"/>
    <w:rsid w:val="00DB6A24"/>
    <w:rsid w:val="00DB6E3D"/>
    <w:rsid w:val="00DB6E4C"/>
    <w:rsid w:val="00DB6FEE"/>
    <w:rsid w:val="00DB7064"/>
    <w:rsid w:val="00DB749F"/>
    <w:rsid w:val="00DB74EE"/>
    <w:rsid w:val="00DB7A45"/>
    <w:rsid w:val="00DB7B1E"/>
    <w:rsid w:val="00DB7BB2"/>
    <w:rsid w:val="00DB7BF0"/>
    <w:rsid w:val="00DB7D18"/>
    <w:rsid w:val="00DB7DE8"/>
    <w:rsid w:val="00DB7F2F"/>
    <w:rsid w:val="00DB7FBD"/>
    <w:rsid w:val="00DC015B"/>
    <w:rsid w:val="00DC02D4"/>
    <w:rsid w:val="00DC056D"/>
    <w:rsid w:val="00DC0804"/>
    <w:rsid w:val="00DC0B8E"/>
    <w:rsid w:val="00DC0E4D"/>
    <w:rsid w:val="00DC0EE7"/>
    <w:rsid w:val="00DC15C5"/>
    <w:rsid w:val="00DC193E"/>
    <w:rsid w:val="00DC1AE8"/>
    <w:rsid w:val="00DC1B39"/>
    <w:rsid w:val="00DC1BF6"/>
    <w:rsid w:val="00DC1DF7"/>
    <w:rsid w:val="00DC219B"/>
    <w:rsid w:val="00DC2982"/>
    <w:rsid w:val="00DC2BB5"/>
    <w:rsid w:val="00DC2CD6"/>
    <w:rsid w:val="00DC2DB7"/>
    <w:rsid w:val="00DC2E3F"/>
    <w:rsid w:val="00DC2EA7"/>
    <w:rsid w:val="00DC2F4C"/>
    <w:rsid w:val="00DC3128"/>
    <w:rsid w:val="00DC31B5"/>
    <w:rsid w:val="00DC3417"/>
    <w:rsid w:val="00DC3499"/>
    <w:rsid w:val="00DC3596"/>
    <w:rsid w:val="00DC38F9"/>
    <w:rsid w:val="00DC3BA7"/>
    <w:rsid w:val="00DC3C14"/>
    <w:rsid w:val="00DC3D10"/>
    <w:rsid w:val="00DC40B1"/>
    <w:rsid w:val="00DC4350"/>
    <w:rsid w:val="00DC43D2"/>
    <w:rsid w:val="00DC45B8"/>
    <w:rsid w:val="00DC4639"/>
    <w:rsid w:val="00DC4677"/>
    <w:rsid w:val="00DC49CE"/>
    <w:rsid w:val="00DC4A26"/>
    <w:rsid w:val="00DC4B43"/>
    <w:rsid w:val="00DC4E79"/>
    <w:rsid w:val="00DC5171"/>
    <w:rsid w:val="00DC52E8"/>
    <w:rsid w:val="00DC5332"/>
    <w:rsid w:val="00DC547E"/>
    <w:rsid w:val="00DC54C5"/>
    <w:rsid w:val="00DC554F"/>
    <w:rsid w:val="00DC57E2"/>
    <w:rsid w:val="00DC59A1"/>
    <w:rsid w:val="00DC5A21"/>
    <w:rsid w:val="00DC5AA5"/>
    <w:rsid w:val="00DC5DE8"/>
    <w:rsid w:val="00DC6140"/>
    <w:rsid w:val="00DC63A6"/>
    <w:rsid w:val="00DC67A8"/>
    <w:rsid w:val="00DC67B3"/>
    <w:rsid w:val="00DC6A4F"/>
    <w:rsid w:val="00DC6F5A"/>
    <w:rsid w:val="00DC7028"/>
    <w:rsid w:val="00DC705B"/>
    <w:rsid w:val="00DC7254"/>
    <w:rsid w:val="00DC72EE"/>
    <w:rsid w:val="00DC7886"/>
    <w:rsid w:val="00DC7DEF"/>
    <w:rsid w:val="00DC7E5E"/>
    <w:rsid w:val="00DD0321"/>
    <w:rsid w:val="00DD03D8"/>
    <w:rsid w:val="00DD0541"/>
    <w:rsid w:val="00DD0716"/>
    <w:rsid w:val="00DD0779"/>
    <w:rsid w:val="00DD0790"/>
    <w:rsid w:val="00DD0AAD"/>
    <w:rsid w:val="00DD0D2B"/>
    <w:rsid w:val="00DD0D42"/>
    <w:rsid w:val="00DD0D9D"/>
    <w:rsid w:val="00DD1106"/>
    <w:rsid w:val="00DD1132"/>
    <w:rsid w:val="00DD11D5"/>
    <w:rsid w:val="00DD1414"/>
    <w:rsid w:val="00DD1622"/>
    <w:rsid w:val="00DD17F0"/>
    <w:rsid w:val="00DD18CB"/>
    <w:rsid w:val="00DD2150"/>
    <w:rsid w:val="00DD21B8"/>
    <w:rsid w:val="00DD21C6"/>
    <w:rsid w:val="00DD2504"/>
    <w:rsid w:val="00DD28FA"/>
    <w:rsid w:val="00DD29ED"/>
    <w:rsid w:val="00DD2A34"/>
    <w:rsid w:val="00DD2CCC"/>
    <w:rsid w:val="00DD2D81"/>
    <w:rsid w:val="00DD2E1C"/>
    <w:rsid w:val="00DD2E3B"/>
    <w:rsid w:val="00DD2EA0"/>
    <w:rsid w:val="00DD2ECC"/>
    <w:rsid w:val="00DD2F4A"/>
    <w:rsid w:val="00DD30F2"/>
    <w:rsid w:val="00DD3651"/>
    <w:rsid w:val="00DD37B2"/>
    <w:rsid w:val="00DD37BF"/>
    <w:rsid w:val="00DD3AD6"/>
    <w:rsid w:val="00DD3DF6"/>
    <w:rsid w:val="00DD401F"/>
    <w:rsid w:val="00DD4683"/>
    <w:rsid w:val="00DD46BD"/>
    <w:rsid w:val="00DD47EB"/>
    <w:rsid w:val="00DD4A89"/>
    <w:rsid w:val="00DD4BDA"/>
    <w:rsid w:val="00DD4BE3"/>
    <w:rsid w:val="00DD5261"/>
    <w:rsid w:val="00DD52F7"/>
    <w:rsid w:val="00DD5548"/>
    <w:rsid w:val="00DD587D"/>
    <w:rsid w:val="00DD58A5"/>
    <w:rsid w:val="00DD5D34"/>
    <w:rsid w:val="00DD5FF3"/>
    <w:rsid w:val="00DD61FA"/>
    <w:rsid w:val="00DD6244"/>
    <w:rsid w:val="00DD6291"/>
    <w:rsid w:val="00DD66B1"/>
    <w:rsid w:val="00DD66E8"/>
    <w:rsid w:val="00DD692B"/>
    <w:rsid w:val="00DD696A"/>
    <w:rsid w:val="00DD6A89"/>
    <w:rsid w:val="00DD6CEB"/>
    <w:rsid w:val="00DD6F3B"/>
    <w:rsid w:val="00DD7160"/>
    <w:rsid w:val="00DD7256"/>
    <w:rsid w:val="00DD74AB"/>
    <w:rsid w:val="00DD76C5"/>
    <w:rsid w:val="00DD7B78"/>
    <w:rsid w:val="00DD7D25"/>
    <w:rsid w:val="00DE0042"/>
    <w:rsid w:val="00DE068E"/>
    <w:rsid w:val="00DE0A8C"/>
    <w:rsid w:val="00DE0AA9"/>
    <w:rsid w:val="00DE1050"/>
    <w:rsid w:val="00DE1173"/>
    <w:rsid w:val="00DE128A"/>
    <w:rsid w:val="00DE13F6"/>
    <w:rsid w:val="00DE1AFB"/>
    <w:rsid w:val="00DE1B6D"/>
    <w:rsid w:val="00DE2071"/>
    <w:rsid w:val="00DE248B"/>
    <w:rsid w:val="00DE2579"/>
    <w:rsid w:val="00DE2645"/>
    <w:rsid w:val="00DE267F"/>
    <w:rsid w:val="00DE26E4"/>
    <w:rsid w:val="00DE2965"/>
    <w:rsid w:val="00DE29C3"/>
    <w:rsid w:val="00DE2DD7"/>
    <w:rsid w:val="00DE2F18"/>
    <w:rsid w:val="00DE30F8"/>
    <w:rsid w:val="00DE30FB"/>
    <w:rsid w:val="00DE3290"/>
    <w:rsid w:val="00DE32FC"/>
    <w:rsid w:val="00DE34F9"/>
    <w:rsid w:val="00DE3539"/>
    <w:rsid w:val="00DE36B6"/>
    <w:rsid w:val="00DE37B6"/>
    <w:rsid w:val="00DE38A9"/>
    <w:rsid w:val="00DE3EB5"/>
    <w:rsid w:val="00DE3F59"/>
    <w:rsid w:val="00DE40B3"/>
    <w:rsid w:val="00DE41F4"/>
    <w:rsid w:val="00DE484A"/>
    <w:rsid w:val="00DE4BE5"/>
    <w:rsid w:val="00DE5275"/>
    <w:rsid w:val="00DE53A3"/>
    <w:rsid w:val="00DE56D2"/>
    <w:rsid w:val="00DE57B9"/>
    <w:rsid w:val="00DE5873"/>
    <w:rsid w:val="00DE5A5F"/>
    <w:rsid w:val="00DE5E01"/>
    <w:rsid w:val="00DE5E33"/>
    <w:rsid w:val="00DE5F8B"/>
    <w:rsid w:val="00DE605E"/>
    <w:rsid w:val="00DE6302"/>
    <w:rsid w:val="00DE63B3"/>
    <w:rsid w:val="00DE6430"/>
    <w:rsid w:val="00DE65AB"/>
    <w:rsid w:val="00DE686F"/>
    <w:rsid w:val="00DE68EE"/>
    <w:rsid w:val="00DE693E"/>
    <w:rsid w:val="00DE6A2B"/>
    <w:rsid w:val="00DE6A36"/>
    <w:rsid w:val="00DE6A86"/>
    <w:rsid w:val="00DE6AF0"/>
    <w:rsid w:val="00DE6D60"/>
    <w:rsid w:val="00DE7063"/>
    <w:rsid w:val="00DE736B"/>
    <w:rsid w:val="00DE7987"/>
    <w:rsid w:val="00DE7A4A"/>
    <w:rsid w:val="00DE7DA3"/>
    <w:rsid w:val="00DE7F75"/>
    <w:rsid w:val="00DF00C4"/>
    <w:rsid w:val="00DF01EC"/>
    <w:rsid w:val="00DF0298"/>
    <w:rsid w:val="00DF0527"/>
    <w:rsid w:val="00DF0639"/>
    <w:rsid w:val="00DF074F"/>
    <w:rsid w:val="00DF0A86"/>
    <w:rsid w:val="00DF0B2B"/>
    <w:rsid w:val="00DF0C6D"/>
    <w:rsid w:val="00DF0F65"/>
    <w:rsid w:val="00DF12A2"/>
    <w:rsid w:val="00DF1431"/>
    <w:rsid w:val="00DF1791"/>
    <w:rsid w:val="00DF189A"/>
    <w:rsid w:val="00DF2143"/>
    <w:rsid w:val="00DF2337"/>
    <w:rsid w:val="00DF2635"/>
    <w:rsid w:val="00DF268F"/>
    <w:rsid w:val="00DF26FB"/>
    <w:rsid w:val="00DF2795"/>
    <w:rsid w:val="00DF2866"/>
    <w:rsid w:val="00DF2919"/>
    <w:rsid w:val="00DF2932"/>
    <w:rsid w:val="00DF294B"/>
    <w:rsid w:val="00DF2955"/>
    <w:rsid w:val="00DF29C4"/>
    <w:rsid w:val="00DF2AB1"/>
    <w:rsid w:val="00DF2AEB"/>
    <w:rsid w:val="00DF2B33"/>
    <w:rsid w:val="00DF2B65"/>
    <w:rsid w:val="00DF2D58"/>
    <w:rsid w:val="00DF3111"/>
    <w:rsid w:val="00DF3321"/>
    <w:rsid w:val="00DF336B"/>
    <w:rsid w:val="00DF361F"/>
    <w:rsid w:val="00DF375C"/>
    <w:rsid w:val="00DF39B7"/>
    <w:rsid w:val="00DF3A01"/>
    <w:rsid w:val="00DF3D4C"/>
    <w:rsid w:val="00DF3F8A"/>
    <w:rsid w:val="00DF4017"/>
    <w:rsid w:val="00DF40E7"/>
    <w:rsid w:val="00DF4405"/>
    <w:rsid w:val="00DF4BF4"/>
    <w:rsid w:val="00DF4C04"/>
    <w:rsid w:val="00DF4DDD"/>
    <w:rsid w:val="00DF4E2C"/>
    <w:rsid w:val="00DF4FA1"/>
    <w:rsid w:val="00DF4FE1"/>
    <w:rsid w:val="00DF501D"/>
    <w:rsid w:val="00DF55B1"/>
    <w:rsid w:val="00DF5670"/>
    <w:rsid w:val="00DF570F"/>
    <w:rsid w:val="00DF5930"/>
    <w:rsid w:val="00DF59EE"/>
    <w:rsid w:val="00DF5BE5"/>
    <w:rsid w:val="00DF5E91"/>
    <w:rsid w:val="00DF5F05"/>
    <w:rsid w:val="00DF62A2"/>
    <w:rsid w:val="00DF698E"/>
    <w:rsid w:val="00DF6AB2"/>
    <w:rsid w:val="00DF6C0F"/>
    <w:rsid w:val="00DF6D4A"/>
    <w:rsid w:val="00DF6E91"/>
    <w:rsid w:val="00DF6ED2"/>
    <w:rsid w:val="00DF73B7"/>
    <w:rsid w:val="00DF7492"/>
    <w:rsid w:val="00DF75AB"/>
    <w:rsid w:val="00DF7A4E"/>
    <w:rsid w:val="00DF7B73"/>
    <w:rsid w:val="00DF7B90"/>
    <w:rsid w:val="00E0002B"/>
    <w:rsid w:val="00E00196"/>
    <w:rsid w:val="00E00545"/>
    <w:rsid w:val="00E00609"/>
    <w:rsid w:val="00E00A53"/>
    <w:rsid w:val="00E00BB7"/>
    <w:rsid w:val="00E00BE0"/>
    <w:rsid w:val="00E00CFA"/>
    <w:rsid w:val="00E00D47"/>
    <w:rsid w:val="00E00D96"/>
    <w:rsid w:val="00E00D9C"/>
    <w:rsid w:val="00E00ED5"/>
    <w:rsid w:val="00E0112E"/>
    <w:rsid w:val="00E01238"/>
    <w:rsid w:val="00E01601"/>
    <w:rsid w:val="00E01686"/>
    <w:rsid w:val="00E016D3"/>
    <w:rsid w:val="00E01845"/>
    <w:rsid w:val="00E01B13"/>
    <w:rsid w:val="00E01CF3"/>
    <w:rsid w:val="00E01FAD"/>
    <w:rsid w:val="00E02207"/>
    <w:rsid w:val="00E025C6"/>
    <w:rsid w:val="00E026AB"/>
    <w:rsid w:val="00E029A6"/>
    <w:rsid w:val="00E02C9D"/>
    <w:rsid w:val="00E02D68"/>
    <w:rsid w:val="00E03443"/>
    <w:rsid w:val="00E0373B"/>
    <w:rsid w:val="00E039DB"/>
    <w:rsid w:val="00E03AAB"/>
    <w:rsid w:val="00E03C97"/>
    <w:rsid w:val="00E03E53"/>
    <w:rsid w:val="00E04054"/>
    <w:rsid w:val="00E04507"/>
    <w:rsid w:val="00E047E2"/>
    <w:rsid w:val="00E048F1"/>
    <w:rsid w:val="00E04B16"/>
    <w:rsid w:val="00E04B6D"/>
    <w:rsid w:val="00E04D5B"/>
    <w:rsid w:val="00E04E2B"/>
    <w:rsid w:val="00E04E81"/>
    <w:rsid w:val="00E04ED8"/>
    <w:rsid w:val="00E04EEB"/>
    <w:rsid w:val="00E04F4F"/>
    <w:rsid w:val="00E05016"/>
    <w:rsid w:val="00E050F4"/>
    <w:rsid w:val="00E051A4"/>
    <w:rsid w:val="00E051C2"/>
    <w:rsid w:val="00E0525A"/>
    <w:rsid w:val="00E0526F"/>
    <w:rsid w:val="00E05316"/>
    <w:rsid w:val="00E053FD"/>
    <w:rsid w:val="00E05587"/>
    <w:rsid w:val="00E056CB"/>
    <w:rsid w:val="00E05732"/>
    <w:rsid w:val="00E057D9"/>
    <w:rsid w:val="00E05977"/>
    <w:rsid w:val="00E05AC8"/>
    <w:rsid w:val="00E05ACD"/>
    <w:rsid w:val="00E05AD4"/>
    <w:rsid w:val="00E05D6A"/>
    <w:rsid w:val="00E06071"/>
    <w:rsid w:val="00E06124"/>
    <w:rsid w:val="00E061B9"/>
    <w:rsid w:val="00E064CC"/>
    <w:rsid w:val="00E069C0"/>
    <w:rsid w:val="00E06AE1"/>
    <w:rsid w:val="00E06BA9"/>
    <w:rsid w:val="00E06C05"/>
    <w:rsid w:val="00E06C8A"/>
    <w:rsid w:val="00E06D22"/>
    <w:rsid w:val="00E06EFC"/>
    <w:rsid w:val="00E06F2C"/>
    <w:rsid w:val="00E06F63"/>
    <w:rsid w:val="00E070F8"/>
    <w:rsid w:val="00E07193"/>
    <w:rsid w:val="00E071E3"/>
    <w:rsid w:val="00E07232"/>
    <w:rsid w:val="00E0752E"/>
    <w:rsid w:val="00E07548"/>
    <w:rsid w:val="00E076BC"/>
    <w:rsid w:val="00E0781D"/>
    <w:rsid w:val="00E078DA"/>
    <w:rsid w:val="00E078DF"/>
    <w:rsid w:val="00E079AB"/>
    <w:rsid w:val="00E0FEFF"/>
    <w:rsid w:val="00E10069"/>
    <w:rsid w:val="00E10071"/>
    <w:rsid w:val="00E101E7"/>
    <w:rsid w:val="00E10371"/>
    <w:rsid w:val="00E106B8"/>
    <w:rsid w:val="00E10A58"/>
    <w:rsid w:val="00E10B30"/>
    <w:rsid w:val="00E10B59"/>
    <w:rsid w:val="00E10BF6"/>
    <w:rsid w:val="00E10C27"/>
    <w:rsid w:val="00E10CC5"/>
    <w:rsid w:val="00E10D80"/>
    <w:rsid w:val="00E10F41"/>
    <w:rsid w:val="00E11105"/>
    <w:rsid w:val="00E111D0"/>
    <w:rsid w:val="00E111D7"/>
    <w:rsid w:val="00E1136F"/>
    <w:rsid w:val="00E1148F"/>
    <w:rsid w:val="00E1176C"/>
    <w:rsid w:val="00E11773"/>
    <w:rsid w:val="00E118DF"/>
    <w:rsid w:val="00E11DAF"/>
    <w:rsid w:val="00E11F10"/>
    <w:rsid w:val="00E11F24"/>
    <w:rsid w:val="00E1231E"/>
    <w:rsid w:val="00E126F9"/>
    <w:rsid w:val="00E12BF9"/>
    <w:rsid w:val="00E12D2E"/>
    <w:rsid w:val="00E13389"/>
    <w:rsid w:val="00E13407"/>
    <w:rsid w:val="00E135DD"/>
    <w:rsid w:val="00E1375F"/>
    <w:rsid w:val="00E13768"/>
    <w:rsid w:val="00E1391E"/>
    <w:rsid w:val="00E13A4D"/>
    <w:rsid w:val="00E13CC8"/>
    <w:rsid w:val="00E13D53"/>
    <w:rsid w:val="00E13DD4"/>
    <w:rsid w:val="00E13E18"/>
    <w:rsid w:val="00E13E9A"/>
    <w:rsid w:val="00E13F8B"/>
    <w:rsid w:val="00E141B7"/>
    <w:rsid w:val="00E1421B"/>
    <w:rsid w:val="00E1431F"/>
    <w:rsid w:val="00E14343"/>
    <w:rsid w:val="00E1478F"/>
    <w:rsid w:val="00E1483C"/>
    <w:rsid w:val="00E14863"/>
    <w:rsid w:val="00E149B6"/>
    <w:rsid w:val="00E149D6"/>
    <w:rsid w:val="00E14A78"/>
    <w:rsid w:val="00E14CA9"/>
    <w:rsid w:val="00E1501A"/>
    <w:rsid w:val="00E152FE"/>
    <w:rsid w:val="00E1540D"/>
    <w:rsid w:val="00E15973"/>
    <w:rsid w:val="00E15A71"/>
    <w:rsid w:val="00E15A83"/>
    <w:rsid w:val="00E15AE5"/>
    <w:rsid w:val="00E15B9F"/>
    <w:rsid w:val="00E15BAA"/>
    <w:rsid w:val="00E15DE5"/>
    <w:rsid w:val="00E16095"/>
    <w:rsid w:val="00E16375"/>
    <w:rsid w:val="00E16420"/>
    <w:rsid w:val="00E16463"/>
    <w:rsid w:val="00E16815"/>
    <w:rsid w:val="00E16BE9"/>
    <w:rsid w:val="00E16CFA"/>
    <w:rsid w:val="00E17555"/>
    <w:rsid w:val="00E1765C"/>
    <w:rsid w:val="00E177ED"/>
    <w:rsid w:val="00E17820"/>
    <w:rsid w:val="00E17836"/>
    <w:rsid w:val="00E1786D"/>
    <w:rsid w:val="00E17CCD"/>
    <w:rsid w:val="00E17EA1"/>
    <w:rsid w:val="00E17EAF"/>
    <w:rsid w:val="00E202AA"/>
    <w:rsid w:val="00E20446"/>
    <w:rsid w:val="00E20626"/>
    <w:rsid w:val="00E20658"/>
    <w:rsid w:val="00E20BEB"/>
    <w:rsid w:val="00E20C16"/>
    <w:rsid w:val="00E20E0D"/>
    <w:rsid w:val="00E210B6"/>
    <w:rsid w:val="00E2113B"/>
    <w:rsid w:val="00E21250"/>
    <w:rsid w:val="00E21338"/>
    <w:rsid w:val="00E21557"/>
    <w:rsid w:val="00E2158B"/>
    <w:rsid w:val="00E215D4"/>
    <w:rsid w:val="00E2182C"/>
    <w:rsid w:val="00E2197E"/>
    <w:rsid w:val="00E21A5C"/>
    <w:rsid w:val="00E21C12"/>
    <w:rsid w:val="00E21F4F"/>
    <w:rsid w:val="00E22236"/>
    <w:rsid w:val="00E2233D"/>
    <w:rsid w:val="00E22490"/>
    <w:rsid w:val="00E22555"/>
    <w:rsid w:val="00E22604"/>
    <w:rsid w:val="00E228CC"/>
    <w:rsid w:val="00E229D1"/>
    <w:rsid w:val="00E22DBD"/>
    <w:rsid w:val="00E22E72"/>
    <w:rsid w:val="00E22FCE"/>
    <w:rsid w:val="00E2312E"/>
    <w:rsid w:val="00E2313D"/>
    <w:rsid w:val="00E23228"/>
    <w:rsid w:val="00E23A2D"/>
    <w:rsid w:val="00E23B7E"/>
    <w:rsid w:val="00E23C4D"/>
    <w:rsid w:val="00E23FB3"/>
    <w:rsid w:val="00E240FD"/>
    <w:rsid w:val="00E24656"/>
    <w:rsid w:val="00E248CB"/>
    <w:rsid w:val="00E24932"/>
    <w:rsid w:val="00E24A2E"/>
    <w:rsid w:val="00E24B8C"/>
    <w:rsid w:val="00E24E24"/>
    <w:rsid w:val="00E2551F"/>
    <w:rsid w:val="00E255C7"/>
    <w:rsid w:val="00E25735"/>
    <w:rsid w:val="00E25788"/>
    <w:rsid w:val="00E2584F"/>
    <w:rsid w:val="00E25C49"/>
    <w:rsid w:val="00E25E53"/>
    <w:rsid w:val="00E25E8E"/>
    <w:rsid w:val="00E25EA4"/>
    <w:rsid w:val="00E26012"/>
    <w:rsid w:val="00E2609E"/>
    <w:rsid w:val="00E260E6"/>
    <w:rsid w:val="00E2624A"/>
    <w:rsid w:val="00E2638C"/>
    <w:rsid w:val="00E263CF"/>
    <w:rsid w:val="00E265FC"/>
    <w:rsid w:val="00E2667F"/>
    <w:rsid w:val="00E266B4"/>
    <w:rsid w:val="00E2673F"/>
    <w:rsid w:val="00E26EBF"/>
    <w:rsid w:val="00E271C6"/>
    <w:rsid w:val="00E27323"/>
    <w:rsid w:val="00E27927"/>
    <w:rsid w:val="00E27B5F"/>
    <w:rsid w:val="00E27D2F"/>
    <w:rsid w:val="00E27DA1"/>
    <w:rsid w:val="00E27FAD"/>
    <w:rsid w:val="00E301F9"/>
    <w:rsid w:val="00E30355"/>
    <w:rsid w:val="00E303C2"/>
    <w:rsid w:val="00E307F9"/>
    <w:rsid w:val="00E30924"/>
    <w:rsid w:val="00E30A1A"/>
    <w:rsid w:val="00E30A5B"/>
    <w:rsid w:val="00E30E1B"/>
    <w:rsid w:val="00E30F1B"/>
    <w:rsid w:val="00E30FFF"/>
    <w:rsid w:val="00E315A3"/>
    <w:rsid w:val="00E318F9"/>
    <w:rsid w:val="00E31A19"/>
    <w:rsid w:val="00E31B39"/>
    <w:rsid w:val="00E31C23"/>
    <w:rsid w:val="00E31D48"/>
    <w:rsid w:val="00E31FD4"/>
    <w:rsid w:val="00E32046"/>
    <w:rsid w:val="00E32619"/>
    <w:rsid w:val="00E326A2"/>
    <w:rsid w:val="00E32712"/>
    <w:rsid w:val="00E3279C"/>
    <w:rsid w:val="00E3286D"/>
    <w:rsid w:val="00E328F4"/>
    <w:rsid w:val="00E32A06"/>
    <w:rsid w:val="00E32B2D"/>
    <w:rsid w:val="00E32DC6"/>
    <w:rsid w:val="00E32E2B"/>
    <w:rsid w:val="00E32EC0"/>
    <w:rsid w:val="00E330F7"/>
    <w:rsid w:val="00E33125"/>
    <w:rsid w:val="00E332C4"/>
    <w:rsid w:val="00E334DE"/>
    <w:rsid w:val="00E33553"/>
    <w:rsid w:val="00E33725"/>
    <w:rsid w:val="00E3373D"/>
    <w:rsid w:val="00E33917"/>
    <w:rsid w:val="00E33BEB"/>
    <w:rsid w:val="00E33E38"/>
    <w:rsid w:val="00E33E5D"/>
    <w:rsid w:val="00E34032"/>
    <w:rsid w:val="00E34358"/>
    <w:rsid w:val="00E3468C"/>
    <w:rsid w:val="00E34703"/>
    <w:rsid w:val="00E34CC5"/>
    <w:rsid w:val="00E34CE3"/>
    <w:rsid w:val="00E34FC7"/>
    <w:rsid w:val="00E35112"/>
    <w:rsid w:val="00E351B1"/>
    <w:rsid w:val="00E352A9"/>
    <w:rsid w:val="00E35892"/>
    <w:rsid w:val="00E35A27"/>
    <w:rsid w:val="00E35C50"/>
    <w:rsid w:val="00E35DF4"/>
    <w:rsid w:val="00E35E7D"/>
    <w:rsid w:val="00E361F4"/>
    <w:rsid w:val="00E365C2"/>
    <w:rsid w:val="00E365D0"/>
    <w:rsid w:val="00E36823"/>
    <w:rsid w:val="00E36A02"/>
    <w:rsid w:val="00E36A90"/>
    <w:rsid w:val="00E36ADC"/>
    <w:rsid w:val="00E36CD5"/>
    <w:rsid w:val="00E36CFE"/>
    <w:rsid w:val="00E36D4D"/>
    <w:rsid w:val="00E37528"/>
    <w:rsid w:val="00E3764D"/>
    <w:rsid w:val="00E3768D"/>
    <w:rsid w:val="00E37728"/>
    <w:rsid w:val="00E379A2"/>
    <w:rsid w:val="00E37A1D"/>
    <w:rsid w:val="00E37A51"/>
    <w:rsid w:val="00E37B12"/>
    <w:rsid w:val="00E37B2F"/>
    <w:rsid w:val="00E37D3B"/>
    <w:rsid w:val="00E40153"/>
    <w:rsid w:val="00E401E4"/>
    <w:rsid w:val="00E40253"/>
    <w:rsid w:val="00E4032A"/>
    <w:rsid w:val="00E4033E"/>
    <w:rsid w:val="00E40353"/>
    <w:rsid w:val="00E4046D"/>
    <w:rsid w:val="00E404A5"/>
    <w:rsid w:val="00E40561"/>
    <w:rsid w:val="00E40B1D"/>
    <w:rsid w:val="00E40F1B"/>
    <w:rsid w:val="00E40FEC"/>
    <w:rsid w:val="00E40FEE"/>
    <w:rsid w:val="00E411DD"/>
    <w:rsid w:val="00E41283"/>
    <w:rsid w:val="00E413BD"/>
    <w:rsid w:val="00E4185B"/>
    <w:rsid w:val="00E41AC4"/>
    <w:rsid w:val="00E41C63"/>
    <w:rsid w:val="00E41E57"/>
    <w:rsid w:val="00E41F88"/>
    <w:rsid w:val="00E42069"/>
    <w:rsid w:val="00E4208D"/>
    <w:rsid w:val="00E420E6"/>
    <w:rsid w:val="00E421F1"/>
    <w:rsid w:val="00E42836"/>
    <w:rsid w:val="00E42B32"/>
    <w:rsid w:val="00E43146"/>
    <w:rsid w:val="00E433C4"/>
    <w:rsid w:val="00E4372F"/>
    <w:rsid w:val="00E43936"/>
    <w:rsid w:val="00E43B2E"/>
    <w:rsid w:val="00E43B8F"/>
    <w:rsid w:val="00E43BE9"/>
    <w:rsid w:val="00E43CE8"/>
    <w:rsid w:val="00E44071"/>
    <w:rsid w:val="00E440EE"/>
    <w:rsid w:val="00E444EA"/>
    <w:rsid w:val="00E44685"/>
    <w:rsid w:val="00E446E4"/>
    <w:rsid w:val="00E4470C"/>
    <w:rsid w:val="00E44761"/>
    <w:rsid w:val="00E44789"/>
    <w:rsid w:val="00E44804"/>
    <w:rsid w:val="00E44842"/>
    <w:rsid w:val="00E44A6E"/>
    <w:rsid w:val="00E44A81"/>
    <w:rsid w:val="00E44C0B"/>
    <w:rsid w:val="00E44CC6"/>
    <w:rsid w:val="00E44CEF"/>
    <w:rsid w:val="00E44D8A"/>
    <w:rsid w:val="00E44EF2"/>
    <w:rsid w:val="00E45372"/>
    <w:rsid w:val="00E45565"/>
    <w:rsid w:val="00E455E8"/>
    <w:rsid w:val="00E45652"/>
    <w:rsid w:val="00E45F57"/>
    <w:rsid w:val="00E460B4"/>
    <w:rsid w:val="00E462BC"/>
    <w:rsid w:val="00E463F8"/>
    <w:rsid w:val="00E46562"/>
    <w:rsid w:val="00E465B7"/>
    <w:rsid w:val="00E46C02"/>
    <w:rsid w:val="00E46CA0"/>
    <w:rsid w:val="00E46D5C"/>
    <w:rsid w:val="00E46F1F"/>
    <w:rsid w:val="00E46FFD"/>
    <w:rsid w:val="00E47099"/>
    <w:rsid w:val="00E47206"/>
    <w:rsid w:val="00E4756B"/>
    <w:rsid w:val="00E4779A"/>
    <w:rsid w:val="00E47AD0"/>
    <w:rsid w:val="00E47ECC"/>
    <w:rsid w:val="00E500AD"/>
    <w:rsid w:val="00E50292"/>
    <w:rsid w:val="00E50509"/>
    <w:rsid w:val="00E50536"/>
    <w:rsid w:val="00E50718"/>
    <w:rsid w:val="00E507CA"/>
    <w:rsid w:val="00E50855"/>
    <w:rsid w:val="00E50918"/>
    <w:rsid w:val="00E50947"/>
    <w:rsid w:val="00E50A19"/>
    <w:rsid w:val="00E50A63"/>
    <w:rsid w:val="00E50BD0"/>
    <w:rsid w:val="00E50C76"/>
    <w:rsid w:val="00E50F07"/>
    <w:rsid w:val="00E50F19"/>
    <w:rsid w:val="00E50F94"/>
    <w:rsid w:val="00E511CD"/>
    <w:rsid w:val="00E51319"/>
    <w:rsid w:val="00E51B21"/>
    <w:rsid w:val="00E51B77"/>
    <w:rsid w:val="00E51D76"/>
    <w:rsid w:val="00E51DB9"/>
    <w:rsid w:val="00E5200B"/>
    <w:rsid w:val="00E52063"/>
    <w:rsid w:val="00E520A4"/>
    <w:rsid w:val="00E52181"/>
    <w:rsid w:val="00E52264"/>
    <w:rsid w:val="00E522D5"/>
    <w:rsid w:val="00E52337"/>
    <w:rsid w:val="00E52384"/>
    <w:rsid w:val="00E525CA"/>
    <w:rsid w:val="00E525D1"/>
    <w:rsid w:val="00E527D4"/>
    <w:rsid w:val="00E528C2"/>
    <w:rsid w:val="00E52A74"/>
    <w:rsid w:val="00E5315F"/>
    <w:rsid w:val="00E5331D"/>
    <w:rsid w:val="00E535DE"/>
    <w:rsid w:val="00E53771"/>
    <w:rsid w:val="00E537B5"/>
    <w:rsid w:val="00E537EF"/>
    <w:rsid w:val="00E5389A"/>
    <w:rsid w:val="00E538D9"/>
    <w:rsid w:val="00E53AED"/>
    <w:rsid w:val="00E53B8A"/>
    <w:rsid w:val="00E53C35"/>
    <w:rsid w:val="00E53E68"/>
    <w:rsid w:val="00E53EE8"/>
    <w:rsid w:val="00E541E2"/>
    <w:rsid w:val="00E542D2"/>
    <w:rsid w:val="00E5465F"/>
    <w:rsid w:val="00E5481D"/>
    <w:rsid w:val="00E548EE"/>
    <w:rsid w:val="00E54B51"/>
    <w:rsid w:val="00E54DE1"/>
    <w:rsid w:val="00E54F38"/>
    <w:rsid w:val="00E54F78"/>
    <w:rsid w:val="00E551F0"/>
    <w:rsid w:val="00E551FC"/>
    <w:rsid w:val="00E554CC"/>
    <w:rsid w:val="00E555E8"/>
    <w:rsid w:val="00E5574C"/>
    <w:rsid w:val="00E5580E"/>
    <w:rsid w:val="00E5596E"/>
    <w:rsid w:val="00E55CFD"/>
    <w:rsid w:val="00E55D7E"/>
    <w:rsid w:val="00E55E13"/>
    <w:rsid w:val="00E55F11"/>
    <w:rsid w:val="00E56021"/>
    <w:rsid w:val="00E560A8"/>
    <w:rsid w:val="00E562B9"/>
    <w:rsid w:val="00E562EB"/>
    <w:rsid w:val="00E563F5"/>
    <w:rsid w:val="00E565BE"/>
    <w:rsid w:val="00E5669C"/>
    <w:rsid w:val="00E571D4"/>
    <w:rsid w:val="00E57250"/>
    <w:rsid w:val="00E57369"/>
    <w:rsid w:val="00E5740F"/>
    <w:rsid w:val="00E57737"/>
    <w:rsid w:val="00E57A45"/>
    <w:rsid w:val="00E57B78"/>
    <w:rsid w:val="00E57C8D"/>
    <w:rsid w:val="00E57F70"/>
    <w:rsid w:val="00E57F95"/>
    <w:rsid w:val="00E60272"/>
    <w:rsid w:val="00E6043E"/>
    <w:rsid w:val="00E604E2"/>
    <w:rsid w:val="00E606EC"/>
    <w:rsid w:val="00E608DD"/>
    <w:rsid w:val="00E609CD"/>
    <w:rsid w:val="00E60B80"/>
    <w:rsid w:val="00E60CC6"/>
    <w:rsid w:val="00E60F7C"/>
    <w:rsid w:val="00E61230"/>
    <w:rsid w:val="00E612DC"/>
    <w:rsid w:val="00E61516"/>
    <w:rsid w:val="00E616ED"/>
    <w:rsid w:val="00E6178D"/>
    <w:rsid w:val="00E61911"/>
    <w:rsid w:val="00E6196F"/>
    <w:rsid w:val="00E61CE4"/>
    <w:rsid w:val="00E61D55"/>
    <w:rsid w:val="00E61EEE"/>
    <w:rsid w:val="00E62173"/>
    <w:rsid w:val="00E6237A"/>
    <w:rsid w:val="00E624F0"/>
    <w:rsid w:val="00E62705"/>
    <w:rsid w:val="00E62816"/>
    <w:rsid w:val="00E62A19"/>
    <w:rsid w:val="00E62A35"/>
    <w:rsid w:val="00E62A5A"/>
    <w:rsid w:val="00E62AEE"/>
    <w:rsid w:val="00E62F64"/>
    <w:rsid w:val="00E63120"/>
    <w:rsid w:val="00E6362C"/>
    <w:rsid w:val="00E63680"/>
    <w:rsid w:val="00E636DF"/>
    <w:rsid w:val="00E638DB"/>
    <w:rsid w:val="00E6393B"/>
    <w:rsid w:val="00E63A16"/>
    <w:rsid w:val="00E63A71"/>
    <w:rsid w:val="00E63D9E"/>
    <w:rsid w:val="00E63ECC"/>
    <w:rsid w:val="00E6404F"/>
    <w:rsid w:val="00E642A3"/>
    <w:rsid w:val="00E642EB"/>
    <w:rsid w:val="00E643E6"/>
    <w:rsid w:val="00E6453C"/>
    <w:rsid w:val="00E6479D"/>
    <w:rsid w:val="00E6481F"/>
    <w:rsid w:val="00E64B42"/>
    <w:rsid w:val="00E64E50"/>
    <w:rsid w:val="00E64E97"/>
    <w:rsid w:val="00E64F83"/>
    <w:rsid w:val="00E64FAE"/>
    <w:rsid w:val="00E65055"/>
    <w:rsid w:val="00E65183"/>
    <w:rsid w:val="00E6519F"/>
    <w:rsid w:val="00E6526C"/>
    <w:rsid w:val="00E65290"/>
    <w:rsid w:val="00E6543C"/>
    <w:rsid w:val="00E65607"/>
    <w:rsid w:val="00E658BC"/>
    <w:rsid w:val="00E65ADA"/>
    <w:rsid w:val="00E65BB4"/>
    <w:rsid w:val="00E65D37"/>
    <w:rsid w:val="00E66075"/>
    <w:rsid w:val="00E66109"/>
    <w:rsid w:val="00E667C9"/>
    <w:rsid w:val="00E66AFE"/>
    <w:rsid w:val="00E66EC2"/>
    <w:rsid w:val="00E66EDA"/>
    <w:rsid w:val="00E66FE2"/>
    <w:rsid w:val="00E67165"/>
    <w:rsid w:val="00E67332"/>
    <w:rsid w:val="00E67414"/>
    <w:rsid w:val="00E674A0"/>
    <w:rsid w:val="00E674F6"/>
    <w:rsid w:val="00E67682"/>
    <w:rsid w:val="00E6769A"/>
    <w:rsid w:val="00E67820"/>
    <w:rsid w:val="00E67A4F"/>
    <w:rsid w:val="00E67AA1"/>
    <w:rsid w:val="00E67AD6"/>
    <w:rsid w:val="00E67CD7"/>
    <w:rsid w:val="00E6E9E6"/>
    <w:rsid w:val="00E70554"/>
    <w:rsid w:val="00E707CF"/>
    <w:rsid w:val="00E7089E"/>
    <w:rsid w:val="00E70A41"/>
    <w:rsid w:val="00E70BFB"/>
    <w:rsid w:val="00E70DC9"/>
    <w:rsid w:val="00E7105E"/>
    <w:rsid w:val="00E710EB"/>
    <w:rsid w:val="00E71227"/>
    <w:rsid w:val="00E71367"/>
    <w:rsid w:val="00E713B6"/>
    <w:rsid w:val="00E71410"/>
    <w:rsid w:val="00E7155E"/>
    <w:rsid w:val="00E715FF"/>
    <w:rsid w:val="00E71793"/>
    <w:rsid w:val="00E71847"/>
    <w:rsid w:val="00E718B8"/>
    <w:rsid w:val="00E71C07"/>
    <w:rsid w:val="00E71EBF"/>
    <w:rsid w:val="00E71F36"/>
    <w:rsid w:val="00E71F73"/>
    <w:rsid w:val="00E71FD1"/>
    <w:rsid w:val="00E72013"/>
    <w:rsid w:val="00E720EC"/>
    <w:rsid w:val="00E722A7"/>
    <w:rsid w:val="00E72522"/>
    <w:rsid w:val="00E7268A"/>
    <w:rsid w:val="00E72755"/>
    <w:rsid w:val="00E72787"/>
    <w:rsid w:val="00E727C6"/>
    <w:rsid w:val="00E72962"/>
    <w:rsid w:val="00E72A5F"/>
    <w:rsid w:val="00E72CC6"/>
    <w:rsid w:val="00E72FC0"/>
    <w:rsid w:val="00E7305E"/>
    <w:rsid w:val="00E73552"/>
    <w:rsid w:val="00E736BE"/>
    <w:rsid w:val="00E7371D"/>
    <w:rsid w:val="00E7372C"/>
    <w:rsid w:val="00E73E1F"/>
    <w:rsid w:val="00E7413B"/>
    <w:rsid w:val="00E742D8"/>
    <w:rsid w:val="00E743AF"/>
    <w:rsid w:val="00E7448D"/>
    <w:rsid w:val="00E7490F"/>
    <w:rsid w:val="00E749BB"/>
    <w:rsid w:val="00E7522F"/>
    <w:rsid w:val="00E75461"/>
    <w:rsid w:val="00E7546E"/>
    <w:rsid w:val="00E756A6"/>
    <w:rsid w:val="00E7571C"/>
    <w:rsid w:val="00E75962"/>
    <w:rsid w:val="00E75A4D"/>
    <w:rsid w:val="00E75B50"/>
    <w:rsid w:val="00E75D8A"/>
    <w:rsid w:val="00E76029"/>
    <w:rsid w:val="00E760A5"/>
    <w:rsid w:val="00E760B5"/>
    <w:rsid w:val="00E76146"/>
    <w:rsid w:val="00E761AD"/>
    <w:rsid w:val="00E766FF"/>
    <w:rsid w:val="00E7683E"/>
    <w:rsid w:val="00E7691D"/>
    <w:rsid w:val="00E76E5B"/>
    <w:rsid w:val="00E77092"/>
    <w:rsid w:val="00E77103"/>
    <w:rsid w:val="00E771B9"/>
    <w:rsid w:val="00E77601"/>
    <w:rsid w:val="00E7761A"/>
    <w:rsid w:val="00E77A5D"/>
    <w:rsid w:val="00E77A6A"/>
    <w:rsid w:val="00E77A6C"/>
    <w:rsid w:val="00E77A90"/>
    <w:rsid w:val="00E77C9C"/>
    <w:rsid w:val="00E77CDC"/>
    <w:rsid w:val="00E77D84"/>
    <w:rsid w:val="00E77DCE"/>
    <w:rsid w:val="00E77E25"/>
    <w:rsid w:val="00E80105"/>
    <w:rsid w:val="00E8012B"/>
    <w:rsid w:val="00E8021A"/>
    <w:rsid w:val="00E803CD"/>
    <w:rsid w:val="00E804E8"/>
    <w:rsid w:val="00E806AC"/>
    <w:rsid w:val="00E807C1"/>
    <w:rsid w:val="00E80A77"/>
    <w:rsid w:val="00E80B73"/>
    <w:rsid w:val="00E80D47"/>
    <w:rsid w:val="00E80E24"/>
    <w:rsid w:val="00E812E3"/>
    <w:rsid w:val="00E8142A"/>
    <w:rsid w:val="00E814CA"/>
    <w:rsid w:val="00E8184E"/>
    <w:rsid w:val="00E81922"/>
    <w:rsid w:val="00E819DC"/>
    <w:rsid w:val="00E81BB1"/>
    <w:rsid w:val="00E81DFB"/>
    <w:rsid w:val="00E82091"/>
    <w:rsid w:val="00E82A56"/>
    <w:rsid w:val="00E82B9E"/>
    <w:rsid w:val="00E82C7B"/>
    <w:rsid w:val="00E82CD7"/>
    <w:rsid w:val="00E830C6"/>
    <w:rsid w:val="00E83145"/>
    <w:rsid w:val="00E83238"/>
    <w:rsid w:val="00E833F1"/>
    <w:rsid w:val="00E835AF"/>
    <w:rsid w:val="00E835BC"/>
    <w:rsid w:val="00E83D5E"/>
    <w:rsid w:val="00E83D7E"/>
    <w:rsid w:val="00E83DB4"/>
    <w:rsid w:val="00E83E50"/>
    <w:rsid w:val="00E841F5"/>
    <w:rsid w:val="00E84210"/>
    <w:rsid w:val="00E848EC"/>
    <w:rsid w:val="00E84A7E"/>
    <w:rsid w:val="00E84C98"/>
    <w:rsid w:val="00E8521A"/>
    <w:rsid w:val="00E85469"/>
    <w:rsid w:val="00E85540"/>
    <w:rsid w:val="00E8564C"/>
    <w:rsid w:val="00E856A0"/>
    <w:rsid w:val="00E85745"/>
    <w:rsid w:val="00E85808"/>
    <w:rsid w:val="00E858FF"/>
    <w:rsid w:val="00E8597A"/>
    <w:rsid w:val="00E85B51"/>
    <w:rsid w:val="00E85B82"/>
    <w:rsid w:val="00E85CFF"/>
    <w:rsid w:val="00E85D4C"/>
    <w:rsid w:val="00E85F10"/>
    <w:rsid w:val="00E85FD4"/>
    <w:rsid w:val="00E8610A"/>
    <w:rsid w:val="00E8613B"/>
    <w:rsid w:val="00E86321"/>
    <w:rsid w:val="00E863DB"/>
    <w:rsid w:val="00E867F0"/>
    <w:rsid w:val="00E869D4"/>
    <w:rsid w:val="00E86A6F"/>
    <w:rsid w:val="00E86CF4"/>
    <w:rsid w:val="00E86E4C"/>
    <w:rsid w:val="00E871E3"/>
    <w:rsid w:val="00E87384"/>
    <w:rsid w:val="00E87467"/>
    <w:rsid w:val="00E87483"/>
    <w:rsid w:val="00E875D1"/>
    <w:rsid w:val="00E87799"/>
    <w:rsid w:val="00E877BB"/>
    <w:rsid w:val="00E879AE"/>
    <w:rsid w:val="00E87A51"/>
    <w:rsid w:val="00E87BBB"/>
    <w:rsid w:val="00E87C2E"/>
    <w:rsid w:val="00E87E74"/>
    <w:rsid w:val="00E8FE4E"/>
    <w:rsid w:val="00E9045C"/>
    <w:rsid w:val="00E904C5"/>
    <w:rsid w:val="00E906DE"/>
    <w:rsid w:val="00E907CF"/>
    <w:rsid w:val="00E907DC"/>
    <w:rsid w:val="00E908BE"/>
    <w:rsid w:val="00E909ED"/>
    <w:rsid w:val="00E90B13"/>
    <w:rsid w:val="00E910FC"/>
    <w:rsid w:val="00E911E3"/>
    <w:rsid w:val="00E9152B"/>
    <w:rsid w:val="00E91619"/>
    <w:rsid w:val="00E916BA"/>
    <w:rsid w:val="00E9181F"/>
    <w:rsid w:val="00E918B2"/>
    <w:rsid w:val="00E91951"/>
    <w:rsid w:val="00E91D15"/>
    <w:rsid w:val="00E920B0"/>
    <w:rsid w:val="00E920F8"/>
    <w:rsid w:val="00E921BC"/>
    <w:rsid w:val="00E92993"/>
    <w:rsid w:val="00E92A72"/>
    <w:rsid w:val="00E92E81"/>
    <w:rsid w:val="00E92F0F"/>
    <w:rsid w:val="00E92F46"/>
    <w:rsid w:val="00E930FD"/>
    <w:rsid w:val="00E93152"/>
    <w:rsid w:val="00E9337E"/>
    <w:rsid w:val="00E9354A"/>
    <w:rsid w:val="00E93764"/>
    <w:rsid w:val="00E9382E"/>
    <w:rsid w:val="00E939F5"/>
    <w:rsid w:val="00E93C0E"/>
    <w:rsid w:val="00E93DF8"/>
    <w:rsid w:val="00E93E4E"/>
    <w:rsid w:val="00E940C0"/>
    <w:rsid w:val="00E94A8E"/>
    <w:rsid w:val="00E94ADC"/>
    <w:rsid w:val="00E94F10"/>
    <w:rsid w:val="00E94FCF"/>
    <w:rsid w:val="00E95247"/>
    <w:rsid w:val="00E9534F"/>
    <w:rsid w:val="00E954B5"/>
    <w:rsid w:val="00E95636"/>
    <w:rsid w:val="00E956F3"/>
    <w:rsid w:val="00E95786"/>
    <w:rsid w:val="00E9595D"/>
    <w:rsid w:val="00E95B18"/>
    <w:rsid w:val="00E95B95"/>
    <w:rsid w:val="00E95C45"/>
    <w:rsid w:val="00E95D76"/>
    <w:rsid w:val="00E95DF9"/>
    <w:rsid w:val="00E95E2C"/>
    <w:rsid w:val="00E95E3B"/>
    <w:rsid w:val="00E95F5C"/>
    <w:rsid w:val="00E95F8A"/>
    <w:rsid w:val="00E963B3"/>
    <w:rsid w:val="00E96589"/>
    <w:rsid w:val="00E965FE"/>
    <w:rsid w:val="00E966DA"/>
    <w:rsid w:val="00E9688A"/>
    <w:rsid w:val="00E96997"/>
    <w:rsid w:val="00E96ADE"/>
    <w:rsid w:val="00E96D0B"/>
    <w:rsid w:val="00E96EF0"/>
    <w:rsid w:val="00E9703F"/>
    <w:rsid w:val="00E9769C"/>
    <w:rsid w:val="00E97BEA"/>
    <w:rsid w:val="00E97DAE"/>
    <w:rsid w:val="00EA009B"/>
    <w:rsid w:val="00EA02D9"/>
    <w:rsid w:val="00EA02ED"/>
    <w:rsid w:val="00EA02EE"/>
    <w:rsid w:val="00EA03FB"/>
    <w:rsid w:val="00EA04AC"/>
    <w:rsid w:val="00EA0545"/>
    <w:rsid w:val="00EA0C99"/>
    <w:rsid w:val="00EA0D1D"/>
    <w:rsid w:val="00EA119F"/>
    <w:rsid w:val="00EA1389"/>
    <w:rsid w:val="00EA143B"/>
    <w:rsid w:val="00EA1795"/>
    <w:rsid w:val="00EA1A5C"/>
    <w:rsid w:val="00EA1AC7"/>
    <w:rsid w:val="00EA1E79"/>
    <w:rsid w:val="00EA1F29"/>
    <w:rsid w:val="00EA1FCF"/>
    <w:rsid w:val="00EA20E5"/>
    <w:rsid w:val="00EA220D"/>
    <w:rsid w:val="00EA2291"/>
    <w:rsid w:val="00EA2521"/>
    <w:rsid w:val="00EA2695"/>
    <w:rsid w:val="00EA26FA"/>
    <w:rsid w:val="00EA287E"/>
    <w:rsid w:val="00EA2F78"/>
    <w:rsid w:val="00EA303C"/>
    <w:rsid w:val="00EA313C"/>
    <w:rsid w:val="00EA340C"/>
    <w:rsid w:val="00EA36C1"/>
    <w:rsid w:val="00EA38E0"/>
    <w:rsid w:val="00EA3BDF"/>
    <w:rsid w:val="00EA405F"/>
    <w:rsid w:val="00EA4304"/>
    <w:rsid w:val="00EA471F"/>
    <w:rsid w:val="00EA4B40"/>
    <w:rsid w:val="00EA4CCF"/>
    <w:rsid w:val="00EA4E35"/>
    <w:rsid w:val="00EA53DC"/>
    <w:rsid w:val="00EA554E"/>
    <w:rsid w:val="00EA572C"/>
    <w:rsid w:val="00EA575E"/>
    <w:rsid w:val="00EA5AFE"/>
    <w:rsid w:val="00EA5BC7"/>
    <w:rsid w:val="00EA5D5D"/>
    <w:rsid w:val="00EA605C"/>
    <w:rsid w:val="00EA608B"/>
    <w:rsid w:val="00EA62B0"/>
    <w:rsid w:val="00EA635F"/>
    <w:rsid w:val="00EA650C"/>
    <w:rsid w:val="00EA655B"/>
    <w:rsid w:val="00EA6623"/>
    <w:rsid w:val="00EA67D3"/>
    <w:rsid w:val="00EA67EB"/>
    <w:rsid w:val="00EA6878"/>
    <w:rsid w:val="00EA6B5A"/>
    <w:rsid w:val="00EA6BB3"/>
    <w:rsid w:val="00EA6E13"/>
    <w:rsid w:val="00EA7472"/>
    <w:rsid w:val="00EA7607"/>
    <w:rsid w:val="00EA77C2"/>
    <w:rsid w:val="00EA7C58"/>
    <w:rsid w:val="00EA7C7E"/>
    <w:rsid w:val="00EA7CBD"/>
    <w:rsid w:val="00EA7DB1"/>
    <w:rsid w:val="00EA7DD4"/>
    <w:rsid w:val="00EB0049"/>
    <w:rsid w:val="00EB0127"/>
    <w:rsid w:val="00EB01DB"/>
    <w:rsid w:val="00EB083E"/>
    <w:rsid w:val="00EB0936"/>
    <w:rsid w:val="00EB0CCA"/>
    <w:rsid w:val="00EB0FAF"/>
    <w:rsid w:val="00EB113A"/>
    <w:rsid w:val="00EB127A"/>
    <w:rsid w:val="00EB12CA"/>
    <w:rsid w:val="00EB1515"/>
    <w:rsid w:val="00EB1581"/>
    <w:rsid w:val="00EB1A7D"/>
    <w:rsid w:val="00EB2129"/>
    <w:rsid w:val="00EB2357"/>
    <w:rsid w:val="00EB247C"/>
    <w:rsid w:val="00EB26C8"/>
    <w:rsid w:val="00EB26D4"/>
    <w:rsid w:val="00EB2968"/>
    <w:rsid w:val="00EB2982"/>
    <w:rsid w:val="00EB29B3"/>
    <w:rsid w:val="00EB2A3B"/>
    <w:rsid w:val="00EB2D77"/>
    <w:rsid w:val="00EB2DC0"/>
    <w:rsid w:val="00EB312B"/>
    <w:rsid w:val="00EB3202"/>
    <w:rsid w:val="00EB34C9"/>
    <w:rsid w:val="00EB3530"/>
    <w:rsid w:val="00EB3A66"/>
    <w:rsid w:val="00EB3A79"/>
    <w:rsid w:val="00EB3DBC"/>
    <w:rsid w:val="00EB3E43"/>
    <w:rsid w:val="00EB3E4D"/>
    <w:rsid w:val="00EB4126"/>
    <w:rsid w:val="00EB42CD"/>
    <w:rsid w:val="00EB42FA"/>
    <w:rsid w:val="00EB4347"/>
    <w:rsid w:val="00EB43BE"/>
    <w:rsid w:val="00EB43CE"/>
    <w:rsid w:val="00EB46C2"/>
    <w:rsid w:val="00EB47ED"/>
    <w:rsid w:val="00EB48F0"/>
    <w:rsid w:val="00EB493C"/>
    <w:rsid w:val="00EB499F"/>
    <w:rsid w:val="00EB49B9"/>
    <w:rsid w:val="00EB4CC3"/>
    <w:rsid w:val="00EB4DF5"/>
    <w:rsid w:val="00EB5001"/>
    <w:rsid w:val="00EB522E"/>
    <w:rsid w:val="00EB528B"/>
    <w:rsid w:val="00EB52C9"/>
    <w:rsid w:val="00EB539C"/>
    <w:rsid w:val="00EB53A8"/>
    <w:rsid w:val="00EB54BD"/>
    <w:rsid w:val="00EB5517"/>
    <w:rsid w:val="00EB57FD"/>
    <w:rsid w:val="00EB588A"/>
    <w:rsid w:val="00EB5926"/>
    <w:rsid w:val="00EB59DD"/>
    <w:rsid w:val="00EB5F23"/>
    <w:rsid w:val="00EB6198"/>
    <w:rsid w:val="00EB6752"/>
    <w:rsid w:val="00EB6A62"/>
    <w:rsid w:val="00EB6D0A"/>
    <w:rsid w:val="00EB6E75"/>
    <w:rsid w:val="00EB6EF5"/>
    <w:rsid w:val="00EB77D6"/>
    <w:rsid w:val="00EB7962"/>
    <w:rsid w:val="00EB7DB8"/>
    <w:rsid w:val="00EB7DCC"/>
    <w:rsid w:val="00EC00A9"/>
    <w:rsid w:val="00EC06A1"/>
    <w:rsid w:val="00EC0883"/>
    <w:rsid w:val="00EC0C1E"/>
    <w:rsid w:val="00EC0CF9"/>
    <w:rsid w:val="00EC0DC7"/>
    <w:rsid w:val="00EC0E20"/>
    <w:rsid w:val="00EC11B0"/>
    <w:rsid w:val="00EC124B"/>
    <w:rsid w:val="00EC1500"/>
    <w:rsid w:val="00EC1554"/>
    <w:rsid w:val="00EC1570"/>
    <w:rsid w:val="00EC1610"/>
    <w:rsid w:val="00EC1750"/>
    <w:rsid w:val="00EC17F2"/>
    <w:rsid w:val="00EC1BF9"/>
    <w:rsid w:val="00EC1ED6"/>
    <w:rsid w:val="00EC26EF"/>
    <w:rsid w:val="00EC2887"/>
    <w:rsid w:val="00EC2987"/>
    <w:rsid w:val="00EC2BBD"/>
    <w:rsid w:val="00EC2BC0"/>
    <w:rsid w:val="00EC2C38"/>
    <w:rsid w:val="00EC2F1A"/>
    <w:rsid w:val="00EC37E4"/>
    <w:rsid w:val="00EC47BA"/>
    <w:rsid w:val="00EC47D3"/>
    <w:rsid w:val="00EC4AC3"/>
    <w:rsid w:val="00EC4B02"/>
    <w:rsid w:val="00EC4B18"/>
    <w:rsid w:val="00EC4B2C"/>
    <w:rsid w:val="00EC5396"/>
    <w:rsid w:val="00EC5464"/>
    <w:rsid w:val="00EC55B8"/>
    <w:rsid w:val="00EC5679"/>
    <w:rsid w:val="00EC5C47"/>
    <w:rsid w:val="00EC5CB5"/>
    <w:rsid w:val="00EC5D5B"/>
    <w:rsid w:val="00EC5EDF"/>
    <w:rsid w:val="00EC5F30"/>
    <w:rsid w:val="00EC5F48"/>
    <w:rsid w:val="00EC60E4"/>
    <w:rsid w:val="00EC6258"/>
    <w:rsid w:val="00EC65D8"/>
    <w:rsid w:val="00EC674E"/>
    <w:rsid w:val="00EC6985"/>
    <w:rsid w:val="00EC69AB"/>
    <w:rsid w:val="00EC6BC2"/>
    <w:rsid w:val="00EC6E46"/>
    <w:rsid w:val="00EC6FCB"/>
    <w:rsid w:val="00EC72DA"/>
    <w:rsid w:val="00EC7309"/>
    <w:rsid w:val="00EC7492"/>
    <w:rsid w:val="00EC74E8"/>
    <w:rsid w:val="00EC75B2"/>
    <w:rsid w:val="00EC7645"/>
    <w:rsid w:val="00EC7779"/>
    <w:rsid w:val="00EC7BE7"/>
    <w:rsid w:val="00EC7CB1"/>
    <w:rsid w:val="00EC7E35"/>
    <w:rsid w:val="00ED01EB"/>
    <w:rsid w:val="00ED0212"/>
    <w:rsid w:val="00ED021F"/>
    <w:rsid w:val="00ED02D2"/>
    <w:rsid w:val="00ED036C"/>
    <w:rsid w:val="00ED0727"/>
    <w:rsid w:val="00ED1021"/>
    <w:rsid w:val="00ED10E7"/>
    <w:rsid w:val="00ED112E"/>
    <w:rsid w:val="00ED15D6"/>
    <w:rsid w:val="00ED1923"/>
    <w:rsid w:val="00ED1971"/>
    <w:rsid w:val="00ED1C20"/>
    <w:rsid w:val="00ED1C64"/>
    <w:rsid w:val="00ED1EB7"/>
    <w:rsid w:val="00ED1F06"/>
    <w:rsid w:val="00ED233E"/>
    <w:rsid w:val="00ED246E"/>
    <w:rsid w:val="00ED24AF"/>
    <w:rsid w:val="00ED257F"/>
    <w:rsid w:val="00ED2634"/>
    <w:rsid w:val="00ED26C0"/>
    <w:rsid w:val="00ED281B"/>
    <w:rsid w:val="00ED286C"/>
    <w:rsid w:val="00ED29FB"/>
    <w:rsid w:val="00ED2C15"/>
    <w:rsid w:val="00ED2E34"/>
    <w:rsid w:val="00ED2E38"/>
    <w:rsid w:val="00ED3004"/>
    <w:rsid w:val="00ED3056"/>
    <w:rsid w:val="00ED30C7"/>
    <w:rsid w:val="00ED310C"/>
    <w:rsid w:val="00ED31BB"/>
    <w:rsid w:val="00ED33CE"/>
    <w:rsid w:val="00ED3B7C"/>
    <w:rsid w:val="00ED3B8F"/>
    <w:rsid w:val="00ED3DE2"/>
    <w:rsid w:val="00ED3E2D"/>
    <w:rsid w:val="00ED3E6F"/>
    <w:rsid w:val="00ED3F20"/>
    <w:rsid w:val="00ED4076"/>
    <w:rsid w:val="00ED408D"/>
    <w:rsid w:val="00ED4276"/>
    <w:rsid w:val="00ED43ED"/>
    <w:rsid w:val="00ED4404"/>
    <w:rsid w:val="00ED4693"/>
    <w:rsid w:val="00ED494D"/>
    <w:rsid w:val="00ED4C20"/>
    <w:rsid w:val="00ED4DCA"/>
    <w:rsid w:val="00ED4E02"/>
    <w:rsid w:val="00ED4F4D"/>
    <w:rsid w:val="00ED516C"/>
    <w:rsid w:val="00ED55B4"/>
    <w:rsid w:val="00ED5732"/>
    <w:rsid w:val="00ED5971"/>
    <w:rsid w:val="00ED59ED"/>
    <w:rsid w:val="00ED5AA1"/>
    <w:rsid w:val="00ED5CEC"/>
    <w:rsid w:val="00ED5DB9"/>
    <w:rsid w:val="00ED60C5"/>
    <w:rsid w:val="00ED6160"/>
    <w:rsid w:val="00ED64F1"/>
    <w:rsid w:val="00ED663F"/>
    <w:rsid w:val="00ED6648"/>
    <w:rsid w:val="00ED6906"/>
    <w:rsid w:val="00ED69D0"/>
    <w:rsid w:val="00ED69D2"/>
    <w:rsid w:val="00ED69F2"/>
    <w:rsid w:val="00ED6B79"/>
    <w:rsid w:val="00ED6CC2"/>
    <w:rsid w:val="00ED6D88"/>
    <w:rsid w:val="00ED6DAB"/>
    <w:rsid w:val="00ED6E63"/>
    <w:rsid w:val="00ED6FEB"/>
    <w:rsid w:val="00ED718A"/>
    <w:rsid w:val="00ED7217"/>
    <w:rsid w:val="00ED731D"/>
    <w:rsid w:val="00ED7337"/>
    <w:rsid w:val="00ED755F"/>
    <w:rsid w:val="00ED7762"/>
    <w:rsid w:val="00ED7AD1"/>
    <w:rsid w:val="00ED7B6B"/>
    <w:rsid w:val="00ED7C31"/>
    <w:rsid w:val="00EE0017"/>
    <w:rsid w:val="00EE0227"/>
    <w:rsid w:val="00EE02CA"/>
    <w:rsid w:val="00EE05B5"/>
    <w:rsid w:val="00EE05FE"/>
    <w:rsid w:val="00EE0714"/>
    <w:rsid w:val="00EE073A"/>
    <w:rsid w:val="00EE07F3"/>
    <w:rsid w:val="00EE083C"/>
    <w:rsid w:val="00EE0850"/>
    <w:rsid w:val="00EE0AB7"/>
    <w:rsid w:val="00EE0AD7"/>
    <w:rsid w:val="00EE0C2D"/>
    <w:rsid w:val="00EE0CEA"/>
    <w:rsid w:val="00EE0D33"/>
    <w:rsid w:val="00EE0E09"/>
    <w:rsid w:val="00EE11EE"/>
    <w:rsid w:val="00EE11F9"/>
    <w:rsid w:val="00EE135F"/>
    <w:rsid w:val="00EE14EC"/>
    <w:rsid w:val="00EE1672"/>
    <w:rsid w:val="00EE168B"/>
    <w:rsid w:val="00EE1785"/>
    <w:rsid w:val="00EE1A37"/>
    <w:rsid w:val="00EE1B0B"/>
    <w:rsid w:val="00EE1BE9"/>
    <w:rsid w:val="00EE1C1B"/>
    <w:rsid w:val="00EE1F5D"/>
    <w:rsid w:val="00EE2061"/>
    <w:rsid w:val="00EE2150"/>
    <w:rsid w:val="00EE2240"/>
    <w:rsid w:val="00EE2355"/>
    <w:rsid w:val="00EE25B8"/>
    <w:rsid w:val="00EE2BD5"/>
    <w:rsid w:val="00EE2F8D"/>
    <w:rsid w:val="00EE3508"/>
    <w:rsid w:val="00EE3574"/>
    <w:rsid w:val="00EE380E"/>
    <w:rsid w:val="00EE3894"/>
    <w:rsid w:val="00EE3981"/>
    <w:rsid w:val="00EE3CB0"/>
    <w:rsid w:val="00EE3CCE"/>
    <w:rsid w:val="00EE41BD"/>
    <w:rsid w:val="00EE41C3"/>
    <w:rsid w:val="00EE41F5"/>
    <w:rsid w:val="00EE4306"/>
    <w:rsid w:val="00EE43AE"/>
    <w:rsid w:val="00EE4419"/>
    <w:rsid w:val="00EE465E"/>
    <w:rsid w:val="00EE46DB"/>
    <w:rsid w:val="00EE49E6"/>
    <w:rsid w:val="00EE4A67"/>
    <w:rsid w:val="00EE4B8A"/>
    <w:rsid w:val="00EE4C76"/>
    <w:rsid w:val="00EE4C8B"/>
    <w:rsid w:val="00EE4CE8"/>
    <w:rsid w:val="00EE4D1A"/>
    <w:rsid w:val="00EE4E58"/>
    <w:rsid w:val="00EE4E6B"/>
    <w:rsid w:val="00EE4F7B"/>
    <w:rsid w:val="00EE5002"/>
    <w:rsid w:val="00EE503B"/>
    <w:rsid w:val="00EE5144"/>
    <w:rsid w:val="00EE5431"/>
    <w:rsid w:val="00EE573A"/>
    <w:rsid w:val="00EE57F9"/>
    <w:rsid w:val="00EE5B2F"/>
    <w:rsid w:val="00EE5E04"/>
    <w:rsid w:val="00EE5ED7"/>
    <w:rsid w:val="00EE5F25"/>
    <w:rsid w:val="00EE6004"/>
    <w:rsid w:val="00EE60B0"/>
    <w:rsid w:val="00EE60FF"/>
    <w:rsid w:val="00EE61BD"/>
    <w:rsid w:val="00EE62CE"/>
    <w:rsid w:val="00EE62D0"/>
    <w:rsid w:val="00EE636B"/>
    <w:rsid w:val="00EE6398"/>
    <w:rsid w:val="00EE66E4"/>
    <w:rsid w:val="00EE6785"/>
    <w:rsid w:val="00EE68DE"/>
    <w:rsid w:val="00EE68F0"/>
    <w:rsid w:val="00EE6957"/>
    <w:rsid w:val="00EE69FB"/>
    <w:rsid w:val="00EE6A72"/>
    <w:rsid w:val="00EE6A77"/>
    <w:rsid w:val="00EE6AD5"/>
    <w:rsid w:val="00EE6ADF"/>
    <w:rsid w:val="00EE6C95"/>
    <w:rsid w:val="00EE6E63"/>
    <w:rsid w:val="00EE6F48"/>
    <w:rsid w:val="00EE6FBF"/>
    <w:rsid w:val="00EE7259"/>
    <w:rsid w:val="00EE72B7"/>
    <w:rsid w:val="00EE757D"/>
    <w:rsid w:val="00EE757F"/>
    <w:rsid w:val="00EE7A3C"/>
    <w:rsid w:val="00EE7CEF"/>
    <w:rsid w:val="00EE7D12"/>
    <w:rsid w:val="00EE7D5D"/>
    <w:rsid w:val="00EE7E4D"/>
    <w:rsid w:val="00EF002F"/>
    <w:rsid w:val="00EF0179"/>
    <w:rsid w:val="00EF024A"/>
    <w:rsid w:val="00EF0250"/>
    <w:rsid w:val="00EF0325"/>
    <w:rsid w:val="00EF0355"/>
    <w:rsid w:val="00EF0685"/>
    <w:rsid w:val="00EF07C2"/>
    <w:rsid w:val="00EF0DBC"/>
    <w:rsid w:val="00EF0E52"/>
    <w:rsid w:val="00EF0EDC"/>
    <w:rsid w:val="00EF11A5"/>
    <w:rsid w:val="00EF11DB"/>
    <w:rsid w:val="00EF1225"/>
    <w:rsid w:val="00EF126D"/>
    <w:rsid w:val="00EF1304"/>
    <w:rsid w:val="00EF1382"/>
    <w:rsid w:val="00EF13C4"/>
    <w:rsid w:val="00EF1556"/>
    <w:rsid w:val="00EF188A"/>
    <w:rsid w:val="00EF1AAD"/>
    <w:rsid w:val="00EF1CDE"/>
    <w:rsid w:val="00EF1E38"/>
    <w:rsid w:val="00EF1F87"/>
    <w:rsid w:val="00EF2B34"/>
    <w:rsid w:val="00EF2B3A"/>
    <w:rsid w:val="00EF2EDD"/>
    <w:rsid w:val="00EF30F9"/>
    <w:rsid w:val="00EF3798"/>
    <w:rsid w:val="00EF425F"/>
    <w:rsid w:val="00EF4399"/>
    <w:rsid w:val="00EF44A9"/>
    <w:rsid w:val="00EF450D"/>
    <w:rsid w:val="00EF4693"/>
    <w:rsid w:val="00EF4967"/>
    <w:rsid w:val="00EF496E"/>
    <w:rsid w:val="00EF4ABB"/>
    <w:rsid w:val="00EF4B5D"/>
    <w:rsid w:val="00EF4CD3"/>
    <w:rsid w:val="00EF4E7F"/>
    <w:rsid w:val="00EF51CF"/>
    <w:rsid w:val="00EF5494"/>
    <w:rsid w:val="00EF54AC"/>
    <w:rsid w:val="00EF5730"/>
    <w:rsid w:val="00EF5B6A"/>
    <w:rsid w:val="00EF5CE8"/>
    <w:rsid w:val="00EF63C5"/>
    <w:rsid w:val="00EF651F"/>
    <w:rsid w:val="00EF6C30"/>
    <w:rsid w:val="00EF6EC8"/>
    <w:rsid w:val="00EF7044"/>
    <w:rsid w:val="00EF7101"/>
    <w:rsid w:val="00EF7625"/>
    <w:rsid w:val="00EF7784"/>
    <w:rsid w:val="00EF7924"/>
    <w:rsid w:val="00EF7BB1"/>
    <w:rsid w:val="00EF7E2E"/>
    <w:rsid w:val="00EF7F3D"/>
    <w:rsid w:val="00F002A3"/>
    <w:rsid w:val="00F00384"/>
    <w:rsid w:val="00F0043E"/>
    <w:rsid w:val="00F00505"/>
    <w:rsid w:val="00F007E8"/>
    <w:rsid w:val="00F009BD"/>
    <w:rsid w:val="00F00A21"/>
    <w:rsid w:val="00F00ADC"/>
    <w:rsid w:val="00F011F7"/>
    <w:rsid w:val="00F012C2"/>
    <w:rsid w:val="00F015FE"/>
    <w:rsid w:val="00F01611"/>
    <w:rsid w:val="00F01682"/>
    <w:rsid w:val="00F0198B"/>
    <w:rsid w:val="00F01A22"/>
    <w:rsid w:val="00F01A32"/>
    <w:rsid w:val="00F01B47"/>
    <w:rsid w:val="00F01BAF"/>
    <w:rsid w:val="00F02130"/>
    <w:rsid w:val="00F022CD"/>
    <w:rsid w:val="00F0247A"/>
    <w:rsid w:val="00F02787"/>
    <w:rsid w:val="00F028C8"/>
    <w:rsid w:val="00F028DC"/>
    <w:rsid w:val="00F02A6C"/>
    <w:rsid w:val="00F02AD9"/>
    <w:rsid w:val="00F02B9F"/>
    <w:rsid w:val="00F02C12"/>
    <w:rsid w:val="00F02F55"/>
    <w:rsid w:val="00F02F59"/>
    <w:rsid w:val="00F030E8"/>
    <w:rsid w:val="00F03164"/>
    <w:rsid w:val="00F03221"/>
    <w:rsid w:val="00F03799"/>
    <w:rsid w:val="00F03809"/>
    <w:rsid w:val="00F0381A"/>
    <w:rsid w:val="00F0383A"/>
    <w:rsid w:val="00F0395C"/>
    <w:rsid w:val="00F039F5"/>
    <w:rsid w:val="00F03ACA"/>
    <w:rsid w:val="00F03F31"/>
    <w:rsid w:val="00F03F67"/>
    <w:rsid w:val="00F04113"/>
    <w:rsid w:val="00F0472D"/>
    <w:rsid w:val="00F0496F"/>
    <w:rsid w:val="00F04AB7"/>
    <w:rsid w:val="00F04CE2"/>
    <w:rsid w:val="00F05183"/>
    <w:rsid w:val="00F052EB"/>
    <w:rsid w:val="00F05503"/>
    <w:rsid w:val="00F0566C"/>
    <w:rsid w:val="00F0566E"/>
    <w:rsid w:val="00F057AD"/>
    <w:rsid w:val="00F0595F"/>
    <w:rsid w:val="00F05AAC"/>
    <w:rsid w:val="00F05E48"/>
    <w:rsid w:val="00F05E95"/>
    <w:rsid w:val="00F05FEE"/>
    <w:rsid w:val="00F06486"/>
    <w:rsid w:val="00F06A30"/>
    <w:rsid w:val="00F06A41"/>
    <w:rsid w:val="00F06D26"/>
    <w:rsid w:val="00F06E01"/>
    <w:rsid w:val="00F0734D"/>
    <w:rsid w:val="00F074AD"/>
    <w:rsid w:val="00F076C7"/>
    <w:rsid w:val="00F076F3"/>
    <w:rsid w:val="00F07D22"/>
    <w:rsid w:val="00F07FE4"/>
    <w:rsid w:val="00F10264"/>
    <w:rsid w:val="00F10808"/>
    <w:rsid w:val="00F10AB4"/>
    <w:rsid w:val="00F10D6A"/>
    <w:rsid w:val="00F10DA8"/>
    <w:rsid w:val="00F10E9B"/>
    <w:rsid w:val="00F10EF9"/>
    <w:rsid w:val="00F10FB3"/>
    <w:rsid w:val="00F111C2"/>
    <w:rsid w:val="00F1135E"/>
    <w:rsid w:val="00F11604"/>
    <w:rsid w:val="00F11867"/>
    <w:rsid w:val="00F11B21"/>
    <w:rsid w:val="00F11CCD"/>
    <w:rsid w:val="00F11EAF"/>
    <w:rsid w:val="00F1231A"/>
    <w:rsid w:val="00F1239B"/>
    <w:rsid w:val="00F123A9"/>
    <w:rsid w:val="00F12416"/>
    <w:rsid w:val="00F1261F"/>
    <w:rsid w:val="00F12AF9"/>
    <w:rsid w:val="00F12B20"/>
    <w:rsid w:val="00F12B80"/>
    <w:rsid w:val="00F12BC3"/>
    <w:rsid w:val="00F12C5B"/>
    <w:rsid w:val="00F12DE5"/>
    <w:rsid w:val="00F12F25"/>
    <w:rsid w:val="00F12FE6"/>
    <w:rsid w:val="00F13003"/>
    <w:rsid w:val="00F13448"/>
    <w:rsid w:val="00F1344B"/>
    <w:rsid w:val="00F135F2"/>
    <w:rsid w:val="00F1375E"/>
    <w:rsid w:val="00F13CD3"/>
    <w:rsid w:val="00F13E2F"/>
    <w:rsid w:val="00F13E6C"/>
    <w:rsid w:val="00F13FBE"/>
    <w:rsid w:val="00F146B6"/>
    <w:rsid w:val="00F14822"/>
    <w:rsid w:val="00F14A0C"/>
    <w:rsid w:val="00F14E2A"/>
    <w:rsid w:val="00F150A8"/>
    <w:rsid w:val="00F15149"/>
    <w:rsid w:val="00F151B5"/>
    <w:rsid w:val="00F1521A"/>
    <w:rsid w:val="00F15658"/>
    <w:rsid w:val="00F156AF"/>
    <w:rsid w:val="00F156D7"/>
    <w:rsid w:val="00F15855"/>
    <w:rsid w:val="00F15B40"/>
    <w:rsid w:val="00F15C7C"/>
    <w:rsid w:val="00F160C6"/>
    <w:rsid w:val="00F16489"/>
    <w:rsid w:val="00F164A4"/>
    <w:rsid w:val="00F1658A"/>
    <w:rsid w:val="00F16BC0"/>
    <w:rsid w:val="00F16D61"/>
    <w:rsid w:val="00F17193"/>
    <w:rsid w:val="00F172C4"/>
    <w:rsid w:val="00F1737B"/>
    <w:rsid w:val="00F175E3"/>
    <w:rsid w:val="00F179C7"/>
    <w:rsid w:val="00F17B70"/>
    <w:rsid w:val="00F17B8F"/>
    <w:rsid w:val="00F17B98"/>
    <w:rsid w:val="00F17BDC"/>
    <w:rsid w:val="00F17C6F"/>
    <w:rsid w:val="00F17FA7"/>
    <w:rsid w:val="00F17FD0"/>
    <w:rsid w:val="00F2006C"/>
    <w:rsid w:val="00F20197"/>
    <w:rsid w:val="00F20237"/>
    <w:rsid w:val="00F2025F"/>
    <w:rsid w:val="00F2031D"/>
    <w:rsid w:val="00F203BD"/>
    <w:rsid w:val="00F2047C"/>
    <w:rsid w:val="00F20944"/>
    <w:rsid w:val="00F2094A"/>
    <w:rsid w:val="00F20B3B"/>
    <w:rsid w:val="00F20E84"/>
    <w:rsid w:val="00F20F81"/>
    <w:rsid w:val="00F21342"/>
    <w:rsid w:val="00F21352"/>
    <w:rsid w:val="00F21866"/>
    <w:rsid w:val="00F219DA"/>
    <w:rsid w:val="00F21B23"/>
    <w:rsid w:val="00F21D7A"/>
    <w:rsid w:val="00F22155"/>
    <w:rsid w:val="00F22341"/>
    <w:rsid w:val="00F223CA"/>
    <w:rsid w:val="00F223FB"/>
    <w:rsid w:val="00F226B5"/>
    <w:rsid w:val="00F226BE"/>
    <w:rsid w:val="00F22A29"/>
    <w:rsid w:val="00F22ABC"/>
    <w:rsid w:val="00F22B7A"/>
    <w:rsid w:val="00F22BA5"/>
    <w:rsid w:val="00F22BE7"/>
    <w:rsid w:val="00F22C9A"/>
    <w:rsid w:val="00F22E01"/>
    <w:rsid w:val="00F23361"/>
    <w:rsid w:val="00F2336B"/>
    <w:rsid w:val="00F238E7"/>
    <w:rsid w:val="00F23ABC"/>
    <w:rsid w:val="00F23D61"/>
    <w:rsid w:val="00F23D7B"/>
    <w:rsid w:val="00F241AB"/>
    <w:rsid w:val="00F241FD"/>
    <w:rsid w:val="00F2430D"/>
    <w:rsid w:val="00F2439F"/>
    <w:rsid w:val="00F24533"/>
    <w:rsid w:val="00F246F0"/>
    <w:rsid w:val="00F24ABB"/>
    <w:rsid w:val="00F24B2C"/>
    <w:rsid w:val="00F24B67"/>
    <w:rsid w:val="00F24F9B"/>
    <w:rsid w:val="00F25443"/>
    <w:rsid w:val="00F256ED"/>
    <w:rsid w:val="00F258F2"/>
    <w:rsid w:val="00F25943"/>
    <w:rsid w:val="00F25A77"/>
    <w:rsid w:val="00F25AF3"/>
    <w:rsid w:val="00F26181"/>
    <w:rsid w:val="00F262E4"/>
    <w:rsid w:val="00F26330"/>
    <w:rsid w:val="00F26357"/>
    <w:rsid w:val="00F26D73"/>
    <w:rsid w:val="00F26E7F"/>
    <w:rsid w:val="00F26FD0"/>
    <w:rsid w:val="00F27016"/>
    <w:rsid w:val="00F270A5"/>
    <w:rsid w:val="00F2729E"/>
    <w:rsid w:val="00F272E7"/>
    <w:rsid w:val="00F272FE"/>
    <w:rsid w:val="00F27374"/>
    <w:rsid w:val="00F27462"/>
    <w:rsid w:val="00F27875"/>
    <w:rsid w:val="00F278BB"/>
    <w:rsid w:val="00F27977"/>
    <w:rsid w:val="00F303E3"/>
    <w:rsid w:val="00F3060D"/>
    <w:rsid w:val="00F30799"/>
    <w:rsid w:val="00F30843"/>
    <w:rsid w:val="00F30A31"/>
    <w:rsid w:val="00F30C22"/>
    <w:rsid w:val="00F30CDC"/>
    <w:rsid w:val="00F30DB3"/>
    <w:rsid w:val="00F3114C"/>
    <w:rsid w:val="00F3120B"/>
    <w:rsid w:val="00F312C3"/>
    <w:rsid w:val="00F313A8"/>
    <w:rsid w:val="00F31A1D"/>
    <w:rsid w:val="00F31C2E"/>
    <w:rsid w:val="00F31D00"/>
    <w:rsid w:val="00F322DE"/>
    <w:rsid w:val="00F326B2"/>
    <w:rsid w:val="00F3283C"/>
    <w:rsid w:val="00F3289E"/>
    <w:rsid w:val="00F329ED"/>
    <w:rsid w:val="00F32B2E"/>
    <w:rsid w:val="00F32E69"/>
    <w:rsid w:val="00F33026"/>
    <w:rsid w:val="00F332F3"/>
    <w:rsid w:val="00F33654"/>
    <w:rsid w:val="00F33734"/>
    <w:rsid w:val="00F33AC6"/>
    <w:rsid w:val="00F34015"/>
    <w:rsid w:val="00F34236"/>
    <w:rsid w:val="00F34CBD"/>
    <w:rsid w:val="00F34D17"/>
    <w:rsid w:val="00F34FD1"/>
    <w:rsid w:val="00F354A3"/>
    <w:rsid w:val="00F35589"/>
    <w:rsid w:val="00F35608"/>
    <w:rsid w:val="00F356B1"/>
    <w:rsid w:val="00F35913"/>
    <w:rsid w:val="00F35FA3"/>
    <w:rsid w:val="00F36011"/>
    <w:rsid w:val="00F361F4"/>
    <w:rsid w:val="00F36457"/>
    <w:rsid w:val="00F364E1"/>
    <w:rsid w:val="00F36554"/>
    <w:rsid w:val="00F367E2"/>
    <w:rsid w:val="00F36B3D"/>
    <w:rsid w:val="00F36C8E"/>
    <w:rsid w:val="00F36D14"/>
    <w:rsid w:val="00F37412"/>
    <w:rsid w:val="00F377B2"/>
    <w:rsid w:val="00F37809"/>
    <w:rsid w:val="00F37CF5"/>
    <w:rsid w:val="00F37D2B"/>
    <w:rsid w:val="00F37EF7"/>
    <w:rsid w:val="00F40294"/>
    <w:rsid w:val="00F40475"/>
    <w:rsid w:val="00F404BC"/>
    <w:rsid w:val="00F40529"/>
    <w:rsid w:val="00F40581"/>
    <w:rsid w:val="00F407E7"/>
    <w:rsid w:val="00F40813"/>
    <w:rsid w:val="00F4082D"/>
    <w:rsid w:val="00F40B2E"/>
    <w:rsid w:val="00F40F14"/>
    <w:rsid w:val="00F41094"/>
    <w:rsid w:val="00F414A5"/>
    <w:rsid w:val="00F418C9"/>
    <w:rsid w:val="00F41976"/>
    <w:rsid w:val="00F41A27"/>
    <w:rsid w:val="00F41AE8"/>
    <w:rsid w:val="00F41C3B"/>
    <w:rsid w:val="00F41E1C"/>
    <w:rsid w:val="00F41FF3"/>
    <w:rsid w:val="00F42021"/>
    <w:rsid w:val="00F42251"/>
    <w:rsid w:val="00F42450"/>
    <w:rsid w:val="00F424B2"/>
    <w:rsid w:val="00F42652"/>
    <w:rsid w:val="00F42692"/>
    <w:rsid w:val="00F42A25"/>
    <w:rsid w:val="00F43029"/>
    <w:rsid w:val="00F433DF"/>
    <w:rsid w:val="00F434AC"/>
    <w:rsid w:val="00F43685"/>
    <w:rsid w:val="00F43B63"/>
    <w:rsid w:val="00F43D35"/>
    <w:rsid w:val="00F43D3A"/>
    <w:rsid w:val="00F44232"/>
    <w:rsid w:val="00F44A96"/>
    <w:rsid w:val="00F44DE7"/>
    <w:rsid w:val="00F44EE4"/>
    <w:rsid w:val="00F44FC3"/>
    <w:rsid w:val="00F4509E"/>
    <w:rsid w:val="00F450B5"/>
    <w:rsid w:val="00F4532D"/>
    <w:rsid w:val="00F4538B"/>
    <w:rsid w:val="00F454B9"/>
    <w:rsid w:val="00F454D2"/>
    <w:rsid w:val="00F45520"/>
    <w:rsid w:val="00F455B4"/>
    <w:rsid w:val="00F455D7"/>
    <w:rsid w:val="00F45B52"/>
    <w:rsid w:val="00F45D24"/>
    <w:rsid w:val="00F45D76"/>
    <w:rsid w:val="00F45DD1"/>
    <w:rsid w:val="00F465DC"/>
    <w:rsid w:val="00F4663A"/>
    <w:rsid w:val="00F46649"/>
    <w:rsid w:val="00F46788"/>
    <w:rsid w:val="00F467DA"/>
    <w:rsid w:val="00F4684B"/>
    <w:rsid w:val="00F46921"/>
    <w:rsid w:val="00F46971"/>
    <w:rsid w:val="00F469BB"/>
    <w:rsid w:val="00F46C1C"/>
    <w:rsid w:val="00F46C6D"/>
    <w:rsid w:val="00F46FA7"/>
    <w:rsid w:val="00F47227"/>
    <w:rsid w:val="00F47343"/>
    <w:rsid w:val="00F47934"/>
    <w:rsid w:val="00F479FF"/>
    <w:rsid w:val="00F47EEF"/>
    <w:rsid w:val="00F50228"/>
    <w:rsid w:val="00F50272"/>
    <w:rsid w:val="00F50311"/>
    <w:rsid w:val="00F50426"/>
    <w:rsid w:val="00F505EC"/>
    <w:rsid w:val="00F50695"/>
    <w:rsid w:val="00F50B46"/>
    <w:rsid w:val="00F50C52"/>
    <w:rsid w:val="00F50D29"/>
    <w:rsid w:val="00F51032"/>
    <w:rsid w:val="00F514F1"/>
    <w:rsid w:val="00F5172E"/>
    <w:rsid w:val="00F517A7"/>
    <w:rsid w:val="00F51FB8"/>
    <w:rsid w:val="00F521A1"/>
    <w:rsid w:val="00F521DB"/>
    <w:rsid w:val="00F52346"/>
    <w:rsid w:val="00F528F2"/>
    <w:rsid w:val="00F52E7D"/>
    <w:rsid w:val="00F53089"/>
    <w:rsid w:val="00F53479"/>
    <w:rsid w:val="00F5352F"/>
    <w:rsid w:val="00F53593"/>
    <w:rsid w:val="00F53A46"/>
    <w:rsid w:val="00F53DAE"/>
    <w:rsid w:val="00F5413D"/>
    <w:rsid w:val="00F5439F"/>
    <w:rsid w:val="00F544B3"/>
    <w:rsid w:val="00F5451E"/>
    <w:rsid w:val="00F547A1"/>
    <w:rsid w:val="00F54856"/>
    <w:rsid w:val="00F54892"/>
    <w:rsid w:val="00F555DE"/>
    <w:rsid w:val="00F555E8"/>
    <w:rsid w:val="00F555EA"/>
    <w:rsid w:val="00F55607"/>
    <w:rsid w:val="00F55695"/>
    <w:rsid w:val="00F55730"/>
    <w:rsid w:val="00F559DC"/>
    <w:rsid w:val="00F55E80"/>
    <w:rsid w:val="00F561A4"/>
    <w:rsid w:val="00F562F5"/>
    <w:rsid w:val="00F562F6"/>
    <w:rsid w:val="00F56311"/>
    <w:rsid w:val="00F563AE"/>
    <w:rsid w:val="00F5655E"/>
    <w:rsid w:val="00F56816"/>
    <w:rsid w:val="00F5681A"/>
    <w:rsid w:val="00F56866"/>
    <w:rsid w:val="00F56C00"/>
    <w:rsid w:val="00F56F28"/>
    <w:rsid w:val="00F57151"/>
    <w:rsid w:val="00F571AA"/>
    <w:rsid w:val="00F571E6"/>
    <w:rsid w:val="00F57341"/>
    <w:rsid w:val="00F57358"/>
    <w:rsid w:val="00F573AA"/>
    <w:rsid w:val="00F5759D"/>
    <w:rsid w:val="00F575E2"/>
    <w:rsid w:val="00F577B6"/>
    <w:rsid w:val="00F578E8"/>
    <w:rsid w:val="00F57956"/>
    <w:rsid w:val="00F579AD"/>
    <w:rsid w:val="00F579C0"/>
    <w:rsid w:val="00F57B06"/>
    <w:rsid w:val="00F57CAD"/>
    <w:rsid w:val="00F57E33"/>
    <w:rsid w:val="00F602B7"/>
    <w:rsid w:val="00F60410"/>
    <w:rsid w:val="00F60440"/>
    <w:rsid w:val="00F60AAD"/>
    <w:rsid w:val="00F60AD2"/>
    <w:rsid w:val="00F60C01"/>
    <w:rsid w:val="00F60DC9"/>
    <w:rsid w:val="00F6102F"/>
    <w:rsid w:val="00F6111C"/>
    <w:rsid w:val="00F611EB"/>
    <w:rsid w:val="00F612DF"/>
    <w:rsid w:val="00F61353"/>
    <w:rsid w:val="00F61374"/>
    <w:rsid w:val="00F6139D"/>
    <w:rsid w:val="00F614CF"/>
    <w:rsid w:val="00F6165E"/>
    <w:rsid w:val="00F61998"/>
    <w:rsid w:val="00F619ED"/>
    <w:rsid w:val="00F61C88"/>
    <w:rsid w:val="00F622A4"/>
    <w:rsid w:val="00F62C9E"/>
    <w:rsid w:val="00F62CF8"/>
    <w:rsid w:val="00F631EE"/>
    <w:rsid w:val="00F632E3"/>
    <w:rsid w:val="00F63478"/>
    <w:rsid w:val="00F634F9"/>
    <w:rsid w:val="00F636A1"/>
    <w:rsid w:val="00F637DB"/>
    <w:rsid w:val="00F6395C"/>
    <w:rsid w:val="00F639DE"/>
    <w:rsid w:val="00F63A43"/>
    <w:rsid w:val="00F63D01"/>
    <w:rsid w:val="00F63DA6"/>
    <w:rsid w:val="00F63EBC"/>
    <w:rsid w:val="00F63F6C"/>
    <w:rsid w:val="00F640F3"/>
    <w:rsid w:val="00F641A0"/>
    <w:rsid w:val="00F64382"/>
    <w:rsid w:val="00F643AF"/>
    <w:rsid w:val="00F647FD"/>
    <w:rsid w:val="00F64A82"/>
    <w:rsid w:val="00F64CEA"/>
    <w:rsid w:val="00F64DCD"/>
    <w:rsid w:val="00F64E67"/>
    <w:rsid w:val="00F64EB5"/>
    <w:rsid w:val="00F64FA0"/>
    <w:rsid w:val="00F65261"/>
    <w:rsid w:val="00F653DC"/>
    <w:rsid w:val="00F654BC"/>
    <w:rsid w:val="00F65742"/>
    <w:rsid w:val="00F6577B"/>
    <w:rsid w:val="00F6580B"/>
    <w:rsid w:val="00F659C2"/>
    <w:rsid w:val="00F65CEE"/>
    <w:rsid w:val="00F65FEA"/>
    <w:rsid w:val="00F66072"/>
    <w:rsid w:val="00F6634F"/>
    <w:rsid w:val="00F6675C"/>
    <w:rsid w:val="00F66861"/>
    <w:rsid w:val="00F66906"/>
    <w:rsid w:val="00F66EE5"/>
    <w:rsid w:val="00F6707F"/>
    <w:rsid w:val="00F6708A"/>
    <w:rsid w:val="00F67100"/>
    <w:rsid w:val="00F6716E"/>
    <w:rsid w:val="00F6717D"/>
    <w:rsid w:val="00F6736D"/>
    <w:rsid w:val="00F6736E"/>
    <w:rsid w:val="00F67475"/>
    <w:rsid w:val="00F67506"/>
    <w:rsid w:val="00F67ACC"/>
    <w:rsid w:val="00F67BAB"/>
    <w:rsid w:val="00F67BCC"/>
    <w:rsid w:val="00F67C83"/>
    <w:rsid w:val="00F67EE7"/>
    <w:rsid w:val="00F70495"/>
    <w:rsid w:val="00F7083C"/>
    <w:rsid w:val="00F70A98"/>
    <w:rsid w:val="00F70EB3"/>
    <w:rsid w:val="00F7111E"/>
    <w:rsid w:val="00F71134"/>
    <w:rsid w:val="00F712ED"/>
    <w:rsid w:val="00F714EA"/>
    <w:rsid w:val="00F7170B"/>
    <w:rsid w:val="00F717C9"/>
    <w:rsid w:val="00F71A50"/>
    <w:rsid w:val="00F71AB3"/>
    <w:rsid w:val="00F71E0D"/>
    <w:rsid w:val="00F71EB4"/>
    <w:rsid w:val="00F720A7"/>
    <w:rsid w:val="00F72135"/>
    <w:rsid w:val="00F7246F"/>
    <w:rsid w:val="00F7251B"/>
    <w:rsid w:val="00F725D6"/>
    <w:rsid w:val="00F7261F"/>
    <w:rsid w:val="00F728AE"/>
    <w:rsid w:val="00F729E9"/>
    <w:rsid w:val="00F72D3C"/>
    <w:rsid w:val="00F72E95"/>
    <w:rsid w:val="00F730AA"/>
    <w:rsid w:val="00F735EC"/>
    <w:rsid w:val="00F73717"/>
    <w:rsid w:val="00F73A9D"/>
    <w:rsid w:val="00F73B05"/>
    <w:rsid w:val="00F73B91"/>
    <w:rsid w:val="00F74486"/>
    <w:rsid w:val="00F746C1"/>
    <w:rsid w:val="00F749BB"/>
    <w:rsid w:val="00F74E52"/>
    <w:rsid w:val="00F74FE3"/>
    <w:rsid w:val="00F750CC"/>
    <w:rsid w:val="00F75567"/>
    <w:rsid w:val="00F75665"/>
    <w:rsid w:val="00F75679"/>
    <w:rsid w:val="00F75866"/>
    <w:rsid w:val="00F75AFB"/>
    <w:rsid w:val="00F75D76"/>
    <w:rsid w:val="00F75E44"/>
    <w:rsid w:val="00F76387"/>
    <w:rsid w:val="00F7659A"/>
    <w:rsid w:val="00F768FE"/>
    <w:rsid w:val="00F76921"/>
    <w:rsid w:val="00F7695A"/>
    <w:rsid w:val="00F76CBD"/>
    <w:rsid w:val="00F76E41"/>
    <w:rsid w:val="00F7701B"/>
    <w:rsid w:val="00F77202"/>
    <w:rsid w:val="00F777B5"/>
    <w:rsid w:val="00F77AB3"/>
    <w:rsid w:val="00F77BE8"/>
    <w:rsid w:val="00F77C3D"/>
    <w:rsid w:val="00F77CDC"/>
    <w:rsid w:val="00F80453"/>
    <w:rsid w:val="00F804B3"/>
    <w:rsid w:val="00F8070C"/>
    <w:rsid w:val="00F80B8C"/>
    <w:rsid w:val="00F80FEC"/>
    <w:rsid w:val="00F810B2"/>
    <w:rsid w:val="00F81764"/>
    <w:rsid w:val="00F8176E"/>
    <w:rsid w:val="00F8191E"/>
    <w:rsid w:val="00F81985"/>
    <w:rsid w:val="00F81A25"/>
    <w:rsid w:val="00F81AA1"/>
    <w:rsid w:val="00F81E4B"/>
    <w:rsid w:val="00F81FB4"/>
    <w:rsid w:val="00F820CA"/>
    <w:rsid w:val="00F82185"/>
    <w:rsid w:val="00F821D2"/>
    <w:rsid w:val="00F824EC"/>
    <w:rsid w:val="00F825DB"/>
    <w:rsid w:val="00F828C2"/>
    <w:rsid w:val="00F82B4B"/>
    <w:rsid w:val="00F82D90"/>
    <w:rsid w:val="00F82DAB"/>
    <w:rsid w:val="00F82ECE"/>
    <w:rsid w:val="00F82EE8"/>
    <w:rsid w:val="00F83105"/>
    <w:rsid w:val="00F834DB"/>
    <w:rsid w:val="00F839D4"/>
    <w:rsid w:val="00F83C1A"/>
    <w:rsid w:val="00F83D02"/>
    <w:rsid w:val="00F8430B"/>
    <w:rsid w:val="00F84354"/>
    <w:rsid w:val="00F84819"/>
    <w:rsid w:val="00F8485E"/>
    <w:rsid w:val="00F84ADF"/>
    <w:rsid w:val="00F84B51"/>
    <w:rsid w:val="00F84BC9"/>
    <w:rsid w:val="00F84C89"/>
    <w:rsid w:val="00F84DB4"/>
    <w:rsid w:val="00F8521B"/>
    <w:rsid w:val="00F853C9"/>
    <w:rsid w:val="00F8540D"/>
    <w:rsid w:val="00F8542F"/>
    <w:rsid w:val="00F8578B"/>
    <w:rsid w:val="00F857EB"/>
    <w:rsid w:val="00F8588D"/>
    <w:rsid w:val="00F85CE6"/>
    <w:rsid w:val="00F85D89"/>
    <w:rsid w:val="00F85EEC"/>
    <w:rsid w:val="00F86338"/>
    <w:rsid w:val="00F8638C"/>
    <w:rsid w:val="00F864B5"/>
    <w:rsid w:val="00F864E0"/>
    <w:rsid w:val="00F8658F"/>
    <w:rsid w:val="00F86AD2"/>
    <w:rsid w:val="00F86BC8"/>
    <w:rsid w:val="00F86C45"/>
    <w:rsid w:val="00F86CCC"/>
    <w:rsid w:val="00F86DA9"/>
    <w:rsid w:val="00F870B9"/>
    <w:rsid w:val="00F871F5"/>
    <w:rsid w:val="00F874AE"/>
    <w:rsid w:val="00F87658"/>
    <w:rsid w:val="00F8798D"/>
    <w:rsid w:val="00F879E6"/>
    <w:rsid w:val="00F87B57"/>
    <w:rsid w:val="00F87B72"/>
    <w:rsid w:val="00F87B7D"/>
    <w:rsid w:val="00F87C04"/>
    <w:rsid w:val="00F87C08"/>
    <w:rsid w:val="00F87CCC"/>
    <w:rsid w:val="00F87D11"/>
    <w:rsid w:val="00F87DD1"/>
    <w:rsid w:val="00F87F90"/>
    <w:rsid w:val="00F9020E"/>
    <w:rsid w:val="00F904B2"/>
    <w:rsid w:val="00F90535"/>
    <w:rsid w:val="00F90689"/>
    <w:rsid w:val="00F9073C"/>
    <w:rsid w:val="00F90953"/>
    <w:rsid w:val="00F90963"/>
    <w:rsid w:val="00F90CFA"/>
    <w:rsid w:val="00F9108B"/>
    <w:rsid w:val="00F911EA"/>
    <w:rsid w:val="00F913C6"/>
    <w:rsid w:val="00F91484"/>
    <w:rsid w:val="00F915F7"/>
    <w:rsid w:val="00F915F9"/>
    <w:rsid w:val="00F918C0"/>
    <w:rsid w:val="00F919D8"/>
    <w:rsid w:val="00F91A29"/>
    <w:rsid w:val="00F91C0B"/>
    <w:rsid w:val="00F91C9F"/>
    <w:rsid w:val="00F91E56"/>
    <w:rsid w:val="00F920D9"/>
    <w:rsid w:val="00F92173"/>
    <w:rsid w:val="00F92220"/>
    <w:rsid w:val="00F92871"/>
    <w:rsid w:val="00F92A99"/>
    <w:rsid w:val="00F92B6E"/>
    <w:rsid w:val="00F92B79"/>
    <w:rsid w:val="00F92B85"/>
    <w:rsid w:val="00F93018"/>
    <w:rsid w:val="00F931BE"/>
    <w:rsid w:val="00F93303"/>
    <w:rsid w:val="00F9343E"/>
    <w:rsid w:val="00F935F7"/>
    <w:rsid w:val="00F938D7"/>
    <w:rsid w:val="00F93B5E"/>
    <w:rsid w:val="00F93CA0"/>
    <w:rsid w:val="00F93DAD"/>
    <w:rsid w:val="00F93DF0"/>
    <w:rsid w:val="00F942E2"/>
    <w:rsid w:val="00F9447F"/>
    <w:rsid w:val="00F944B1"/>
    <w:rsid w:val="00F94B79"/>
    <w:rsid w:val="00F94C9A"/>
    <w:rsid w:val="00F94CBC"/>
    <w:rsid w:val="00F94E1C"/>
    <w:rsid w:val="00F94F1C"/>
    <w:rsid w:val="00F9506B"/>
    <w:rsid w:val="00F95112"/>
    <w:rsid w:val="00F95191"/>
    <w:rsid w:val="00F952CF"/>
    <w:rsid w:val="00F9541A"/>
    <w:rsid w:val="00F95999"/>
    <w:rsid w:val="00F95A9A"/>
    <w:rsid w:val="00F95AF0"/>
    <w:rsid w:val="00F95B05"/>
    <w:rsid w:val="00F95C1C"/>
    <w:rsid w:val="00F95DA2"/>
    <w:rsid w:val="00F95E28"/>
    <w:rsid w:val="00F95F4C"/>
    <w:rsid w:val="00F961D0"/>
    <w:rsid w:val="00F9632F"/>
    <w:rsid w:val="00F9638E"/>
    <w:rsid w:val="00F96404"/>
    <w:rsid w:val="00F96442"/>
    <w:rsid w:val="00F964C5"/>
    <w:rsid w:val="00F96647"/>
    <w:rsid w:val="00F96A37"/>
    <w:rsid w:val="00F96CE6"/>
    <w:rsid w:val="00F96E12"/>
    <w:rsid w:val="00F96FF5"/>
    <w:rsid w:val="00F9710B"/>
    <w:rsid w:val="00F97153"/>
    <w:rsid w:val="00F971CA"/>
    <w:rsid w:val="00F97258"/>
    <w:rsid w:val="00F9748B"/>
    <w:rsid w:val="00F975D1"/>
    <w:rsid w:val="00F97753"/>
    <w:rsid w:val="00F97BD3"/>
    <w:rsid w:val="00F97C66"/>
    <w:rsid w:val="00F97D00"/>
    <w:rsid w:val="00F97D8F"/>
    <w:rsid w:val="00F97E41"/>
    <w:rsid w:val="00F97E4D"/>
    <w:rsid w:val="00F97E4E"/>
    <w:rsid w:val="00FA023E"/>
    <w:rsid w:val="00FA032F"/>
    <w:rsid w:val="00FA0354"/>
    <w:rsid w:val="00FA037A"/>
    <w:rsid w:val="00FA0539"/>
    <w:rsid w:val="00FA05B2"/>
    <w:rsid w:val="00FA0627"/>
    <w:rsid w:val="00FA085E"/>
    <w:rsid w:val="00FA08A2"/>
    <w:rsid w:val="00FA094D"/>
    <w:rsid w:val="00FA098E"/>
    <w:rsid w:val="00FA09CB"/>
    <w:rsid w:val="00FA0BC9"/>
    <w:rsid w:val="00FA0E8B"/>
    <w:rsid w:val="00FA0F4E"/>
    <w:rsid w:val="00FA11A0"/>
    <w:rsid w:val="00FA17D8"/>
    <w:rsid w:val="00FA18D7"/>
    <w:rsid w:val="00FA1A9E"/>
    <w:rsid w:val="00FA1B83"/>
    <w:rsid w:val="00FA1CEF"/>
    <w:rsid w:val="00FA1D9F"/>
    <w:rsid w:val="00FA1DA1"/>
    <w:rsid w:val="00FA1E7E"/>
    <w:rsid w:val="00FA2005"/>
    <w:rsid w:val="00FA2308"/>
    <w:rsid w:val="00FA2450"/>
    <w:rsid w:val="00FA282C"/>
    <w:rsid w:val="00FA28DF"/>
    <w:rsid w:val="00FA2A3B"/>
    <w:rsid w:val="00FA2B27"/>
    <w:rsid w:val="00FA2BAA"/>
    <w:rsid w:val="00FA2D29"/>
    <w:rsid w:val="00FA330C"/>
    <w:rsid w:val="00FA33BD"/>
    <w:rsid w:val="00FA34A4"/>
    <w:rsid w:val="00FA3701"/>
    <w:rsid w:val="00FA370A"/>
    <w:rsid w:val="00FA38FD"/>
    <w:rsid w:val="00FA3DBC"/>
    <w:rsid w:val="00FA4045"/>
    <w:rsid w:val="00FA40B6"/>
    <w:rsid w:val="00FA40B7"/>
    <w:rsid w:val="00FA40F1"/>
    <w:rsid w:val="00FA4254"/>
    <w:rsid w:val="00FA47AB"/>
    <w:rsid w:val="00FA4AE7"/>
    <w:rsid w:val="00FA4D06"/>
    <w:rsid w:val="00FA4D54"/>
    <w:rsid w:val="00FA5100"/>
    <w:rsid w:val="00FA514A"/>
    <w:rsid w:val="00FA525A"/>
    <w:rsid w:val="00FA5265"/>
    <w:rsid w:val="00FA52F7"/>
    <w:rsid w:val="00FA55D4"/>
    <w:rsid w:val="00FA56FB"/>
    <w:rsid w:val="00FA576D"/>
    <w:rsid w:val="00FA5871"/>
    <w:rsid w:val="00FA5A46"/>
    <w:rsid w:val="00FA5A67"/>
    <w:rsid w:val="00FA5AFD"/>
    <w:rsid w:val="00FA5B04"/>
    <w:rsid w:val="00FA61C6"/>
    <w:rsid w:val="00FA6298"/>
    <w:rsid w:val="00FA6837"/>
    <w:rsid w:val="00FA6897"/>
    <w:rsid w:val="00FA6920"/>
    <w:rsid w:val="00FA6A86"/>
    <w:rsid w:val="00FA6B29"/>
    <w:rsid w:val="00FA6F89"/>
    <w:rsid w:val="00FA7011"/>
    <w:rsid w:val="00FA7029"/>
    <w:rsid w:val="00FA7162"/>
    <w:rsid w:val="00FA7245"/>
    <w:rsid w:val="00FA7FE0"/>
    <w:rsid w:val="00FB0013"/>
    <w:rsid w:val="00FB0221"/>
    <w:rsid w:val="00FB02DE"/>
    <w:rsid w:val="00FB04CD"/>
    <w:rsid w:val="00FB04F3"/>
    <w:rsid w:val="00FB052C"/>
    <w:rsid w:val="00FB06AB"/>
    <w:rsid w:val="00FB084B"/>
    <w:rsid w:val="00FB0998"/>
    <w:rsid w:val="00FB0A38"/>
    <w:rsid w:val="00FB0AE9"/>
    <w:rsid w:val="00FB0B86"/>
    <w:rsid w:val="00FB0BB0"/>
    <w:rsid w:val="00FB0BDA"/>
    <w:rsid w:val="00FB1167"/>
    <w:rsid w:val="00FB11A6"/>
    <w:rsid w:val="00FB12A7"/>
    <w:rsid w:val="00FB12BF"/>
    <w:rsid w:val="00FB12F5"/>
    <w:rsid w:val="00FB13B3"/>
    <w:rsid w:val="00FB159D"/>
    <w:rsid w:val="00FB15EC"/>
    <w:rsid w:val="00FB1798"/>
    <w:rsid w:val="00FB17F0"/>
    <w:rsid w:val="00FB1B96"/>
    <w:rsid w:val="00FB1CF7"/>
    <w:rsid w:val="00FB1E4B"/>
    <w:rsid w:val="00FB1FF9"/>
    <w:rsid w:val="00FB2136"/>
    <w:rsid w:val="00FB2314"/>
    <w:rsid w:val="00FB2341"/>
    <w:rsid w:val="00FB23EA"/>
    <w:rsid w:val="00FB2736"/>
    <w:rsid w:val="00FB276D"/>
    <w:rsid w:val="00FB294F"/>
    <w:rsid w:val="00FB2970"/>
    <w:rsid w:val="00FB2DAB"/>
    <w:rsid w:val="00FB2EE3"/>
    <w:rsid w:val="00FB2F2E"/>
    <w:rsid w:val="00FB2F4C"/>
    <w:rsid w:val="00FB2FDA"/>
    <w:rsid w:val="00FB315B"/>
    <w:rsid w:val="00FB317D"/>
    <w:rsid w:val="00FB336B"/>
    <w:rsid w:val="00FB35A2"/>
    <w:rsid w:val="00FB3751"/>
    <w:rsid w:val="00FB398C"/>
    <w:rsid w:val="00FB3F75"/>
    <w:rsid w:val="00FB414E"/>
    <w:rsid w:val="00FB4267"/>
    <w:rsid w:val="00FB4768"/>
    <w:rsid w:val="00FB47C1"/>
    <w:rsid w:val="00FB4BC0"/>
    <w:rsid w:val="00FB4E20"/>
    <w:rsid w:val="00FB4EFA"/>
    <w:rsid w:val="00FB511B"/>
    <w:rsid w:val="00FB5187"/>
    <w:rsid w:val="00FB5416"/>
    <w:rsid w:val="00FB5839"/>
    <w:rsid w:val="00FB58A2"/>
    <w:rsid w:val="00FB5B84"/>
    <w:rsid w:val="00FB5E30"/>
    <w:rsid w:val="00FB5F5A"/>
    <w:rsid w:val="00FB60F7"/>
    <w:rsid w:val="00FB61A6"/>
    <w:rsid w:val="00FB61E0"/>
    <w:rsid w:val="00FB62A1"/>
    <w:rsid w:val="00FB6407"/>
    <w:rsid w:val="00FB65AA"/>
    <w:rsid w:val="00FB65DF"/>
    <w:rsid w:val="00FB6616"/>
    <w:rsid w:val="00FB6661"/>
    <w:rsid w:val="00FB6943"/>
    <w:rsid w:val="00FB69F3"/>
    <w:rsid w:val="00FB6B2C"/>
    <w:rsid w:val="00FB6C1F"/>
    <w:rsid w:val="00FB6C9E"/>
    <w:rsid w:val="00FB6DC4"/>
    <w:rsid w:val="00FB7188"/>
    <w:rsid w:val="00FB7257"/>
    <w:rsid w:val="00FB73F9"/>
    <w:rsid w:val="00FB75CF"/>
    <w:rsid w:val="00FB75EE"/>
    <w:rsid w:val="00FB7770"/>
    <w:rsid w:val="00FB7AD2"/>
    <w:rsid w:val="00FB7B9D"/>
    <w:rsid w:val="00FB7C53"/>
    <w:rsid w:val="00FB7D3D"/>
    <w:rsid w:val="00FB7E8F"/>
    <w:rsid w:val="00FB7EF8"/>
    <w:rsid w:val="00FC03B7"/>
    <w:rsid w:val="00FC03D5"/>
    <w:rsid w:val="00FC0654"/>
    <w:rsid w:val="00FC077F"/>
    <w:rsid w:val="00FC07CE"/>
    <w:rsid w:val="00FC086C"/>
    <w:rsid w:val="00FC099D"/>
    <w:rsid w:val="00FC0B31"/>
    <w:rsid w:val="00FC0F0C"/>
    <w:rsid w:val="00FC0F81"/>
    <w:rsid w:val="00FC1254"/>
    <w:rsid w:val="00FC13FC"/>
    <w:rsid w:val="00FC1460"/>
    <w:rsid w:val="00FC1485"/>
    <w:rsid w:val="00FC14C0"/>
    <w:rsid w:val="00FC152C"/>
    <w:rsid w:val="00FC17F3"/>
    <w:rsid w:val="00FC18BF"/>
    <w:rsid w:val="00FC190A"/>
    <w:rsid w:val="00FC1EE3"/>
    <w:rsid w:val="00FC1EFB"/>
    <w:rsid w:val="00FC2063"/>
    <w:rsid w:val="00FC24F4"/>
    <w:rsid w:val="00FC2617"/>
    <w:rsid w:val="00FC275E"/>
    <w:rsid w:val="00FC27C7"/>
    <w:rsid w:val="00FC284F"/>
    <w:rsid w:val="00FC2A3F"/>
    <w:rsid w:val="00FC319F"/>
    <w:rsid w:val="00FC327B"/>
    <w:rsid w:val="00FC336C"/>
    <w:rsid w:val="00FC3469"/>
    <w:rsid w:val="00FC34B1"/>
    <w:rsid w:val="00FC3A9A"/>
    <w:rsid w:val="00FC3B35"/>
    <w:rsid w:val="00FC3B7B"/>
    <w:rsid w:val="00FC3D26"/>
    <w:rsid w:val="00FC3E07"/>
    <w:rsid w:val="00FC4491"/>
    <w:rsid w:val="00FC4CE7"/>
    <w:rsid w:val="00FC4E02"/>
    <w:rsid w:val="00FC4F3F"/>
    <w:rsid w:val="00FC4F99"/>
    <w:rsid w:val="00FC50BE"/>
    <w:rsid w:val="00FC50FE"/>
    <w:rsid w:val="00FC51F3"/>
    <w:rsid w:val="00FC57E5"/>
    <w:rsid w:val="00FC6019"/>
    <w:rsid w:val="00FC6066"/>
    <w:rsid w:val="00FC63C6"/>
    <w:rsid w:val="00FC63E7"/>
    <w:rsid w:val="00FC646D"/>
    <w:rsid w:val="00FC6B0C"/>
    <w:rsid w:val="00FC6B7E"/>
    <w:rsid w:val="00FC6BDA"/>
    <w:rsid w:val="00FC6C5F"/>
    <w:rsid w:val="00FC6D49"/>
    <w:rsid w:val="00FC6F21"/>
    <w:rsid w:val="00FC741C"/>
    <w:rsid w:val="00FC76BD"/>
    <w:rsid w:val="00FC76DE"/>
    <w:rsid w:val="00FC77C5"/>
    <w:rsid w:val="00FC77E0"/>
    <w:rsid w:val="00FC7824"/>
    <w:rsid w:val="00FC785D"/>
    <w:rsid w:val="00FC786D"/>
    <w:rsid w:val="00FC78A0"/>
    <w:rsid w:val="00FC7CA6"/>
    <w:rsid w:val="00FC7E43"/>
    <w:rsid w:val="00FC7E44"/>
    <w:rsid w:val="00FD0224"/>
    <w:rsid w:val="00FD02C6"/>
    <w:rsid w:val="00FD06A8"/>
    <w:rsid w:val="00FD075F"/>
    <w:rsid w:val="00FD0C1F"/>
    <w:rsid w:val="00FD0C72"/>
    <w:rsid w:val="00FD0D64"/>
    <w:rsid w:val="00FD0DB3"/>
    <w:rsid w:val="00FD1351"/>
    <w:rsid w:val="00FD1576"/>
    <w:rsid w:val="00FD174F"/>
    <w:rsid w:val="00FD17C9"/>
    <w:rsid w:val="00FD1A35"/>
    <w:rsid w:val="00FD1A84"/>
    <w:rsid w:val="00FD1D18"/>
    <w:rsid w:val="00FD1EA4"/>
    <w:rsid w:val="00FD1EE8"/>
    <w:rsid w:val="00FD1F6A"/>
    <w:rsid w:val="00FD209A"/>
    <w:rsid w:val="00FD229D"/>
    <w:rsid w:val="00FD25B1"/>
    <w:rsid w:val="00FD2673"/>
    <w:rsid w:val="00FD27BC"/>
    <w:rsid w:val="00FD2A05"/>
    <w:rsid w:val="00FD2D04"/>
    <w:rsid w:val="00FD2F68"/>
    <w:rsid w:val="00FD32A5"/>
    <w:rsid w:val="00FD3396"/>
    <w:rsid w:val="00FD3411"/>
    <w:rsid w:val="00FD3505"/>
    <w:rsid w:val="00FD35F8"/>
    <w:rsid w:val="00FD368A"/>
    <w:rsid w:val="00FD384C"/>
    <w:rsid w:val="00FD3858"/>
    <w:rsid w:val="00FD3904"/>
    <w:rsid w:val="00FD3B6B"/>
    <w:rsid w:val="00FD3E95"/>
    <w:rsid w:val="00FD3E98"/>
    <w:rsid w:val="00FD3F68"/>
    <w:rsid w:val="00FD4054"/>
    <w:rsid w:val="00FD415A"/>
    <w:rsid w:val="00FD4335"/>
    <w:rsid w:val="00FD4490"/>
    <w:rsid w:val="00FD45FF"/>
    <w:rsid w:val="00FD46F0"/>
    <w:rsid w:val="00FD47D9"/>
    <w:rsid w:val="00FD4A7D"/>
    <w:rsid w:val="00FD4C14"/>
    <w:rsid w:val="00FD4CFC"/>
    <w:rsid w:val="00FD4D14"/>
    <w:rsid w:val="00FD4D7A"/>
    <w:rsid w:val="00FD51C8"/>
    <w:rsid w:val="00FD531D"/>
    <w:rsid w:val="00FD5516"/>
    <w:rsid w:val="00FD55C3"/>
    <w:rsid w:val="00FD574A"/>
    <w:rsid w:val="00FD57EC"/>
    <w:rsid w:val="00FD59FD"/>
    <w:rsid w:val="00FD5A29"/>
    <w:rsid w:val="00FD6054"/>
    <w:rsid w:val="00FD60A8"/>
    <w:rsid w:val="00FD60CC"/>
    <w:rsid w:val="00FD6756"/>
    <w:rsid w:val="00FD67DD"/>
    <w:rsid w:val="00FD686B"/>
    <w:rsid w:val="00FD68C4"/>
    <w:rsid w:val="00FD68FE"/>
    <w:rsid w:val="00FD6913"/>
    <w:rsid w:val="00FD699A"/>
    <w:rsid w:val="00FD6B66"/>
    <w:rsid w:val="00FD6EDB"/>
    <w:rsid w:val="00FD6F8F"/>
    <w:rsid w:val="00FD70EE"/>
    <w:rsid w:val="00FD710D"/>
    <w:rsid w:val="00FD7239"/>
    <w:rsid w:val="00FD76A3"/>
    <w:rsid w:val="00FD7758"/>
    <w:rsid w:val="00FD77F3"/>
    <w:rsid w:val="00FD78C9"/>
    <w:rsid w:val="00FD7BD7"/>
    <w:rsid w:val="00FD7DCC"/>
    <w:rsid w:val="00FD7EF9"/>
    <w:rsid w:val="00FE09B2"/>
    <w:rsid w:val="00FE0B2C"/>
    <w:rsid w:val="00FE0B47"/>
    <w:rsid w:val="00FE0E67"/>
    <w:rsid w:val="00FE0FE6"/>
    <w:rsid w:val="00FE10D3"/>
    <w:rsid w:val="00FE11AC"/>
    <w:rsid w:val="00FE1214"/>
    <w:rsid w:val="00FE121C"/>
    <w:rsid w:val="00FE1610"/>
    <w:rsid w:val="00FE1A8E"/>
    <w:rsid w:val="00FE1B5A"/>
    <w:rsid w:val="00FE2044"/>
    <w:rsid w:val="00FE22E2"/>
    <w:rsid w:val="00FE22ED"/>
    <w:rsid w:val="00FE23F0"/>
    <w:rsid w:val="00FE2639"/>
    <w:rsid w:val="00FE2666"/>
    <w:rsid w:val="00FE273B"/>
    <w:rsid w:val="00FE2880"/>
    <w:rsid w:val="00FE2BFB"/>
    <w:rsid w:val="00FE2D04"/>
    <w:rsid w:val="00FE2E51"/>
    <w:rsid w:val="00FE2F21"/>
    <w:rsid w:val="00FE3136"/>
    <w:rsid w:val="00FE328B"/>
    <w:rsid w:val="00FE3334"/>
    <w:rsid w:val="00FE341D"/>
    <w:rsid w:val="00FE3454"/>
    <w:rsid w:val="00FE393B"/>
    <w:rsid w:val="00FE395F"/>
    <w:rsid w:val="00FE3961"/>
    <w:rsid w:val="00FE3B7A"/>
    <w:rsid w:val="00FE3BC3"/>
    <w:rsid w:val="00FE3C25"/>
    <w:rsid w:val="00FE3C7B"/>
    <w:rsid w:val="00FE407C"/>
    <w:rsid w:val="00FE418A"/>
    <w:rsid w:val="00FE4257"/>
    <w:rsid w:val="00FE46E0"/>
    <w:rsid w:val="00FE46FD"/>
    <w:rsid w:val="00FE4827"/>
    <w:rsid w:val="00FE4863"/>
    <w:rsid w:val="00FE4955"/>
    <w:rsid w:val="00FE4AFB"/>
    <w:rsid w:val="00FE4DDE"/>
    <w:rsid w:val="00FE4ED1"/>
    <w:rsid w:val="00FE5022"/>
    <w:rsid w:val="00FE5466"/>
    <w:rsid w:val="00FE5493"/>
    <w:rsid w:val="00FE56B7"/>
    <w:rsid w:val="00FE5B92"/>
    <w:rsid w:val="00FE5CA6"/>
    <w:rsid w:val="00FE5CD4"/>
    <w:rsid w:val="00FE5D03"/>
    <w:rsid w:val="00FE5DB9"/>
    <w:rsid w:val="00FE5E7A"/>
    <w:rsid w:val="00FE61F2"/>
    <w:rsid w:val="00FE6250"/>
    <w:rsid w:val="00FE6412"/>
    <w:rsid w:val="00FE659C"/>
    <w:rsid w:val="00FE66B6"/>
    <w:rsid w:val="00FE66E2"/>
    <w:rsid w:val="00FE6866"/>
    <w:rsid w:val="00FE68E9"/>
    <w:rsid w:val="00FE69F2"/>
    <w:rsid w:val="00FE6B9D"/>
    <w:rsid w:val="00FE7467"/>
    <w:rsid w:val="00FE7496"/>
    <w:rsid w:val="00FE7677"/>
    <w:rsid w:val="00FE775A"/>
    <w:rsid w:val="00FE79A1"/>
    <w:rsid w:val="00FE7E96"/>
    <w:rsid w:val="00FF006B"/>
    <w:rsid w:val="00FF019C"/>
    <w:rsid w:val="00FF03CB"/>
    <w:rsid w:val="00FF05E5"/>
    <w:rsid w:val="00FF0995"/>
    <w:rsid w:val="00FF0DC3"/>
    <w:rsid w:val="00FF10C5"/>
    <w:rsid w:val="00FF10C6"/>
    <w:rsid w:val="00FF1102"/>
    <w:rsid w:val="00FF117A"/>
    <w:rsid w:val="00FF1399"/>
    <w:rsid w:val="00FF16A0"/>
    <w:rsid w:val="00FF16C8"/>
    <w:rsid w:val="00FF195E"/>
    <w:rsid w:val="00FF1E2D"/>
    <w:rsid w:val="00FF1EA5"/>
    <w:rsid w:val="00FF1EE3"/>
    <w:rsid w:val="00FF2683"/>
    <w:rsid w:val="00FF2967"/>
    <w:rsid w:val="00FF2BDE"/>
    <w:rsid w:val="00FF2C67"/>
    <w:rsid w:val="00FF31A9"/>
    <w:rsid w:val="00FF31BD"/>
    <w:rsid w:val="00FF347E"/>
    <w:rsid w:val="00FF38BA"/>
    <w:rsid w:val="00FF3954"/>
    <w:rsid w:val="00FF3B4B"/>
    <w:rsid w:val="00FF3B7E"/>
    <w:rsid w:val="00FF3BAD"/>
    <w:rsid w:val="00FF3BD6"/>
    <w:rsid w:val="00FF425C"/>
    <w:rsid w:val="00FF453B"/>
    <w:rsid w:val="00FF4541"/>
    <w:rsid w:val="00FF4644"/>
    <w:rsid w:val="00FF49CA"/>
    <w:rsid w:val="00FF49FA"/>
    <w:rsid w:val="00FF4C90"/>
    <w:rsid w:val="00FF507B"/>
    <w:rsid w:val="00FF5098"/>
    <w:rsid w:val="00FF5468"/>
    <w:rsid w:val="00FF5573"/>
    <w:rsid w:val="00FF5593"/>
    <w:rsid w:val="00FF5627"/>
    <w:rsid w:val="00FF57B2"/>
    <w:rsid w:val="00FF58F5"/>
    <w:rsid w:val="00FF59E0"/>
    <w:rsid w:val="00FF5A82"/>
    <w:rsid w:val="00FF5A89"/>
    <w:rsid w:val="00FF6042"/>
    <w:rsid w:val="00FF60A7"/>
    <w:rsid w:val="00FF6269"/>
    <w:rsid w:val="00FF626C"/>
    <w:rsid w:val="00FF6327"/>
    <w:rsid w:val="00FF6541"/>
    <w:rsid w:val="00FF66DD"/>
    <w:rsid w:val="00FF670F"/>
    <w:rsid w:val="00FF67C5"/>
    <w:rsid w:val="00FF6ADA"/>
    <w:rsid w:val="00FF6AF4"/>
    <w:rsid w:val="00FF6EA5"/>
    <w:rsid w:val="00FF733B"/>
    <w:rsid w:val="00FF751F"/>
    <w:rsid w:val="00FF7617"/>
    <w:rsid w:val="00FF7883"/>
    <w:rsid w:val="00FF78CA"/>
    <w:rsid w:val="00FF793F"/>
    <w:rsid w:val="00FF79DC"/>
    <w:rsid w:val="00FF7BD0"/>
    <w:rsid w:val="010407C5"/>
    <w:rsid w:val="010FEA27"/>
    <w:rsid w:val="0129B937"/>
    <w:rsid w:val="012BD7C3"/>
    <w:rsid w:val="014B8793"/>
    <w:rsid w:val="0160BA31"/>
    <w:rsid w:val="018C9468"/>
    <w:rsid w:val="0198F942"/>
    <w:rsid w:val="01C71A40"/>
    <w:rsid w:val="01CB31DD"/>
    <w:rsid w:val="01CD2E7B"/>
    <w:rsid w:val="01E58092"/>
    <w:rsid w:val="01EFB45F"/>
    <w:rsid w:val="01F3A5D6"/>
    <w:rsid w:val="020BC18D"/>
    <w:rsid w:val="0225F3B2"/>
    <w:rsid w:val="0242D14B"/>
    <w:rsid w:val="024C25CF"/>
    <w:rsid w:val="02528CD1"/>
    <w:rsid w:val="02AC5655"/>
    <w:rsid w:val="02C3EE41"/>
    <w:rsid w:val="02FF4BC3"/>
    <w:rsid w:val="0310CA40"/>
    <w:rsid w:val="0314C8CB"/>
    <w:rsid w:val="031B31A8"/>
    <w:rsid w:val="033E5F3A"/>
    <w:rsid w:val="034AAAFF"/>
    <w:rsid w:val="034BA4C0"/>
    <w:rsid w:val="035B37E3"/>
    <w:rsid w:val="0380A760"/>
    <w:rsid w:val="03DA148A"/>
    <w:rsid w:val="03EB2DA5"/>
    <w:rsid w:val="03FA6967"/>
    <w:rsid w:val="03FE923C"/>
    <w:rsid w:val="04180C55"/>
    <w:rsid w:val="042D76B5"/>
    <w:rsid w:val="0439EA32"/>
    <w:rsid w:val="043B3D09"/>
    <w:rsid w:val="0440DE1E"/>
    <w:rsid w:val="045110C1"/>
    <w:rsid w:val="04546566"/>
    <w:rsid w:val="04686FA1"/>
    <w:rsid w:val="049705D2"/>
    <w:rsid w:val="04A1CE73"/>
    <w:rsid w:val="04B39EE6"/>
    <w:rsid w:val="04B4C495"/>
    <w:rsid w:val="04CF4365"/>
    <w:rsid w:val="04EB7CE5"/>
    <w:rsid w:val="050D583A"/>
    <w:rsid w:val="050FC8F1"/>
    <w:rsid w:val="055B8155"/>
    <w:rsid w:val="056CDB0B"/>
    <w:rsid w:val="05707C85"/>
    <w:rsid w:val="059094DF"/>
    <w:rsid w:val="059639C8"/>
    <w:rsid w:val="05B0EB9F"/>
    <w:rsid w:val="05C186B5"/>
    <w:rsid w:val="05C7F149"/>
    <w:rsid w:val="05C8FF49"/>
    <w:rsid w:val="05CC90CD"/>
    <w:rsid w:val="05DD2C8F"/>
    <w:rsid w:val="05DE9327"/>
    <w:rsid w:val="05FF48E6"/>
    <w:rsid w:val="0602134D"/>
    <w:rsid w:val="0609FBFE"/>
    <w:rsid w:val="06187143"/>
    <w:rsid w:val="061EF8B6"/>
    <w:rsid w:val="0636EC07"/>
    <w:rsid w:val="0638CDCD"/>
    <w:rsid w:val="063F8F17"/>
    <w:rsid w:val="065F02AE"/>
    <w:rsid w:val="0662309A"/>
    <w:rsid w:val="0693201B"/>
    <w:rsid w:val="06A8F1CB"/>
    <w:rsid w:val="06B71418"/>
    <w:rsid w:val="06DF484D"/>
    <w:rsid w:val="06E3FF1C"/>
    <w:rsid w:val="06E97CB4"/>
    <w:rsid w:val="0722CE67"/>
    <w:rsid w:val="073A86E6"/>
    <w:rsid w:val="075A4D85"/>
    <w:rsid w:val="075EBCDF"/>
    <w:rsid w:val="07606AE4"/>
    <w:rsid w:val="0764CFAA"/>
    <w:rsid w:val="07669666"/>
    <w:rsid w:val="07867ABC"/>
    <w:rsid w:val="07943303"/>
    <w:rsid w:val="079B1947"/>
    <w:rsid w:val="07F6AE46"/>
    <w:rsid w:val="080291BA"/>
    <w:rsid w:val="083A7361"/>
    <w:rsid w:val="08549364"/>
    <w:rsid w:val="0898750C"/>
    <w:rsid w:val="08AC078B"/>
    <w:rsid w:val="08AD7C6F"/>
    <w:rsid w:val="08E59C16"/>
    <w:rsid w:val="08E5BBAC"/>
    <w:rsid w:val="08EB6866"/>
    <w:rsid w:val="08FE5175"/>
    <w:rsid w:val="0900A00B"/>
    <w:rsid w:val="0904BD66"/>
    <w:rsid w:val="09150E1D"/>
    <w:rsid w:val="091FE903"/>
    <w:rsid w:val="093595B4"/>
    <w:rsid w:val="09451601"/>
    <w:rsid w:val="09591690"/>
    <w:rsid w:val="0959ED55"/>
    <w:rsid w:val="09A42B34"/>
    <w:rsid w:val="09B5FAF8"/>
    <w:rsid w:val="0A180D4B"/>
    <w:rsid w:val="0A4C406F"/>
    <w:rsid w:val="0A56998C"/>
    <w:rsid w:val="0A5E0AF1"/>
    <w:rsid w:val="0A638FFF"/>
    <w:rsid w:val="0A7760C4"/>
    <w:rsid w:val="0A816C77"/>
    <w:rsid w:val="0A86FC1D"/>
    <w:rsid w:val="0AA2F207"/>
    <w:rsid w:val="0ACFBA93"/>
    <w:rsid w:val="0AD23B41"/>
    <w:rsid w:val="0AE2EB2C"/>
    <w:rsid w:val="0B3744C1"/>
    <w:rsid w:val="0B3B2C3A"/>
    <w:rsid w:val="0B4AA84A"/>
    <w:rsid w:val="0B552A9B"/>
    <w:rsid w:val="0B5884DD"/>
    <w:rsid w:val="0B5E70A1"/>
    <w:rsid w:val="0B755E37"/>
    <w:rsid w:val="0B7A7037"/>
    <w:rsid w:val="0B8358C7"/>
    <w:rsid w:val="0B897BD7"/>
    <w:rsid w:val="0B8A11F0"/>
    <w:rsid w:val="0BB54225"/>
    <w:rsid w:val="0BCE12F8"/>
    <w:rsid w:val="0BFBD132"/>
    <w:rsid w:val="0BFE25BC"/>
    <w:rsid w:val="0C29C957"/>
    <w:rsid w:val="0C59D9AD"/>
    <w:rsid w:val="0C6E1A39"/>
    <w:rsid w:val="0CB3EDE0"/>
    <w:rsid w:val="0CC4DEF3"/>
    <w:rsid w:val="0CC75E5E"/>
    <w:rsid w:val="0CD55CF2"/>
    <w:rsid w:val="0D0DE484"/>
    <w:rsid w:val="0D204BF5"/>
    <w:rsid w:val="0D247EC9"/>
    <w:rsid w:val="0D2B69C9"/>
    <w:rsid w:val="0D2D4126"/>
    <w:rsid w:val="0D3C88A1"/>
    <w:rsid w:val="0D473141"/>
    <w:rsid w:val="0D492500"/>
    <w:rsid w:val="0D536923"/>
    <w:rsid w:val="0D62DA4B"/>
    <w:rsid w:val="0D6FD7A6"/>
    <w:rsid w:val="0D739014"/>
    <w:rsid w:val="0DB604F6"/>
    <w:rsid w:val="0DB94FD4"/>
    <w:rsid w:val="0DC87227"/>
    <w:rsid w:val="0DDC6CFF"/>
    <w:rsid w:val="0DDFA7D2"/>
    <w:rsid w:val="0DDFF4DF"/>
    <w:rsid w:val="0DE5AFCE"/>
    <w:rsid w:val="0DF68B0F"/>
    <w:rsid w:val="0E29904D"/>
    <w:rsid w:val="0E3D8E43"/>
    <w:rsid w:val="0E4A70A7"/>
    <w:rsid w:val="0E876ECB"/>
    <w:rsid w:val="0E97F77E"/>
    <w:rsid w:val="0E9A527F"/>
    <w:rsid w:val="0ECEFD0D"/>
    <w:rsid w:val="0ED0BEA0"/>
    <w:rsid w:val="0EFF6F73"/>
    <w:rsid w:val="0EFF9021"/>
    <w:rsid w:val="0F0E5544"/>
    <w:rsid w:val="0F1B982B"/>
    <w:rsid w:val="0F3BF47B"/>
    <w:rsid w:val="0F5A6D40"/>
    <w:rsid w:val="0F6F5E51"/>
    <w:rsid w:val="0F7A4496"/>
    <w:rsid w:val="0F7C9CD9"/>
    <w:rsid w:val="0F93A5B8"/>
    <w:rsid w:val="0FBECE89"/>
    <w:rsid w:val="0FE7E13C"/>
    <w:rsid w:val="0FEFBF78"/>
    <w:rsid w:val="0FF5695C"/>
    <w:rsid w:val="10043724"/>
    <w:rsid w:val="10237C7C"/>
    <w:rsid w:val="103ABAC1"/>
    <w:rsid w:val="105400F3"/>
    <w:rsid w:val="1061A660"/>
    <w:rsid w:val="10700A6A"/>
    <w:rsid w:val="1072FC35"/>
    <w:rsid w:val="1080C5C2"/>
    <w:rsid w:val="1099ABDD"/>
    <w:rsid w:val="10A348EE"/>
    <w:rsid w:val="10B80A2E"/>
    <w:rsid w:val="10B94B1F"/>
    <w:rsid w:val="10BE9693"/>
    <w:rsid w:val="10DC57DD"/>
    <w:rsid w:val="10DD2686"/>
    <w:rsid w:val="10EC6499"/>
    <w:rsid w:val="10F4BE04"/>
    <w:rsid w:val="11150374"/>
    <w:rsid w:val="11169104"/>
    <w:rsid w:val="1119C011"/>
    <w:rsid w:val="11417CC5"/>
    <w:rsid w:val="115CF7B2"/>
    <w:rsid w:val="11CD0545"/>
    <w:rsid w:val="11EF4983"/>
    <w:rsid w:val="11F03069"/>
    <w:rsid w:val="11FF4C68"/>
    <w:rsid w:val="120105AC"/>
    <w:rsid w:val="12159083"/>
    <w:rsid w:val="1229EAC1"/>
    <w:rsid w:val="122EEBF0"/>
    <w:rsid w:val="123958F3"/>
    <w:rsid w:val="124F8160"/>
    <w:rsid w:val="1292D750"/>
    <w:rsid w:val="129AD143"/>
    <w:rsid w:val="12A52646"/>
    <w:rsid w:val="12BFD45D"/>
    <w:rsid w:val="12C10E5A"/>
    <w:rsid w:val="12C2F3A0"/>
    <w:rsid w:val="12C93460"/>
    <w:rsid w:val="12D64715"/>
    <w:rsid w:val="12F6F44B"/>
    <w:rsid w:val="1318B035"/>
    <w:rsid w:val="1322FC93"/>
    <w:rsid w:val="13359BE3"/>
    <w:rsid w:val="133C79B5"/>
    <w:rsid w:val="134DFDFD"/>
    <w:rsid w:val="1353803B"/>
    <w:rsid w:val="136718F2"/>
    <w:rsid w:val="136E6D6E"/>
    <w:rsid w:val="137B04F7"/>
    <w:rsid w:val="138AD96A"/>
    <w:rsid w:val="13A42256"/>
    <w:rsid w:val="13B86684"/>
    <w:rsid w:val="13BF2B87"/>
    <w:rsid w:val="13D29D78"/>
    <w:rsid w:val="13D35C2E"/>
    <w:rsid w:val="13E3DC45"/>
    <w:rsid w:val="13E596D7"/>
    <w:rsid w:val="140852C0"/>
    <w:rsid w:val="140C73F8"/>
    <w:rsid w:val="14156C69"/>
    <w:rsid w:val="14272606"/>
    <w:rsid w:val="145C8B32"/>
    <w:rsid w:val="146F493E"/>
    <w:rsid w:val="14792AAF"/>
    <w:rsid w:val="14799C4F"/>
    <w:rsid w:val="148F3FBC"/>
    <w:rsid w:val="149182C3"/>
    <w:rsid w:val="149A066D"/>
    <w:rsid w:val="14B1FDA7"/>
    <w:rsid w:val="14B61246"/>
    <w:rsid w:val="14E8D619"/>
    <w:rsid w:val="14F87207"/>
    <w:rsid w:val="1510E419"/>
    <w:rsid w:val="1511721C"/>
    <w:rsid w:val="15C86CE9"/>
    <w:rsid w:val="15CE4EB8"/>
    <w:rsid w:val="15D29EB2"/>
    <w:rsid w:val="15E4FA46"/>
    <w:rsid w:val="15F8AF1C"/>
    <w:rsid w:val="15FEA276"/>
    <w:rsid w:val="16006F80"/>
    <w:rsid w:val="161412CF"/>
    <w:rsid w:val="163E8D01"/>
    <w:rsid w:val="1641E532"/>
    <w:rsid w:val="1642D6B9"/>
    <w:rsid w:val="1677BC66"/>
    <w:rsid w:val="167A3C85"/>
    <w:rsid w:val="167A9836"/>
    <w:rsid w:val="167E801B"/>
    <w:rsid w:val="169CCFF1"/>
    <w:rsid w:val="16B66A8E"/>
    <w:rsid w:val="16CEBC0C"/>
    <w:rsid w:val="16DB3CE7"/>
    <w:rsid w:val="16DC9EBE"/>
    <w:rsid w:val="17020AB7"/>
    <w:rsid w:val="1732D72C"/>
    <w:rsid w:val="1748F565"/>
    <w:rsid w:val="17664873"/>
    <w:rsid w:val="177673E7"/>
    <w:rsid w:val="17791F49"/>
    <w:rsid w:val="17A5112C"/>
    <w:rsid w:val="17B6508F"/>
    <w:rsid w:val="17D02AF0"/>
    <w:rsid w:val="17D8AB83"/>
    <w:rsid w:val="17E1FA1E"/>
    <w:rsid w:val="18059F3F"/>
    <w:rsid w:val="1808AC65"/>
    <w:rsid w:val="18225276"/>
    <w:rsid w:val="1826F15E"/>
    <w:rsid w:val="1837F1B3"/>
    <w:rsid w:val="18423DDB"/>
    <w:rsid w:val="18595080"/>
    <w:rsid w:val="185EA7AA"/>
    <w:rsid w:val="188189BB"/>
    <w:rsid w:val="1884D214"/>
    <w:rsid w:val="18936DA3"/>
    <w:rsid w:val="18966F28"/>
    <w:rsid w:val="18A00FB6"/>
    <w:rsid w:val="18BB6CBF"/>
    <w:rsid w:val="18C91F74"/>
    <w:rsid w:val="18CAD27D"/>
    <w:rsid w:val="18F38020"/>
    <w:rsid w:val="18FDAEE5"/>
    <w:rsid w:val="19029270"/>
    <w:rsid w:val="190843C5"/>
    <w:rsid w:val="190A0AA4"/>
    <w:rsid w:val="190EDA82"/>
    <w:rsid w:val="19119CFD"/>
    <w:rsid w:val="1916C3D5"/>
    <w:rsid w:val="193E58A4"/>
    <w:rsid w:val="19604F25"/>
    <w:rsid w:val="196A5701"/>
    <w:rsid w:val="19725270"/>
    <w:rsid w:val="197AC62C"/>
    <w:rsid w:val="198D0F9A"/>
    <w:rsid w:val="19A57710"/>
    <w:rsid w:val="19AA045C"/>
    <w:rsid w:val="19BE3FDA"/>
    <w:rsid w:val="19C1E3EC"/>
    <w:rsid w:val="19DF3FE8"/>
    <w:rsid w:val="19EFF7C1"/>
    <w:rsid w:val="19F0E6C3"/>
    <w:rsid w:val="1A22889C"/>
    <w:rsid w:val="1A99FD9F"/>
    <w:rsid w:val="1A9BE92A"/>
    <w:rsid w:val="1A9E1E62"/>
    <w:rsid w:val="1AA94296"/>
    <w:rsid w:val="1AA999C7"/>
    <w:rsid w:val="1ABBE5BA"/>
    <w:rsid w:val="1ACA1A71"/>
    <w:rsid w:val="1AD9CAB4"/>
    <w:rsid w:val="1AE8DDD3"/>
    <w:rsid w:val="1B1C376B"/>
    <w:rsid w:val="1B2ADD73"/>
    <w:rsid w:val="1B3D6E6D"/>
    <w:rsid w:val="1B77BA7D"/>
    <w:rsid w:val="1B9ADFA3"/>
    <w:rsid w:val="1B9B3CED"/>
    <w:rsid w:val="1BA8513C"/>
    <w:rsid w:val="1BC306C9"/>
    <w:rsid w:val="1BCE0FEA"/>
    <w:rsid w:val="1BDE6A92"/>
    <w:rsid w:val="1BEE271E"/>
    <w:rsid w:val="1C0B12E2"/>
    <w:rsid w:val="1C1104A2"/>
    <w:rsid w:val="1C2F5C40"/>
    <w:rsid w:val="1C49E50A"/>
    <w:rsid w:val="1C56308C"/>
    <w:rsid w:val="1C58B23A"/>
    <w:rsid w:val="1C6DA693"/>
    <w:rsid w:val="1C71DA97"/>
    <w:rsid w:val="1C759B15"/>
    <w:rsid w:val="1C95BE1A"/>
    <w:rsid w:val="1CD685BF"/>
    <w:rsid w:val="1CE46C1B"/>
    <w:rsid w:val="1D0651C5"/>
    <w:rsid w:val="1D23B29F"/>
    <w:rsid w:val="1D589A83"/>
    <w:rsid w:val="1D643122"/>
    <w:rsid w:val="1D6644C9"/>
    <w:rsid w:val="1D7551D9"/>
    <w:rsid w:val="1D75C7EC"/>
    <w:rsid w:val="1D7A5677"/>
    <w:rsid w:val="1D8F0CD9"/>
    <w:rsid w:val="1D91A215"/>
    <w:rsid w:val="1D96771A"/>
    <w:rsid w:val="1D97CDEC"/>
    <w:rsid w:val="1DB2AEE4"/>
    <w:rsid w:val="1DD6FBFF"/>
    <w:rsid w:val="1DF74F62"/>
    <w:rsid w:val="1DFE630D"/>
    <w:rsid w:val="1E09D96B"/>
    <w:rsid w:val="1E244BD9"/>
    <w:rsid w:val="1E2F9CFB"/>
    <w:rsid w:val="1E41CD33"/>
    <w:rsid w:val="1E455AB7"/>
    <w:rsid w:val="1E45733F"/>
    <w:rsid w:val="1E484392"/>
    <w:rsid w:val="1E4B2617"/>
    <w:rsid w:val="1E6713B3"/>
    <w:rsid w:val="1EA9CB99"/>
    <w:rsid w:val="1EC03856"/>
    <w:rsid w:val="1EC20E56"/>
    <w:rsid w:val="1EC3150F"/>
    <w:rsid w:val="1EE4BC20"/>
    <w:rsid w:val="1EE6AF99"/>
    <w:rsid w:val="1F01C647"/>
    <w:rsid w:val="1F15D51F"/>
    <w:rsid w:val="1F34A06C"/>
    <w:rsid w:val="1F3BDEDE"/>
    <w:rsid w:val="1F4A2F94"/>
    <w:rsid w:val="1F5D0995"/>
    <w:rsid w:val="1F6BBD8F"/>
    <w:rsid w:val="1F729A8A"/>
    <w:rsid w:val="1F8185CC"/>
    <w:rsid w:val="1FA4EF08"/>
    <w:rsid w:val="1FAD3BD7"/>
    <w:rsid w:val="1FB8982D"/>
    <w:rsid w:val="1FC49709"/>
    <w:rsid w:val="1FD268D5"/>
    <w:rsid w:val="1FEB49F6"/>
    <w:rsid w:val="1FF177E4"/>
    <w:rsid w:val="1FF3B131"/>
    <w:rsid w:val="1FF837CB"/>
    <w:rsid w:val="20148798"/>
    <w:rsid w:val="202C3D97"/>
    <w:rsid w:val="202CB3D6"/>
    <w:rsid w:val="2050ECA3"/>
    <w:rsid w:val="2059764D"/>
    <w:rsid w:val="205B44EF"/>
    <w:rsid w:val="20770714"/>
    <w:rsid w:val="2077B095"/>
    <w:rsid w:val="20844A3C"/>
    <w:rsid w:val="209F1B20"/>
    <w:rsid w:val="20BA3BFB"/>
    <w:rsid w:val="20F45513"/>
    <w:rsid w:val="21157936"/>
    <w:rsid w:val="211E4F94"/>
    <w:rsid w:val="21331A36"/>
    <w:rsid w:val="215B1291"/>
    <w:rsid w:val="218B5980"/>
    <w:rsid w:val="21976098"/>
    <w:rsid w:val="21A00046"/>
    <w:rsid w:val="21B230DF"/>
    <w:rsid w:val="21D760A8"/>
    <w:rsid w:val="21FEA4C1"/>
    <w:rsid w:val="2222ED5A"/>
    <w:rsid w:val="222F1897"/>
    <w:rsid w:val="223C3E2E"/>
    <w:rsid w:val="223CF0C7"/>
    <w:rsid w:val="223D5C65"/>
    <w:rsid w:val="227DD229"/>
    <w:rsid w:val="228D8340"/>
    <w:rsid w:val="22B4547B"/>
    <w:rsid w:val="22C01A7A"/>
    <w:rsid w:val="22CC500B"/>
    <w:rsid w:val="2305285F"/>
    <w:rsid w:val="23323DEE"/>
    <w:rsid w:val="2334F278"/>
    <w:rsid w:val="23439D99"/>
    <w:rsid w:val="23A61CFC"/>
    <w:rsid w:val="23BF772F"/>
    <w:rsid w:val="23D4DF0E"/>
    <w:rsid w:val="23D5FAA1"/>
    <w:rsid w:val="23E32BED"/>
    <w:rsid w:val="240B0045"/>
    <w:rsid w:val="2416EA11"/>
    <w:rsid w:val="2425E568"/>
    <w:rsid w:val="24278202"/>
    <w:rsid w:val="242A8E21"/>
    <w:rsid w:val="24462DF6"/>
    <w:rsid w:val="245FDFCC"/>
    <w:rsid w:val="247B5052"/>
    <w:rsid w:val="24865DD3"/>
    <w:rsid w:val="2495579F"/>
    <w:rsid w:val="24AAF7CF"/>
    <w:rsid w:val="24B1FF1B"/>
    <w:rsid w:val="24B2ADE1"/>
    <w:rsid w:val="24D052DB"/>
    <w:rsid w:val="24EF7D94"/>
    <w:rsid w:val="24FBEB50"/>
    <w:rsid w:val="25057466"/>
    <w:rsid w:val="2512C2F4"/>
    <w:rsid w:val="251C2B3E"/>
    <w:rsid w:val="251DDF5C"/>
    <w:rsid w:val="251E9CC3"/>
    <w:rsid w:val="25341112"/>
    <w:rsid w:val="2536313D"/>
    <w:rsid w:val="254261DE"/>
    <w:rsid w:val="255EDE9C"/>
    <w:rsid w:val="2595FF4B"/>
    <w:rsid w:val="25A2AFEF"/>
    <w:rsid w:val="25C687D9"/>
    <w:rsid w:val="25DF7E2E"/>
    <w:rsid w:val="25E89506"/>
    <w:rsid w:val="25EC3111"/>
    <w:rsid w:val="25F7BB3C"/>
    <w:rsid w:val="2602597E"/>
    <w:rsid w:val="26220F61"/>
    <w:rsid w:val="26493B42"/>
    <w:rsid w:val="26556EFB"/>
    <w:rsid w:val="266E801A"/>
    <w:rsid w:val="26715B0E"/>
    <w:rsid w:val="2686166C"/>
    <w:rsid w:val="26B38E2D"/>
    <w:rsid w:val="26B8ED87"/>
    <w:rsid w:val="26BCAE18"/>
    <w:rsid w:val="26E1D765"/>
    <w:rsid w:val="26EE1556"/>
    <w:rsid w:val="26F82DEB"/>
    <w:rsid w:val="2714FDC8"/>
    <w:rsid w:val="271C508C"/>
    <w:rsid w:val="27319696"/>
    <w:rsid w:val="276E9D41"/>
    <w:rsid w:val="2772CD44"/>
    <w:rsid w:val="27768FF0"/>
    <w:rsid w:val="277E1BAE"/>
    <w:rsid w:val="2787C59E"/>
    <w:rsid w:val="27892DEB"/>
    <w:rsid w:val="278A23A8"/>
    <w:rsid w:val="278C97B1"/>
    <w:rsid w:val="278DF5BF"/>
    <w:rsid w:val="278E62D5"/>
    <w:rsid w:val="27BC7557"/>
    <w:rsid w:val="27CECF99"/>
    <w:rsid w:val="27F53CC0"/>
    <w:rsid w:val="28053893"/>
    <w:rsid w:val="280D50BF"/>
    <w:rsid w:val="282C58CD"/>
    <w:rsid w:val="2853075F"/>
    <w:rsid w:val="2864A7BE"/>
    <w:rsid w:val="28708750"/>
    <w:rsid w:val="2881A41F"/>
    <w:rsid w:val="288BC895"/>
    <w:rsid w:val="28AB12CF"/>
    <w:rsid w:val="28B17EF3"/>
    <w:rsid w:val="28B6D590"/>
    <w:rsid w:val="28B94119"/>
    <w:rsid w:val="28D8D307"/>
    <w:rsid w:val="28E662C8"/>
    <w:rsid w:val="28EB2623"/>
    <w:rsid w:val="28EFD8AE"/>
    <w:rsid w:val="28F31BE3"/>
    <w:rsid w:val="2923D245"/>
    <w:rsid w:val="2924FE4C"/>
    <w:rsid w:val="29406073"/>
    <w:rsid w:val="29460469"/>
    <w:rsid w:val="29745318"/>
    <w:rsid w:val="298F3A7F"/>
    <w:rsid w:val="29A1126E"/>
    <w:rsid w:val="29B56E34"/>
    <w:rsid w:val="29B6101A"/>
    <w:rsid w:val="29BD844D"/>
    <w:rsid w:val="29C0013F"/>
    <w:rsid w:val="29C34B75"/>
    <w:rsid w:val="29D1395A"/>
    <w:rsid w:val="29DD8B9B"/>
    <w:rsid w:val="2A04C0FD"/>
    <w:rsid w:val="2A0755A2"/>
    <w:rsid w:val="2A078235"/>
    <w:rsid w:val="2A2431D5"/>
    <w:rsid w:val="2A2489E5"/>
    <w:rsid w:val="2A2C90FB"/>
    <w:rsid w:val="2A4CA1B1"/>
    <w:rsid w:val="2A6AFC25"/>
    <w:rsid w:val="2A74C190"/>
    <w:rsid w:val="2A782A1A"/>
    <w:rsid w:val="2A784385"/>
    <w:rsid w:val="2A7CE467"/>
    <w:rsid w:val="2A823DC1"/>
    <w:rsid w:val="2A9CEF1D"/>
    <w:rsid w:val="2AA05120"/>
    <w:rsid w:val="2AC0CEAD"/>
    <w:rsid w:val="2AD305A3"/>
    <w:rsid w:val="2AE3DD81"/>
    <w:rsid w:val="2AE8D461"/>
    <w:rsid w:val="2AF08539"/>
    <w:rsid w:val="2B1244B0"/>
    <w:rsid w:val="2B1CEC50"/>
    <w:rsid w:val="2B2B6524"/>
    <w:rsid w:val="2B33A2AD"/>
    <w:rsid w:val="2B381E90"/>
    <w:rsid w:val="2B3D82F2"/>
    <w:rsid w:val="2B3DE3E6"/>
    <w:rsid w:val="2B408240"/>
    <w:rsid w:val="2B579A96"/>
    <w:rsid w:val="2B5BC32E"/>
    <w:rsid w:val="2B7E42EE"/>
    <w:rsid w:val="2B868A81"/>
    <w:rsid w:val="2B871B7E"/>
    <w:rsid w:val="2B9B7956"/>
    <w:rsid w:val="2B9E18CC"/>
    <w:rsid w:val="2B9ED309"/>
    <w:rsid w:val="2BA35296"/>
    <w:rsid w:val="2BB13A18"/>
    <w:rsid w:val="2BDA9C58"/>
    <w:rsid w:val="2BE54F1E"/>
    <w:rsid w:val="2BE64BBF"/>
    <w:rsid w:val="2BE914A8"/>
    <w:rsid w:val="2C0743A5"/>
    <w:rsid w:val="2C10C4C2"/>
    <w:rsid w:val="2C28B29C"/>
    <w:rsid w:val="2C2D4431"/>
    <w:rsid w:val="2C5C9F0E"/>
    <w:rsid w:val="2C65C466"/>
    <w:rsid w:val="2C6878DD"/>
    <w:rsid w:val="2C7E8C3B"/>
    <w:rsid w:val="2C98DCCB"/>
    <w:rsid w:val="2CA787EC"/>
    <w:rsid w:val="2CB539FF"/>
    <w:rsid w:val="2CB8E647"/>
    <w:rsid w:val="2CFE2AB8"/>
    <w:rsid w:val="2D050F3A"/>
    <w:rsid w:val="2D069CB8"/>
    <w:rsid w:val="2D0F7857"/>
    <w:rsid w:val="2D11BE65"/>
    <w:rsid w:val="2D15047A"/>
    <w:rsid w:val="2D2416A3"/>
    <w:rsid w:val="2D490E6A"/>
    <w:rsid w:val="2D4B4FB7"/>
    <w:rsid w:val="2D4D9D1C"/>
    <w:rsid w:val="2D664F37"/>
    <w:rsid w:val="2D7AFC7D"/>
    <w:rsid w:val="2D7BB98A"/>
    <w:rsid w:val="2D862B92"/>
    <w:rsid w:val="2D926966"/>
    <w:rsid w:val="2DD38110"/>
    <w:rsid w:val="2DE2F815"/>
    <w:rsid w:val="2E03C6BB"/>
    <w:rsid w:val="2E06286B"/>
    <w:rsid w:val="2E1272CC"/>
    <w:rsid w:val="2E133B2A"/>
    <w:rsid w:val="2E142835"/>
    <w:rsid w:val="2E21D251"/>
    <w:rsid w:val="2E317531"/>
    <w:rsid w:val="2E5C4651"/>
    <w:rsid w:val="2E6710FB"/>
    <w:rsid w:val="2E67FD16"/>
    <w:rsid w:val="2E791E5D"/>
    <w:rsid w:val="2E7E09A6"/>
    <w:rsid w:val="2E8B4494"/>
    <w:rsid w:val="2E8B4D54"/>
    <w:rsid w:val="2E8E11B3"/>
    <w:rsid w:val="2EB6A969"/>
    <w:rsid w:val="2EC1CAFB"/>
    <w:rsid w:val="2ED631B1"/>
    <w:rsid w:val="2ED673CB"/>
    <w:rsid w:val="2EDA86F5"/>
    <w:rsid w:val="2EFD0342"/>
    <w:rsid w:val="2F0009FE"/>
    <w:rsid w:val="2F0229D6"/>
    <w:rsid w:val="2F0F6A13"/>
    <w:rsid w:val="2F13C795"/>
    <w:rsid w:val="2F182443"/>
    <w:rsid w:val="2F1D1776"/>
    <w:rsid w:val="2F2B484B"/>
    <w:rsid w:val="2F4E42C0"/>
    <w:rsid w:val="2F514E2E"/>
    <w:rsid w:val="2F5AE494"/>
    <w:rsid w:val="2F5EFA8B"/>
    <w:rsid w:val="2F68D761"/>
    <w:rsid w:val="2F889550"/>
    <w:rsid w:val="2F9C2D56"/>
    <w:rsid w:val="2FAE644C"/>
    <w:rsid w:val="2FBD7725"/>
    <w:rsid w:val="2FD04EC8"/>
    <w:rsid w:val="30047050"/>
    <w:rsid w:val="302FDA3B"/>
    <w:rsid w:val="304BEBBE"/>
    <w:rsid w:val="304E9B98"/>
    <w:rsid w:val="3057CA0F"/>
    <w:rsid w:val="305C2630"/>
    <w:rsid w:val="305FCFCD"/>
    <w:rsid w:val="30759763"/>
    <w:rsid w:val="3083497A"/>
    <w:rsid w:val="308F5673"/>
    <w:rsid w:val="309014A1"/>
    <w:rsid w:val="3093238B"/>
    <w:rsid w:val="3099052B"/>
    <w:rsid w:val="309E8476"/>
    <w:rsid w:val="30A1055E"/>
    <w:rsid w:val="30A15DA9"/>
    <w:rsid w:val="30A1B2D2"/>
    <w:rsid w:val="30CF6AA7"/>
    <w:rsid w:val="30D0E6FA"/>
    <w:rsid w:val="30D19FC6"/>
    <w:rsid w:val="30F2F844"/>
    <w:rsid w:val="30F373A9"/>
    <w:rsid w:val="310C0743"/>
    <w:rsid w:val="310C2597"/>
    <w:rsid w:val="310CCAD1"/>
    <w:rsid w:val="312CB31C"/>
    <w:rsid w:val="31452155"/>
    <w:rsid w:val="3176CF04"/>
    <w:rsid w:val="31B61B69"/>
    <w:rsid w:val="31B84F3B"/>
    <w:rsid w:val="31C77C25"/>
    <w:rsid w:val="31D4DC99"/>
    <w:rsid w:val="31D6544B"/>
    <w:rsid w:val="31F96BBD"/>
    <w:rsid w:val="320FD2E2"/>
    <w:rsid w:val="322BDDC4"/>
    <w:rsid w:val="323F9066"/>
    <w:rsid w:val="3252BA36"/>
    <w:rsid w:val="325A8515"/>
    <w:rsid w:val="32667C53"/>
    <w:rsid w:val="326974D2"/>
    <w:rsid w:val="326AC3CD"/>
    <w:rsid w:val="327876C5"/>
    <w:rsid w:val="328087E9"/>
    <w:rsid w:val="32982B7D"/>
    <w:rsid w:val="329A8F69"/>
    <w:rsid w:val="32B4697A"/>
    <w:rsid w:val="32CB75E5"/>
    <w:rsid w:val="32CF9A1A"/>
    <w:rsid w:val="32DC006C"/>
    <w:rsid w:val="32EDF502"/>
    <w:rsid w:val="330395D5"/>
    <w:rsid w:val="33058C3B"/>
    <w:rsid w:val="33123D76"/>
    <w:rsid w:val="331C4AAD"/>
    <w:rsid w:val="331FBEA1"/>
    <w:rsid w:val="33254B38"/>
    <w:rsid w:val="3344306E"/>
    <w:rsid w:val="334E2702"/>
    <w:rsid w:val="334F3AC8"/>
    <w:rsid w:val="3353BBD4"/>
    <w:rsid w:val="3360C01A"/>
    <w:rsid w:val="33665908"/>
    <w:rsid w:val="336C7825"/>
    <w:rsid w:val="337450BE"/>
    <w:rsid w:val="337A29FA"/>
    <w:rsid w:val="339A97BD"/>
    <w:rsid w:val="33A9E4EE"/>
    <w:rsid w:val="33AE647B"/>
    <w:rsid w:val="33B1695A"/>
    <w:rsid w:val="33C39D36"/>
    <w:rsid w:val="33C421CB"/>
    <w:rsid w:val="33D51D5C"/>
    <w:rsid w:val="3409F316"/>
    <w:rsid w:val="3422FC9C"/>
    <w:rsid w:val="3423A325"/>
    <w:rsid w:val="3433ECA5"/>
    <w:rsid w:val="343C9C81"/>
    <w:rsid w:val="34490668"/>
    <w:rsid w:val="346DFB1C"/>
    <w:rsid w:val="3478F127"/>
    <w:rsid w:val="3489BA30"/>
    <w:rsid w:val="34985E41"/>
    <w:rsid w:val="34A05527"/>
    <w:rsid w:val="34B32183"/>
    <w:rsid w:val="34B4D1C2"/>
    <w:rsid w:val="34E4241C"/>
    <w:rsid w:val="34FC21D9"/>
    <w:rsid w:val="351DF610"/>
    <w:rsid w:val="352385B6"/>
    <w:rsid w:val="354773A4"/>
    <w:rsid w:val="354A34DC"/>
    <w:rsid w:val="354BA415"/>
    <w:rsid w:val="355A1AD4"/>
    <w:rsid w:val="355A4AFF"/>
    <w:rsid w:val="35CC4CAE"/>
    <w:rsid w:val="35EC1023"/>
    <w:rsid w:val="35F2429E"/>
    <w:rsid w:val="35F35CCC"/>
    <w:rsid w:val="35F50E33"/>
    <w:rsid w:val="35F6A1CA"/>
    <w:rsid w:val="36073A91"/>
    <w:rsid w:val="361DF17F"/>
    <w:rsid w:val="36220E3A"/>
    <w:rsid w:val="36281CC0"/>
    <w:rsid w:val="364BF2C4"/>
    <w:rsid w:val="367B696D"/>
    <w:rsid w:val="368F91AE"/>
    <w:rsid w:val="36ABF180"/>
    <w:rsid w:val="36CB3AFC"/>
    <w:rsid w:val="36D8040F"/>
    <w:rsid w:val="36E34405"/>
    <w:rsid w:val="36E4A64C"/>
    <w:rsid w:val="36FC00E4"/>
    <w:rsid w:val="37243C60"/>
    <w:rsid w:val="376A6924"/>
    <w:rsid w:val="37733DAC"/>
    <w:rsid w:val="379091C8"/>
    <w:rsid w:val="3790DE94"/>
    <w:rsid w:val="37AF8C3A"/>
    <w:rsid w:val="37BBBF1F"/>
    <w:rsid w:val="3817063F"/>
    <w:rsid w:val="382142D4"/>
    <w:rsid w:val="38225406"/>
    <w:rsid w:val="382E6C0E"/>
    <w:rsid w:val="383516DB"/>
    <w:rsid w:val="383A82EA"/>
    <w:rsid w:val="38493DB3"/>
    <w:rsid w:val="385CE41A"/>
    <w:rsid w:val="3869B4AD"/>
    <w:rsid w:val="387F1466"/>
    <w:rsid w:val="38852D51"/>
    <w:rsid w:val="389D3794"/>
    <w:rsid w:val="38B2D4EC"/>
    <w:rsid w:val="38D02D0B"/>
    <w:rsid w:val="38D17A05"/>
    <w:rsid w:val="38E32636"/>
    <w:rsid w:val="390950D9"/>
    <w:rsid w:val="390E1F18"/>
    <w:rsid w:val="3946FBE5"/>
    <w:rsid w:val="395043F7"/>
    <w:rsid w:val="3968D4CB"/>
    <w:rsid w:val="398082C6"/>
    <w:rsid w:val="3984514E"/>
    <w:rsid w:val="398B0AAF"/>
    <w:rsid w:val="399BEBF2"/>
    <w:rsid w:val="39A69806"/>
    <w:rsid w:val="39DFD723"/>
    <w:rsid w:val="39F173A0"/>
    <w:rsid w:val="3A1016F7"/>
    <w:rsid w:val="3A47452C"/>
    <w:rsid w:val="3A6DA328"/>
    <w:rsid w:val="3A7F7814"/>
    <w:rsid w:val="3A9C4F28"/>
    <w:rsid w:val="3AB26ADC"/>
    <w:rsid w:val="3AB815AD"/>
    <w:rsid w:val="3AC87F56"/>
    <w:rsid w:val="3ACE27F1"/>
    <w:rsid w:val="3AEC1C70"/>
    <w:rsid w:val="3AFC6B51"/>
    <w:rsid w:val="3B273CFF"/>
    <w:rsid w:val="3B77242F"/>
    <w:rsid w:val="3B9C543E"/>
    <w:rsid w:val="3BA5A39F"/>
    <w:rsid w:val="3BD616AC"/>
    <w:rsid w:val="3BDDC5FE"/>
    <w:rsid w:val="3BF72EBB"/>
    <w:rsid w:val="3BFDB759"/>
    <w:rsid w:val="3C0C89FE"/>
    <w:rsid w:val="3C176049"/>
    <w:rsid w:val="3C23ED3F"/>
    <w:rsid w:val="3C3B05E7"/>
    <w:rsid w:val="3C5290AC"/>
    <w:rsid w:val="3C72C2D8"/>
    <w:rsid w:val="3C8368AE"/>
    <w:rsid w:val="3C883B09"/>
    <w:rsid w:val="3C8C3AD4"/>
    <w:rsid w:val="3C914FBE"/>
    <w:rsid w:val="3C93E4CF"/>
    <w:rsid w:val="3CAE691D"/>
    <w:rsid w:val="3CB4E75E"/>
    <w:rsid w:val="3CB75733"/>
    <w:rsid w:val="3CD3D390"/>
    <w:rsid w:val="3CD5EFFE"/>
    <w:rsid w:val="3CF75C1B"/>
    <w:rsid w:val="3CF8FABF"/>
    <w:rsid w:val="3D01169B"/>
    <w:rsid w:val="3D0C4B0D"/>
    <w:rsid w:val="3D2CF01E"/>
    <w:rsid w:val="3D325523"/>
    <w:rsid w:val="3D4D8CD3"/>
    <w:rsid w:val="3D6D73D9"/>
    <w:rsid w:val="3D6E1788"/>
    <w:rsid w:val="3D7A5587"/>
    <w:rsid w:val="3D91764D"/>
    <w:rsid w:val="3D937DE4"/>
    <w:rsid w:val="3DAFE78F"/>
    <w:rsid w:val="3DB4AB7C"/>
    <w:rsid w:val="3DCB5D7A"/>
    <w:rsid w:val="3DDEAD6E"/>
    <w:rsid w:val="3DFA5AE9"/>
    <w:rsid w:val="3E0C7F6E"/>
    <w:rsid w:val="3E3E2BC1"/>
    <w:rsid w:val="3E50A5EB"/>
    <w:rsid w:val="3E77CF8D"/>
    <w:rsid w:val="3E85861A"/>
    <w:rsid w:val="3E94CB20"/>
    <w:rsid w:val="3EB601A8"/>
    <w:rsid w:val="3EC3BAA8"/>
    <w:rsid w:val="3ED5F19E"/>
    <w:rsid w:val="3EDF6C86"/>
    <w:rsid w:val="3EE92DCF"/>
    <w:rsid w:val="3F17A124"/>
    <w:rsid w:val="3F2BB90E"/>
    <w:rsid w:val="3F31014A"/>
    <w:rsid w:val="3F395AA6"/>
    <w:rsid w:val="3F653569"/>
    <w:rsid w:val="3F89FC54"/>
    <w:rsid w:val="3F9DB32E"/>
    <w:rsid w:val="3FA8D27A"/>
    <w:rsid w:val="3FAA639A"/>
    <w:rsid w:val="3FD4C9DE"/>
    <w:rsid w:val="3FDA4EED"/>
    <w:rsid w:val="3FF0C07E"/>
    <w:rsid w:val="3FF1553E"/>
    <w:rsid w:val="3FF3AED7"/>
    <w:rsid w:val="40117ED7"/>
    <w:rsid w:val="401861F0"/>
    <w:rsid w:val="40357E08"/>
    <w:rsid w:val="40482F1F"/>
    <w:rsid w:val="404A1E45"/>
    <w:rsid w:val="404AB8CA"/>
    <w:rsid w:val="4060A8B7"/>
    <w:rsid w:val="40816FFD"/>
    <w:rsid w:val="408E1442"/>
    <w:rsid w:val="409E268D"/>
    <w:rsid w:val="40A2CA7A"/>
    <w:rsid w:val="40B6C290"/>
    <w:rsid w:val="40C69F7C"/>
    <w:rsid w:val="40C9859B"/>
    <w:rsid w:val="40E3F460"/>
    <w:rsid w:val="40E582A0"/>
    <w:rsid w:val="40FE8A3D"/>
    <w:rsid w:val="412BDF25"/>
    <w:rsid w:val="413022FB"/>
    <w:rsid w:val="413C7617"/>
    <w:rsid w:val="414633FB"/>
    <w:rsid w:val="4164C0E1"/>
    <w:rsid w:val="4166E261"/>
    <w:rsid w:val="41A55B7A"/>
    <w:rsid w:val="41BF8E41"/>
    <w:rsid w:val="41F20944"/>
    <w:rsid w:val="422DE432"/>
    <w:rsid w:val="4239191E"/>
    <w:rsid w:val="423EB38B"/>
    <w:rsid w:val="4255D188"/>
    <w:rsid w:val="426A56A9"/>
    <w:rsid w:val="4285DCFF"/>
    <w:rsid w:val="428C3405"/>
    <w:rsid w:val="42A0F64B"/>
    <w:rsid w:val="42B596CB"/>
    <w:rsid w:val="42C1B75F"/>
    <w:rsid w:val="42D7A6F3"/>
    <w:rsid w:val="42F7B19B"/>
    <w:rsid w:val="42FA8CAE"/>
    <w:rsid w:val="4301ACFB"/>
    <w:rsid w:val="43263379"/>
    <w:rsid w:val="432A88F8"/>
    <w:rsid w:val="4335D3BD"/>
    <w:rsid w:val="43384CA5"/>
    <w:rsid w:val="43442133"/>
    <w:rsid w:val="43673828"/>
    <w:rsid w:val="437CF3A4"/>
    <w:rsid w:val="43837ABD"/>
    <w:rsid w:val="43AEAFB1"/>
    <w:rsid w:val="43C008B8"/>
    <w:rsid w:val="43C6FCA4"/>
    <w:rsid w:val="43C9B493"/>
    <w:rsid w:val="43D4786B"/>
    <w:rsid w:val="44004FA2"/>
    <w:rsid w:val="4402BF68"/>
    <w:rsid w:val="440DDB01"/>
    <w:rsid w:val="44107AD7"/>
    <w:rsid w:val="4425185E"/>
    <w:rsid w:val="445F3238"/>
    <w:rsid w:val="44660BC3"/>
    <w:rsid w:val="44765299"/>
    <w:rsid w:val="4483C08D"/>
    <w:rsid w:val="4489AE8C"/>
    <w:rsid w:val="44A37EA8"/>
    <w:rsid w:val="44B3C113"/>
    <w:rsid w:val="44E2FE03"/>
    <w:rsid w:val="45230BBA"/>
    <w:rsid w:val="4533F84B"/>
    <w:rsid w:val="453DDEA9"/>
    <w:rsid w:val="454CDAE9"/>
    <w:rsid w:val="45501ED4"/>
    <w:rsid w:val="45537242"/>
    <w:rsid w:val="4566BCE0"/>
    <w:rsid w:val="45959831"/>
    <w:rsid w:val="459D37AC"/>
    <w:rsid w:val="459FE72D"/>
    <w:rsid w:val="459FF10A"/>
    <w:rsid w:val="45B81D5D"/>
    <w:rsid w:val="45B90F8A"/>
    <w:rsid w:val="461E520B"/>
    <w:rsid w:val="4625C205"/>
    <w:rsid w:val="4627612F"/>
    <w:rsid w:val="4641D4BF"/>
    <w:rsid w:val="464659D8"/>
    <w:rsid w:val="464AC9F9"/>
    <w:rsid w:val="4661F1D9"/>
    <w:rsid w:val="46B8CB5E"/>
    <w:rsid w:val="46C46215"/>
    <w:rsid w:val="46CBB308"/>
    <w:rsid w:val="472B5747"/>
    <w:rsid w:val="475FFB44"/>
    <w:rsid w:val="4770B021"/>
    <w:rsid w:val="47901464"/>
    <w:rsid w:val="4796AB79"/>
    <w:rsid w:val="47BB6C43"/>
    <w:rsid w:val="47CD82A0"/>
    <w:rsid w:val="47E92D2E"/>
    <w:rsid w:val="47F55A14"/>
    <w:rsid w:val="47F82CB9"/>
    <w:rsid w:val="48108696"/>
    <w:rsid w:val="4849B602"/>
    <w:rsid w:val="48505756"/>
    <w:rsid w:val="485E239A"/>
    <w:rsid w:val="48608554"/>
    <w:rsid w:val="48718AFC"/>
    <w:rsid w:val="48741D10"/>
    <w:rsid w:val="48976B52"/>
    <w:rsid w:val="48A2541A"/>
    <w:rsid w:val="48ADF50F"/>
    <w:rsid w:val="48C22E49"/>
    <w:rsid w:val="48CF866B"/>
    <w:rsid w:val="48D787EF"/>
    <w:rsid w:val="48F95029"/>
    <w:rsid w:val="49166902"/>
    <w:rsid w:val="49388041"/>
    <w:rsid w:val="493E2198"/>
    <w:rsid w:val="493EA2BC"/>
    <w:rsid w:val="494D8456"/>
    <w:rsid w:val="49612A8B"/>
    <w:rsid w:val="497334B8"/>
    <w:rsid w:val="497B2199"/>
    <w:rsid w:val="49C064CC"/>
    <w:rsid w:val="49D57553"/>
    <w:rsid w:val="49D6292F"/>
    <w:rsid w:val="49F2BEBD"/>
    <w:rsid w:val="4A04B0DD"/>
    <w:rsid w:val="4A144A4D"/>
    <w:rsid w:val="4A377A06"/>
    <w:rsid w:val="4A4BA912"/>
    <w:rsid w:val="4A4CC504"/>
    <w:rsid w:val="4A57DDBC"/>
    <w:rsid w:val="4A5932A4"/>
    <w:rsid w:val="4A7200EC"/>
    <w:rsid w:val="4A732BF9"/>
    <w:rsid w:val="4A8C490B"/>
    <w:rsid w:val="4A935648"/>
    <w:rsid w:val="4A967619"/>
    <w:rsid w:val="4A9745EA"/>
    <w:rsid w:val="4AAE26E6"/>
    <w:rsid w:val="4AAEE502"/>
    <w:rsid w:val="4AB3BBB8"/>
    <w:rsid w:val="4AE954B7"/>
    <w:rsid w:val="4AECB9FA"/>
    <w:rsid w:val="4B0C5C44"/>
    <w:rsid w:val="4B1FA369"/>
    <w:rsid w:val="4B2F24E7"/>
    <w:rsid w:val="4B313E35"/>
    <w:rsid w:val="4B32EBC4"/>
    <w:rsid w:val="4BB6B990"/>
    <w:rsid w:val="4BB6C063"/>
    <w:rsid w:val="4BC5ECE6"/>
    <w:rsid w:val="4BD30823"/>
    <w:rsid w:val="4BE595D1"/>
    <w:rsid w:val="4BFD45CB"/>
    <w:rsid w:val="4C1452C8"/>
    <w:rsid w:val="4C188E77"/>
    <w:rsid w:val="4C340CE2"/>
    <w:rsid w:val="4C441E7E"/>
    <w:rsid w:val="4C45D1B5"/>
    <w:rsid w:val="4C505CC7"/>
    <w:rsid w:val="4CA77388"/>
    <w:rsid w:val="4CB29308"/>
    <w:rsid w:val="4CC4CC4B"/>
    <w:rsid w:val="4CD7EDE0"/>
    <w:rsid w:val="4D687BDD"/>
    <w:rsid w:val="4D6D1E11"/>
    <w:rsid w:val="4D72DC6E"/>
    <w:rsid w:val="4D7DD609"/>
    <w:rsid w:val="4D8B5632"/>
    <w:rsid w:val="4D8BF93D"/>
    <w:rsid w:val="4D8F4E67"/>
    <w:rsid w:val="4DA55204"/>
    <w:rsid w:val="4DA9A1AE"/>
    <w:rsid w:val="4DAAF912"/>
    <w:rsid w:val="4DB372F0"/>
    <w:rsid w:val="4DBF4FB3"/>
    <w:rsid w:val="4DC866BB"/>
    <w:rsid w:val="4DD08F2D"/>
    <w:rsid w:val="4DDAD061"/>
    <w:rsid w:val="4DE6DC79"/>
    <w:rsid w:val="4E0171A3"/>
    <w:rsid w:val="4E0AFE31"/>
    <w:rsid w:val="4E0B370E"/>
    <w:rsid w:val="4E19F4F3"/>
    <w:rsid w:val="4E1B46A8"/>
    <w:rsid w:val="4E43B685"/>
    <w:rsid w:val="4E4B316F"/>
    <w:rsid w:val="4E534A93"/>
    <w:rsid w:val="4E65CD96"/>
    <w:rsid w:val="4E6D573C"/>
    <w:rsid w:val="4E73016D"/>
    <w:rsid w:val="4E8F8AAE"/>
    <w:rsid w:val="4E986DA9"/>
    <w:rsid w:val="4EA91C55"/>
    <w:rsid w:val="4EB53041"/>
    <w:rsid w:val="4EB8B415"/>
    <w:rsid w:val="4EC4A844"/>
    <w:rsid w:val="4ECD0967"/>
    <w:rsid w:val="4EE6D954"/>
    <w:rsid w:val="4EEF2A8B"/>
    <w:rsid w:val="4F073F1F"/>
    <w:rsid w:val="4F0AA8E5"/>
    <w:rsid w:val="4F1B4E27"/>
    <w:rsid w:val="4F203CE5"/>
    <w:rsid w:val="4F2EBC4C"/>
    <w:rsid w:val="4F43C2B8"/>
    <w:rsid w:val="4F58BC3F"/>
    <w:rsid w:val="4F60A9C5"/>
    <w:rsid w:val="4F79A546"/>
    <w:rsid w:val="4F9E2147"/>
    <w:rsid w:val="4FB596B6"/>
    <w:rsid w:val="4FBCD99C"/>
    <w:rsid w:val="4FCADEDE"/>
    <w:rsid w:val="4FEDEC04"/>
    <w:rsid w:val="4FEF5388"/>
    <w:rsid w:val="4FF06946"/>
    <w:rsid w:val="4FF1BB7A"/>
    <w:rsid w:val="500672A8"/>
    <w:rsid w:val="5006E448"/>
    <w:rsid w:val="501806C6"/>
    <w:rsid w:val="502052D7"/>
    <w:rsid w:val="505CEED0"/>
    <w:rsid w:val="5077DC9A"/>
    <w:rsid w:val="50792113"/>
    <w:rsid w:val="50861A26"/>
    <w:rsid w:val="5099CDEA"/>
    <w:rsid w:val="50A30F80"/>
    <w:rsid w:val="50A67946"/>
    <w:rsid w:val="50B6A044"/>
    <w:rsid w:val="50DD6895"/>
    <w:rsid w:val="50EA2D8A"/>
    <w:rsid w:val="511DB540"/>
    <w:rsid w:val="5130C86F"/>
    <w:rsid w:val="513FD406"/>
    <w:rsid w:val="51516717"/>
    <w:rsid w:val="5156F6BD"/>
    <w:rsid w:val="515DB0D2"/>
    <w:rsid w:val="5165204B"/>
    <w:rsid w:val="51935ED3"/>
    <w:rsid w:val="51A128F2"/>
    <w:rsid w:val="51AAA22F"/>
    <w:rsid w:val="51AEAA36"/>
    <w:rsid w:val="51C3FD5D"/>
    <w:rsid w:val="51C67487"/>
    <w:rsid w:val="51C88C92"/>
    <w:rsid w:val="51D4869B"/>
    <w:rsid w:val="51EA6B21"/>
    <w:rsid w:val="51EB966F"/>
    <w:rsid w:val="522107DC"/>
    <w:rsid w:val="52287F3A"/>
    <w:rsid w:val="525276A3"/>
    <w:rsid w:val="525C3071"/>
    <w:rsid w:val="527C2455"/>
    <w:rsid w:val="52853912"/>
    <w:rsid w:val="5288EB15"/>
    <w:rsid w:val="52AE0733"/>
    <w:rsid w:val="52D4B3FB"/>
    <w:rsid w:val="52ED3778"/>
    <w:rsid w:val="52FBB069"/>
    <w:rsid w:val="530228A2"/>
    <w:rsid w:val="53075EBF"/>
    <w:rsid w:val="530C34A4"/>
    <w:rsid w:val="53156586"/>
    <w:rsid w:val="5321356B"/>
    <w:rsid w:val="532E83BB"/>
    <w:rsid w:val="532EB877"/>
    <w:rsid w:val="532F71EB"/>
    <w:rsid w:val="533BCDF6"/>
    <w:rsid w:val="534380B8"/>
    <w:rsid w:val="5357AD67"/>
    <w:rsid w:val="53670440"/>
    <w:rsid w:val="536C0F6C"/>
    <w:rsid w:val="53B19889"/>
    <w:rsid w:val="53C35601"/>
    <w:rsid w:val="53D8FEB6"/>
    <w:rsid w:val="53E431D0"/>
    <w:rsid w:val="53ECE738"/>
    <w:rsid w:val="53EF818A"/>
    <w:rsid w:val="5434F1F8"/>
    <w:rsid w:val="543FD11C"/>
    <w:rsid w:val="545F7850"/>
    <w:rsid w:val="546C97BA"/>
    <w:rsid w:val="546FD72D"/>
    <w:rsid w:val="54A406E5"/>
    <w:rsid w:val="54A40BCE"/>
    <w:rsid w:val="54A7BFDC"/>
    <w:rsid w:val="54AA7A4F"/>
    <w:rsid w:val="54AD5DB0"/>
    <w:rsid w:val="54C44B4C"/>
    <w:rsid w:val="54DA556B"/>
    <w:rsid w:val="54EFD04B"/>
    <w:rsid w:val="55002D54"/>
    <w:rsid w:val="550FD36F"/>
    <w:rsid w:val="5579AF85"/>
    <w:rsid w:val="5592D7E2"/>
    <w:rsid w:val="55C65D6C"/>
    <w:rsid w:val="55CF9D40"/>
    <w:rsid w:val="5624D83A"/>
    <w:rsid w:val="5626679E"/>
    <w:rsid w:val="562A67E0"/>
    <w:rsid w:val="562C3D94"/>
    <w:rsid w:val="56306D6F"/>
    <w:rsid w:val="5633F4E4"/>
    <w:rsid w:val="56417222"/>
    <w:rsid w:val="564210A0"/>
    <w:rsid w:val="564E45B7"/>
    <w:rsid w:val="568F7DDA"/>
    <w:rsid w:val="569BFDB5"/>
    <w:rsid w:val="56A66953"/>
    <w:rsid w:val="56F0A620"/>
    <w:rsid w:val="56F35B12"/>
    <w:rsid w:val="56FE5148"/>
    <w:rsid w:val="57109F78"/>
    <w:rsid w:val="5715BACA"/>
    <w:rsid w:val="573156DC"/>
    <w:rsid w:val="573ADEE9"/>
    <w:rsid w:val="57401514"/>
    <w:rsid w:val="57444498"/>
    <w:rsid w:val="57447727"/>
    <w:rsid w:val="5745712C"/>
    <w:rsid w:val="574ADB10"/>
    <w:rsid w:val="57520BCB"/>
    <w:rsid w:val="57522EA6"/>
    <w:rsid w:val="57525BD9"/>
    <w:rsid w:val="576C92BA"/>
    <w:rsid w:val="5774D4B1"/>
    <w:rsid w:val="57766619"/>
    <w:rsid w:val="5779063A"/>
    <w:rsid w:val="578D626C"/>
    <w:rsid w:val="579673D8"/>
    <w:rsid w:val="579AF586"/>
    <w:rsid w:val="57D8127C"/>
    <w:rsid w:val="57D9E13F"/>
    <w:rsid w:val="57DF609E"/>
    <w:rsid w:val="57E33DD5"/>
    <w:rsid w:val="57E8F991"/>
    <w:rsid w:val="57FF5229"/>
    <w:rsid w:val="582815E0"/>
    <w:rsid w:val="582AB8CD"/>
    <w:rsid w:val="5830C19E"/>
    <w:rsid w:val="5837CE16"/>
    <w:rsid w:val="5848BD26"/>
    <w:rsid w:val="5850C0E8"/>
    <w:rsid w:val="586FD7A7"/>
    <w:rsid w:val="58711E1B"/>
    <w:rsid w:val="5873A92E"/>
    <w:rsid w:val="587EBD33"/>
    <w:rsid w:val="58B308CA"/>
    <w:rsid w:val="58BCFD55"/>
    <w:rsid w:val="58CA78A4"/>
    <w:rsid w:val="58DDD02C"/>
    <w:rsid w:val="58F13882"/>
    <w:rsid w:val="591CC2F1"/>
    <w:rsid w:val="5925186A"/>
    <w:rsid w:val="59324439"/>
    <w:rsid w:val="5948C308"/>
    <w:rsid w:val="5963ACB2"/>
    <w:rsid w:val="5979B162"/>
    <w:rsid w:val="597A3BCA"/>
    <w:rsid w:val="598B2C27"/>
    <w:rsid w:val="5992134D"/>
    <w:rsid w:val="59982A82"/>
    <w:rsid w:val="599EB36F"/>
    <w:rsid w:val="59A1E458"/>
    <w:rsid w:val="59A87199"/>
    <w:rsid w:val="59DCFF2D"/>
    <w:rsid w:val="59E801B5"/>
    <w:rsid w:val="59EE8C41"/>
    <w:rsid w:val="59FA5208"/>
    <w:rsid w:val="59FBA3CB"/>
    <w:rsid w:val="59FF993C"/>
    <w:rsid w:val="5A02E137"/>
    <w:rsid w:val="5A032847"/>
    <w:rsid w:val="5A05C2C2"/>
    <w:rsid w:val="5A13C7ED"/>
    <w:rsid w:val="5A1657EC"/>
    <w:rsid w:val="5A1B466C"/>
    <w:rsid w:val="5A406617"/>
    <w:rsid w:val="5A455AD2"/>
    <w:rsid w:val="5A5B65EE"/>
    <w:rsid w:val="5A63525E"/>
    <w:rsid w:val="5A6D4B92"/>
    <w:rsid w:val="5A7383FE"/>
    <w:rsid w:val="5A7F9361"/>
    <w:rsid w:val="5A812EE3"/>
    <w:rsid w:val="5A9EA6EE"/>
    <w:rsid w:val="5AA0BBEA"/>
    <w:rsid w:val="5AB5E9D3"/>
    <w:rsid w:val="5AE84554"/>
    <w:rsid w:val="5AEF7100"/>
    <w:rsid w:val="5AF5C91D"/>
    <w:rsid w:val="5AFAB52E"/>
    <w:rsid w:val="5AFDD903"/>
    <w:rsid w:val="5B14BD13"/>
    <w:rsid w:val="5B297041"/>
    <w:rsid w:val="5B439608"/>
    <w:rsid w:val="5B52341A"/>
    <w:rsid w:val="5B5331EB"/>
    <w:rsid w:val="5B60694C"/>
    <w:rsid w:val="5B724EB8"/>
    <w:rsid w:val="5B8A5CA2"/>
    <w:rsid w:val="5B8DFE46"/>
    <w:rsid w:val="5B94783D"/>
    <w:rsid w:val="5BB49EFA"/>
    <w:rsid w:val="5BBC622C"/>
    <w:rsid w:val="5BDAE1C0"/>
    <w:rsid w:val="5BFBE914"/>
    <w:rsid w:val="5C0B0296"/>
    <w:rsid w:val="5C41A2EE"/>
    <w:rsid w:val="5C9A9298"/>
    <w:rsid w:val="5CB15224"/>
    <w:rsid w:val="5CBAB968"/>
    <w:rsid w:val="5CBD69DC"/>
    <w:rsid w:val="5CBEA675"/>
    <w:rsid w:val="5CC6C90B"/>
    <w:rsid w:val="5CCE1F16"/>
    <w:rsid w:val="5CD92C87"/>
    <w:rsid w:val="5CD94F65"/>
    <w:rsid w:val="5D2F67C1"/>
    <w:rsid w:val="5D30B270"/>
    <w:rsid w:val="5D455BBF"/>
    <w:rsid w:val="5D60B1ED"/>
    <w:rsid w:val="5D7D4FB0"/>
    <w:rsid w:val="5D7EC608"/>
    <w:rsid w:val="5D962A9C"/>
    <w:rsid w:val="5DB0EEC7"/>
    <w:rsid w:val="5DB36587"/>
    <w:rsid w:val="5DB947CB"/>
    <w:rsid w:val="5DC2BF44"/>
    <w:rsid w:val="5DCA4B10"/>
    <w:rsid w:val="5DE21878"/>
    <w:rsid w:val="5DE44C9A"/>
    <w:rsid w:val="5E2CB2A5"/>
    <w:rsid w:val="5E4DB64A"/>
    <w:rsid w:val="5E5C2D1E"/>
    <w:rsid w:val="5E7941C4"/>
    <w:rsid w:val="5E99E146"/>
    <w:rsid w:val="5EB0CEE8"/>
    <w:rsid w:val="5EB9B294"/>
    <w:rsid w:val="5EC38E21"/>
    <w:rsid w:val="5EC9BD45"/>
    <w:rsid w:val="5EDD68C1"/>
    <w:rsid w:val="5F02D23F"/>
    <w:rsid w:val="5F0F99D0"/>
    <w:rsid w:val="5F30E33A"/>
    <w:rsid w:val="5F6459CA"/>
    <w:rsid w:val="5F8AECCC"/>
    <w:rsid w:val="5F8B23C8"/>
    <w:rsid w:val="5F92E85E"/>
    <w:rsid w:val="5FB61AC0"/>
    <w:rsid w:val="5FB82873"/>
    <w:rsid w:val="5FBBD046"/>
    <w:rsid w:val="5FE8F2E6"/>
    <w:rsid w:val="60118BFF"/>
    <w:rsid w:val="60135267"/>
    <w:rsid w:val="601D0812"/>
    <w:rsid w:val="60271D50"/>
    <w:rsid w:val="602D7D1B"/>
    <w:rsid w:val="6037AFF3"/>
    <w:rsid w:val="606A0210"/>
    <w:rsid w:val="607C96DC"/>
    <w:rsid w:val="60896043"/>
    <w:rsid w:val="608F703D"/>
    <w:rsid w:val="609FB666"/>
    <w:rsid w:val="60ABE4BC"/>
    <w:rsid w:val="60AD6E49"/>
    <w:rsid w:val="60B94059"/>
    <w:rsid w:val="60BA2F69"/>
    <w:rsid w:val="60CE9A1D"/>
    <w:rsid w:val="60DAB87E"/>
    <w:rsid w:val="60E88F89"/>
    <w:rsid w:val="610009D6"/>
    <w:rsid w:val="611CBF32"/>
    <w:rsid w:val="612210BA"/>
    <w:rsid w:val="6130F333"/>
    <w:rsid w:val="61374F3A"/>
    <w:rsid w:val="6154036C"/>
    <w:rsid w:val="61A40A3A"/>
    <w:rsid w:val="61B263A0"/>
    <w:rsid w:val="61BFD0BF"/>
    <w:rsid w:val="61C4B6AA"/>
    <w:rsid w:val="61C973F9"/>
    <w:rsid w:val="61D3E105"/>
    <w:rsid w:val="61E9ECA8"/>
    <w:rsid w:val="61F05A48"/>
    <w:rsid w:val="623B6266"/>
    <w:rsid w:val="6247B51D"/>
    <w:rsid w:val="625503AB"/>
    <w:rsid w:val="62653E30"/>
    <w:rsid w:val="626E6443"/>
    <w:rsid w:val="62713FD9"/>
    <w:rsid w:val="6279B177"/>
    <w:rsid w:val="6284F801"/>
    <w:rsid w:val="62BA4528"/>
    <w:rsid w:val="62BCF9AD"/>
    <w:rsid w:val="62C3A537"/>
    <w:rsid w:val="62C4351B"/>
    <w:rsid w:val="62C845E4"/>
    <w:rsid w:val="62E6C715"/>
    <w:rsid w:val="62EC777F"/>
    <w:rsid w:val="62F558DB"/>
    <w:rsid w:val="62F94F8F"/>
    <w:rsid w:val="630B4B01"/>
    <w:rsid w:val="6312FF98"/>
    <w:rsid w:val="631316B2"/>
    <w:rsid w:val="6322DC93"/>
    <w:rsid w:val="63278F05"/>
    <w:rsid w:val="634CC429"/>
    <w:rsid w:val="634EF9D0"/>
    <w:rsid w:val="6354E385"/>
    <w:rsid w:val="635C9965"/>
    <w:rsid w:val="63A0E83C"/>
    <w:rsid w:val="63AF1163"/>
    <w:rsid w:val="63B2A0E2"/>
    <w:rsid w:val="63B4A2F1"/>
    <w:rsid w:val="63DE6A94"/>
    <w:rsid w:val="63F98C5C"/>
    <w:rsid w:val="63FAB314"/>
    <w:rsid w:val="640C0F5F"/>
    <w:rsid w:val="641A806E"/>
    <w:rsid w:val="641C1835"/>
    <w:rsid w:val="642BC5E4"/>
    <w:rsid w:val="642CAD22"/>
    <w:rsid w:val="646BA8B9"/>
    <w:rsid w:val="646EC41E"/>
    <w:rsid w:val="648D7A37"/>
    <w:rsid w:val="64996FBE"/>
    <w:rsid w:val="649CC58B"/>
    <w:rsid w:val="64B76828"/>
    <w:rsid w:val="64C88064"/>
    <w:rsid w:val="64CADC59"/>
    <w:rsid w:val="64D69277"/>
    <w:rsid w:val="64F07935"/>
    <w:rsid w:val="650A2B75"/>
    <w:rsid w:val="651020AA"/>
    <w:rsid w:val="65192C2C"/>
    <w:rsid w:val="6519A708"/>
    <w:rsid w:val="654D3C56"/>
    <w:rsid w:val="6564317C"/>
    <w:rsid w:val="657D9CDF"/>
    <w:rsid w:val="658DA08C"/>
    <w:rsid w:val="6591D58B"/>
    <w:rsid w:val="65A0E597"/>
    <w:rsid w:val="65A8C7D2"/>
    <w:rsid w:val="65B040A5"/>
    <w:rsid w:val="65B1957F"/>
    <w:rsid w:val="65B57F67"/>
    <w:rsid w:val="65B67863"/>
    <w:rsid w:val="65BC00AC"/>
    <w:rsid w:val="65BC3ADA"/>
    <w:rsid w:val="65C1EC6B"/>
    <w:rsid w:val="65C903E3"/>
    <w:rsid w:val="65F536FC"/>
    <w:rsid w:val="65F86D8D"/>
    <w:rsid w:val="65FA6850"/>
    <w:rsid w:val="65FAD512"/>
    <w:rsid w:val="65FE7ABC"/>
    <w:rsid w:val="660732BC"/>
    <w:rsid w:val="66325B15"/>
    <w:rsid w:val="6651D918"/>
    <w:rsid w:val="665DEE59"/>
    <w:rsid w:val="66673F03"/>
    <w:rsid w:val="669213ED"/>
    <w:rsid w:val="66C17CF8"/>
    <w:rsid w:val="66D7DA3B"/>
    <w:rsid w:val="66EBEAF0"/>
    <w:rsid w:val="66F14028"/>
    <w:rsid w:val="66F8996E"/>
    <w:rsid w:val="670F4C71"/>
    <w:rsid w:val="672A7A1B"/>
    <w:rsid w:val="6757D10D"/>
    <w:rsid w:val="6771B765"/>
    <w:rsid w:val="6780D9DD"/>
    <w:rsid w:val="6791DE41"/>
    <w:rsid w:val="679910CD"/>
    <w:rsid w:val="67A38EB7"/>
    <w:rsid w:val="67CCC0B2"/>
    <w:rsid w:val="67D0801B"/>
    <w:rsid w:val="67F1D05A"/>
    <w:rsid w:val="6807D738"/>
    <w:rsid w:val="6836743E"/>
    <w:rsid w:val="68414254"/>
    <w:rsid w:val="6848B112"/>
    <w:rsid w:val="684F4173"/>
    <w:rsid w:val="68A05A95"/>
    <w:rsid w:val="68B9F565"/>
    <w:rsid w:val="68D47FB4"/>
    <w:rsid w:val="68F5D3DA"/>
    <w:rsid w:val="693D2B88"/>
    <w:rsid w:val="69697631"/>
    <w:rsid w:val="696D72C2"/>
    <w:rsid w:val="698E6BD0"/>
    <w:rsid w:val="69940CB2"/>
    <w:rsid w:val="699C7700"/>
    <w:rsid w:val="69B116BB"/>
    <w:rsid w:val="69B4D739"/>
    <w:rsid w:val="69E2FB73"/>
    <w:rsid w:val="69E6579F"/>
    <w:rsid w:val="69EC67C6"/>
    <w:rsid w:val="69FEE53E"/>
    <w:rsid w:val="6A10F3C3"/>
    <w:rsid w:val="6A1D2205"/>
    <w:rsid w:val="6A32AAE8"/>
    <w:rsid w:val="6A4F7A12"/>
    <w:rsid w:val="6A557342"/>
    <w:rsid w:val="6A631322"/>
    <w:rsid w:val="6A66FF57"/>
    <w:rsid w:val="6A6F3D35"/>
    <w:rsid w:val="6A88E6A9"/>
    <w:rsid w:val="6A957CC2"/>
    <w:rsid w:val="6AA589F9"/>
    <w:rsid w:val="6AB15103"/>
    <w:rsid w:val="6AC730CD"/>
    <w:rsid w:val="6ADB8E7D"/>
    <w:rsid w:val="6B023E3D"/>
    <w:rsid w:val="6B2BE42C"/>
    <w:rsid w:val="6B3657AA"/>
    <w:rsid w:val="6B3F3A91"/>
    <w:rsid w:val="6B457BE0"/>
    <w:rsid w:val="6B525577"/>
    <w:rsid w:val="6B5854AE"/>
    <w:rsid w:val="6B5FBAB9"/>
    <w:rsid w:val="6B74DA71"/>
    <w:rsid w:val="6B75EFEF"/>
    <w:rsid w:val="6B840764"/>
    <w:rsid w:val="6B8BE455"/>
    <w:rsid w:val="6B9C75FF"/>
    <w:rsid w:val="6BEBC58D"/>
    <w:rsid w:val="6BFD6DAE"/>
    <w:rsid w:val="6C060204"/>
    <w:rsid w:val="6C29EF59"/>
    <w:rsid w:val="6C358B3B"/>
    <w:rsid w:val="6C44ECD0"/>
    <w:rsid w:val="6C5EA003"/>
    <w:rsid w:val="6C60666B"/>
    <w:rsid w:val="6C681F4B"/>
    <w:rsid w:val="6C7723F5"/>
    <w:rsid w:val="6C7DB5EF"/>
    <w:rsid w:val="6C8EBD7B"/>
    <w:rsid w:val="6CBBC70A"/>
    <w:rsid w:val="6CC779C5"/>
    <w:rsid w:val="6CCAA027"/>
    <w:rsid w:val="6CCF6464"/>
    <w:rsid w:val="6CD9EA4D"/>
    <w:rsid w:val="6CF69947"/>
    <w:rsid w:val="6D008EFC"/>
    <w:rsid w:val="6D5E4A70"/>
    <w:rsid w:val="6D612BB3"/>
    <w:rsid w:val="6DB64338"/>
    <w:rsid w:val="6DD1AF2B"/>
    <w:rsid w:val="6DEA59E5"/>
    <w:rsid w:val="6DF180FC"/>
    <w:rsid w:val="6DF9E58E"/>
    <w:rsid w:val="6E11C391"/>
    <w:rsid w:val="6E406E7F"/>
    <w:rsid w:val="6E517147"/>
    <w:rsid w:val="6E864293"/>
    <w:rsid w:val="6E93D786"/>
    <w:rsid w:val="6EAF40EE"/>
    <w:rsid w:val="6EBCA723"/>
    <w:rsid w:val="6ED85E3B"/>
    <w:rsid w:val="6EDF1230"/>
    <w:rsid w:val="6EE61850"/>
    <w:rsid w:val="6EEB6E2B"/>
    <w:rsid w:val="6F2FF6DF"/>
    <w:rsid w:val="6F3BAC74"/>
    <w:rsid w:val="6F62297E"/>
    <w:rsid w:val="6F6EFEFC"/>
    <w:rsid w:val="6F771E58"/>
    <w:rsid w:val="6F82F9B3"/>
    <w:rsid w:val="6F87FC05"/>
    <w:rsid w:val="6F90759C"/>
    <w:rsid w:val="6FCD73A0"/>
    <w:rsid w:val="6FD809C8"/>
    <w:rsid w:val="6FD8B6B0"/>
    <w:rsid w:val="6FE28B87"/>
    <w:rsid w:val="7006265C"/>
    <w:rsid w:val="7015BBAF"/>
    <w:rsid w:val="7019A2DE"/>
    <w:rsid w:val="701B01B3"/>
    <w:rsid w:val="70389091"/>
    <w:rsid w:val="704EAC3A"/>
    <w:rsid w:val="706D4F00"/>
    <w:rsid w:val="70741669"/>
    <w:rsid w:val="708377F3"/>
    <w:rsid w:val="70990726"/>
    <w:rsid w:val="70B1754A"/>
    <w:rsid w:val="70B85F94"/>
    <w:rsid w:val="70C079FC"/>
    <w:rsid w:val="70C4BFE8"/>
    <w:rsid w:val="70C8C1FF"/>
    <w:rsid w:val="70DA450B"/>
    <w:rsid w:val="70DA737C"/>
    <w:rsid w:val="70E03D96"/>
    <w:rsid w:val="70EA6D59"/>
    <w:rsid w:val="71013AA5"/>
    <w:rsid w:val="71015B4C"/>
    <w:rsid w:val="7106A0D9"/>
    <w:rsid w:val="711C7599"/>
    <w:rsid w:val="711D28B4"/>
    <w:rsid w:val="711DD75A"/>
    <w:rsid w:val="711EB25D"/>
    <w:rsid w:val="714A88EB"/>
    <w:rsid w:val="71B1C4D2"/>
    <w:rsid w:val="71B1E0AC"/>
    <w:rsid w:val="71B27138"/>
    <w:rsid w:val="71C62570"/>
    <w:rsid w:val="71D6E9C3"/>
    <w:rsid w:val="71D9E3C7"/>
    <w:rsid w:val="72026053"/>
    <w:rsid w:val="720481C8"/>
    <w:rsid w:val="72074829"/>
    <w:rsid w:val="720F325D"/>
    <w:rsid w:val="722D1C39"/>
    <w:rsid w:val="7236A35A"/>
    <w:rsid w:val="7265C66D"/>
    <w:rsid w:val="72884FD2"/>
    <w:rsid w:val="728BAAA2"/>
    <w:rsid w:val="72A1CC1A"/>
    <w:rsid w:val="72C79518"/>
    <w:rsid w:val="72D083BB"/>
    <w:rsid w:val="72D175E4"/>
    <w:rsid w:val="72D272F3"/>
    <w:rsid w:val="72DE85E1"/>
    <w:rsid w:val="72E481BB"/>
    <w:rsid w:val="73006F3B"/>
    <w:rsid w:val="7313DFA2"/>
    <w:rsid w:val="735BB97F"/>
    <w:rsid w:val="7374CDC1"/>
    <w:rsid w:val="73913D51"/>
    <w:rsid w:val="739BBF9D"/>
    <w:rsid w:val="73DAFEAD"/>
    <w:rsid w:val="73E7A0D7"/>
    <w:rsid w:val="7403364C"/>
    <w:rsid w:val="7412F7FC"/>
    <w:rsid w:val="7426B70A"/>
    <w:rsid w:val="74414FD3"/>
    <w:rsid w:val="744B7ACE"/>
    <w:rsid w:val="7452AED7"/>
    <w:rsid w:val="74B1BC13"/>
    <w:rsid w:val="74DA25B4"/>
    <w:rsid w:val="74FE0660"/>
    <w:rsid w:val="750A0BBB"/>
    <w:rsid w:val="75271291"/>
    <w:rsid w:val="75379A96"/>
    <w:rsid w:val="7543D908"/>
    <w:rsid w:val="7556843E"/>
    <w:rsid w:val="755EE7A5"/>
    <w:rsid w:val="756ADDF2"/>
    <w:rsid w:val="756D3516"/>
    <w:rsid w:val="7571EE60"/>
    <w:rsid w:val="7596172A"/>
    <w:rsid w:val="75A433B2"/>
    <w:rsid w:val="75A4A941"/>
    <w:rsid w:val="75B2D72F"/>
    <w:rsid w:val="75DCD388"/>
    <w:rsid w:val="75F1CDA9"/>
    <w:rsid w:val="75FB7AE8"/>
    <w:rsid w:val="76012668"/>
    <w:rsid w:val="7601876E"/>
    <w:rsid w:val="760C01A1"/>
    <w:rsid w:val="760CD857"/>
    <w:rsid w:val="762B31D3"/>
    <w:rsid w:val="762F05D0"/>
    <w:rsid w:val="764444E4"/>
    <w:rsid w:val="764AEBDD"/>
    <w:rsid w:val="7660FC3F"/>
    <w:rsid w:val="7662D223"/>
    <w:rsid w:val="766DEFDA"/>
    <w:rsid w:val="767CA5E8"/>
    <w:rsid w:val="767D62CD"/>
    <w:rsid w:val="7682E31C"/>
    <w:rsid w:val="76B9BB9F"/>
    <w:rsid w:val="76C22962"/>
    <w:rsid w:val="76D5670F"/>
    <w:rsid w:val="76EBFB4A"/>
    <w:rsid w:val="77130257"/>
    <w:rsid w:val="77211C94"/>
    <w:rsid w:val="772D0DDD"/>
    <w:rsid w:val="77312C2E"/>
    <w:rsid w:val="7759009C"/>
    <w:rsid w:val="77596B38"/>
    <w:rsid w:val="7767706F"/>
    <w:rsid w:val="77813355"/>
    <w:rsid w:val="77A74EC7"/>
    <w:rsid w:val="77B30449"/>
    <w:rsid w:val="77BEE49C"/>
    <w:rsid w:val="77C19786"/>
    <w:rsid w:val="77EE99F1"/>
    <w:rsid w:val="77FA3C52"/>
    <w:rsid w:val="7801CBA9"/>
    <w:rsid w:val="78208E6B"/>
    <w:rsid w:val="783FA92F"/>
    <w:rsid w:val="7873EEC0"/>
    <w:rsid w:val="7888C86D"/>
    <w:rsid w:val="78B72399"/>
    <w:rsid w:val="78C174E9"/>
    <w:rsid w:val="78C857B5"/>
    <w:rsid w:val="7909C538"/>
    <w:rsid w:val="790B96D7"/>
    <w:rsid w:val="7942A819"/>
    <w:rsid w:val="7951253E"/>
    <w:rsid w:val="795C9DFA"/>
    <w:rsid w:val="7964B612"/>
    <w:rsid w:val="7966E50E"/>
    <w:rsid w:val="79CF280B"/>
    <w:rsid w:val="79DF3E9A"/>
    <w:rsid w:val="79F57406"/>
    <w:rsid w:val="7A0740A6"/>
    <w:rsid w:val="7A0BD360"/>
    <w:rsid w:val="7A1C2CA4"/>
    <w:rsid w:val="7A4459BD"/>
    <w:rsid w:val="7A4AA319"/>
    <w:rsid w:val="7A5D0BB3"/>
    <w:rsid w:val="7A6D2DA6"/>
    <w:rsid w:val="7A8155C2"/>
    <w:rsid w:val="7A9C3401"/>
    <w:rsid w:val="7AAC42DB"/>
    <w:rsid w:val="7AB6ADA8"/>
    <w:rsid w:val="7ADBF685"/>
    <w:rsid w:val="7AECF89A"/>
    <w:rsid w:val="7B081952"/>
    <w:rsid w:val="7B1804E9"/>
    <w:rsid w:val="7B280A3A"/>
    <w:rsid w:val="7B2FB648"/>
    <w:rsid w:val="7B3BAEBC"/>
    <w:rsid w:val="7B501AC2"/>
    <w:rsid w:val="7B51D00F"/>
    <w:rsid w:val="7B5F1BE6"/>
    <w:rsid w:val="7B63773A"/>
    <w:rsid w:val="7B656060"/>
    <w:rsid w:val="7B6AF86C"/>
    <w:rsid w:val="7B7D4D41"/>
    <w:rsid w:val="7B830E6B"/>
    <w:rsid w:val="7BCDBA22"/>
    <w:rsid w:val="7BED9876"/>
    <w:rsid w:val="7BF38056"/>
    <w:rsid w:val="7C1D2623"/>
    <w:rsid w:val="7C1E021C"/>
    <w:rsid w:val="7C383242"/>
    <w:rsid w:val="7C3CC133"/>
    <w:rsid w:val="7C46C36E"/>
    <w:rsid w:val="7C498D55"/>
    <w:rsid w:val="7C5D0E62"/>
    <w:rsid w:val="7C5FFC9B"/>
    <w:rsid w:val="7C64DAC0"/>
    <w:rsid w:val="7C8214D9"/>
    <w:rsid w:val="7C83FFA8"/>
    <w:rsid w:val="7C919A16"/>
    <w:rsid w:val="7C944DDE"/>
    <w:rsid w:val="7C97A2F7"/>
    <w:rsid w:val="7CA184E1"/>
    <w:rsid w:val="7CA1998B"/>
    <w:rsid w:val="7CAD81FF"/>
    <w:rsid w:val="7CB2FDBC"/>
    <w:rsid w:val="7CB531D6"/>
    <w:rsid w:val="7CC4F922"/>
    <w:rsid w:val="7CC938A3"/>
    <w:rsid w:val="7CECA451"/>
    <w:rsid w:val="7CEDA070"/>
    <w:rsid w:val="7D0F57B0"/>
    <w:rsid w:val="7D153EC1"/>
    <w:rsid w:val="7D257429"/>
    <w:rsid w:val="7D288B0D"/>
    <w:rsid w:val="7D3A17BC"/>
    <w:rsid w:val="7D44721D"/>
    <w:rsid w:val="7D4F6338"/>
    <w:rsid w:val="7DB068FA"/>
    <w:rsid w:val="7DBA4BFA"/>
    <w:rsid w:val="7DC3875B"/>
    <w:rsid w:val="7DD48E71"/>
    <w:rsid w:val="7DFCBE83"/>
    <w:rsid w:val="7DFFCD3B"/>
    <w:rsid w:val="7E005486"/>
    <w:rsid w:val="7E172000"/>
    <w:rsid w:val="7E317ECD"/>
    <w:rsid w:val="7E3D5486"/>
    <w:rsid w:val="7E496D8A"/>
    <w:rsid w:val="7E4D005C"/>
    <w:rsid w:val="7E6D0799"/>
    <w:rsid w:val="7E6D6437"/>
    <w:rsid w:val="7E8874B2"/>
    <w:rsid w:val="7E8CDC82"/>
    <w:rsid w:val="7EA7189E"/>
    <w:rsid w:val="7EB2AE4A"/>
    <w:rsid w:val="7EB56CCB"/>
    <w:rsid w:val="7ECA5493"/>
    <w:rsid w:val="7ECE7793"/>
    <w:rsid w:val="7ED4AF57"/>
    <w:rsid w:val="7EE09FA6"/>
    <w:rsid w:val="7EE5995B"/>
    <w:rsid w:val="7EED1450"/>
    <w:rsid w:val="7EFE62D4"/>
    <w:rsid w:val="7F06B8DB"/>
    <w:rsid w:val="7F14D337"/>
    <w:rsid w:val="7F18FA58"/>
    <w:rsid w:val="7F1CA658"/>
    <w:rsid w:val="7F2CF7C7"/>
    <w:rsid w:val="7F51D03E"/>
    <w:rsid w:val="7F5504D4"/>
    <w:rsid w:val="7F67CBE5"/>
    <w:rsid w:val="7F77519C"/>
    <w:rsid w:val="7F800612"/>
    <w:rsid w:val="7F80F442"/>
    <w:rsid w:val="7F87ADFD"/>
    <w:rsid w:val="7FA42A7E"/>
    <w:rsid w:val="7FB6F449"/>
    <w:rsid w:val="7FC13AA8"/>
    <w:rsid w:val="7FD8A697"/>
    <w:rsid w:val="7FD93A4D"/>
    <w:rsid w:val="7FE08379"/>
    <w:rsid w:val="7FE37AA6"/>
    <w:rsid w:val="7FE94EBF"/>
    <w:rsid w:val="7FED06C9"/>
    <w:rsid w:val="7FF4E22B"/>
    <w:rsid w:val="7FFA7BCE"/>
  </w:rsids>
  <m:mathPr>
    <m:mathFont m:val="Cambria Math"/>
    <m:brkBin m:val="before"/>
    <m:brkBinSub m:val="--"/>
    <m:smallFrac m:val="0"/>
    <m:dispDef m:val="0"/>
    <m:lMargin m:val="0"/>
    <m:rMargin m:val="0"/>
    <m:defJc m:val="centerGroup"/>
    <m:wrapRight/>
    <m:intLim m:val="subSup"/>
    <m:naryLim m:val="subSup"/>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533D7"/>
  <w15:docId w15:val="{2E3D5F53-64C5-4BE9-9A9D-F3616A02E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Schoolbook" w:eastAsiaTheme="minorHAnsi" w:hAnsi="Century Schoolbook" w:cstheme="minorBidi"/>
        <w:sz w:val="16"/>
        <w:szCs w:val="24"/>
        <w:lang w:val="en-US" w:eastAsia="en-US" w:bidi="ar-SA"/>
      </w:rPr>
    </w:rPrDefault>
    <w:pPrDefault>
      <w:pPr>
        <w:spacing w:line="260" w:lineRule="exact"/>
        <w:ind w:firstLine="432"/>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A0539"/>
    <w:pPr>
      <w:spacing w:line="252" w:lineRule="auto"/>
      <w:contextualSpacing/>
    </w:pPr>
    <w:rPr>
      <w:rFonts w:ascii="EB Garamond 08" w:eastAsia="Times New Roman" w:hAnsi="EB Garamond 08" w:cs="EB Garamond"/>
      <w:sz w:val="23"/>
      <w:szCs w:val="23"/>
      <w:lang w:bidi="he-IL"/>
    </w:rPr>
  </w:style>
  <w:style w:type="paragraph" w:styleId="Heading1">
    <w:name w:val="heading 1"/>
    <w:basedOn w:val="Normal"/>
    <w:next w:val="Normal"/>
    <w:link w:val="Heading1Char"/>
    <w:qFormat/>
    <w:rsid w:val="00423708"/>
    <w:pPr>
      <w:keepNext/>
      <w:pageBreakBefore/>
      <w:numPr>
        <w:numId w:val="6"/>
      </w:numPr>
      <w:spacing w:before="240" w:after="240"/>
      <w:jc w:val="center"/>
      <w:outlineLvl w:val="0"/>
    </w:pPr>
    <w:rPr>
      <w:b/>
      <w:bCs/>
      <w:smallCaps/>
      <w:kern w:val="28"/>
      <w:sz w:val="30"/>
      <w:szCs w:val="30"/>
    </w:rPr>
  </w:style>
  <w:style w:type="paragraph" w:styleId="Heading2">
    <w:name w:val="heading 2"/>
    <w:basedOn w:val="BodyStyle2"/>
    <w:next w:val="Normal"/>
    <w:link w:val="Heading2Char"/>
    <w:qFormat/>
    <w:rsid w:val="00B3089D"/>
    <w:pPr>
      <w:keepLines/>
      <w:numPr>
        <w:ilvl w:val="1"/>
        <w:numId w:val="6"/>
      </w:numPr>
      <w:spacing w:line="276" w:lineRule="auto"/>
      <w:contextualSpacing w:val="0"/>
      <w:outlineLvl w:val="1"/>
    </w:pPr>
    <w:rPr>
      <w:b/>
      <w:bCs/>
      <w:sz w:val="26"/>
      <w:szCs w:val="30"/>
    </w:rPr>
  </w:style>
  <w:style w:type="paragraph" w:styleId="Heading3">
    <w:name w:val="heading 3"/>
    <w:basedOn w:val="BodyStyle2"/>
    <w:next w:val="Normal"/>
    <w:link w:val="Heading3Char"/>
    <w:qFormat/>
    <w:rsid w:val="00223D4A"/>
    <w:pPr>
      <w:numPr>
        <w:ilvl w:val="2"/>
        <w:numId w:val="6"/>
      </w:numPr>
      <w:spacing w:before="240" w:after="240" w:line="276" w:lineRule="auto"/>
      <w:contextualSpacing w:val="0"/>
      <w:outlineLvl w:val="2"/>
    </w:pPr>
    <w:rPr>
      <w:b/>
      <w:bCs/>
      <w:sz w:val="24"/>
      <w:szCs w:val="26"/>
    </w:rPr>
  </w:style>
  <w:style w:type="paragraph" w:styleId="Heading4">
    <w:name w:val="heading 4"/>
    <w:basedOn w:val="Normal"/>
    <w:next w:val="Normal"/>
    <w:link w:val="Heading4Char"/>
    <w:qFormat/>
    <w:rsid w:val="008860C9"/>
    <w:pPr>
      <w:keepNext/>
      <w:numPr>
        <w:ilvl w:val="3"/>
        <w:numId w:val="6"/>
      </w:numPr>
      <w:outlineLvl w:val="3"/>
    </w:pPr>
  </w:style>
  <w:style w:type="paragraph" w:styleId="Heading5">
    <w:name w:val="heading 5"/>
    <w:next w:val="Normal"/>
    <w:link w:val="Heading5Char"/>
    <w:qFormat/>
    <w:rsid w:val="008860C9"/>
    <w:pPr>
      <w:numPr>
        <w:ilvl w:val="4"/>
        <w:numId w:val="6"/>
      </w:numPr>
      <w:spacing w:before="240" w:after="60" w:line="240" w:lineRule="auto"/>
      <w:jc w:val="left"/>
      <w:outlineLvl w:val="4"/>
    </w:pPr>
    <w:rPr>
      <w:rFonts w:eastAsia="Times New Roman" w:cs="Times New Roman"/>
      <w:sz w:val="22"/>
      <w:szCs w:val="20"/>
    </w:rPr>
  </w:style>
  <w:style w:type="paragraph" w:styleId="Heading6">
    <w:name w:val="heading 6"/>
    <w:basedOn w:val="Normal"/>
    <w:next w:val="Normal"/>
    <w:link w:val="Heading6Char"/>
    <w:qFormat/>
    <w:rsid w:val="005509E0"/>
    <w:pPr>
      <w:numPr>
        <w:ilvl w:val="5"/>
        <w:numId w:val="6"/>
      </w:numPr>
      <w:spacing w:before="240" w:after="60"/>
      <w:outlineLvl w:val="5"/>
    </w:pPr>
    <w:rPr>
      <w:rFonts w:ascii="Times New Roman" w:hAnsi="Times New Roman"/>
      <w:i/>
    </w:rPr>
  </w:style>
  <w:style w:type="paragraph" w:styleId="Heading7">
    <w:name w:val="heading 7"/>
    <w:basedOn w:val="Normal"/>
    <w:next w:val="Normal"/>
    <w:link w:val="Heading7Char"/>
    <w:qFormat/>
    <w:rsid w:val="005509E0"/>
    <w:pPr>
      <w:numPr>
        <w:ilvl w:val="6"/>
        <w:numId w:val="6"/>
      </w:numPr>
      <w:spacing w:before="240" w:after="60"/>
      <w:outlineLvl w:val="6"/>
    </w:pPr>
    <w:rPr>
      <w:rFonts w:ascii="Arial" w:hAnsi="Arial"/>
      <w:sz w:val="20"/>
    </w:rPr>
  </w:style>
  <w:style w:type="paragraph" w:styleId="Heading8">
    <w:name w:val="heading 8"/>
    <w:basedOn w:val="Normal"/>
    <w:next w:val="Normal"/>
    <w:link w:val="Heading8Char"/>
    <w:qFormat/>
    <w:rsid w:val="005509E0"/>
    <w:pPr>
      <w:numPr>
        <w:ilvl w:val="7"/>
        <w:numId w:val="6"/>
      </w:numPr>
      <w:spacing w:before="240" w:after="60"/>
      <w:outlineLvl w:val="7"/>
    </w:pPr>
    <w:rPr>
      <w:rFonts w:ascii="Arial" w:hAnsi="Arial"/>
      <w:i/>
      <w:sz w:val="20"/>
    </w:rPr>
  </w:style>
  <w:style w:type="paragraph" w:styleId="Heading9">
    <w:name w:val="heading 9"/>
    <w:basedOn w:val="Normal"/>
    <w:next w:val="Normal"/>
    <w:link w:val="Heading9Char"/>
    <w:qFormat/>
    <w:rsid w:val="005509E0"/>
    <w:pPr>
      <w:numPr>
        <w:ilvl w:val="8"/>
        <w:numId w:val="6"/>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3708"/>
    <w:rPr>
      <w:rFonts w:ascii="EB Garamond 08" w:eastAsia="Times New Roman" w:hAnsi="EB Garamond 08" w:cs="EB Garamond"/>
      <w:b/>
      <w:bCs/>
      <w:smallCaps/>
      <w:kern w:val="28"/>
      <w:sz w:val="30"/>
      <w:szCs w:val="30"/>
      <w:lang w:bidi="he-IL"/>
    </w:rPr>
  </w:style>
  <w:style w:type="character" w:customStyle="1" w:styleId="Heading2Char">
    <w:name w:val="Heading 2 Char"/>
    <w:basedOn w:val="DefaultParagraphFont"/>
    <w:link w:val="Heading2"/>
    <w:rsid w:val="00B3089D"/>
    <w:rPr>
      <w:rFonts w:ascii="EB Garamond 08" w:eastAsia="Times New Roman" w:hAnsi="EB Garamond 08" w:cs="EB Garamond"/>
      <w:b/>
      <w:bCs/>
      <w:sz w:val="26"/>
      <w:szCs w:val="30"/>
      <w:lang w:bidi="he-IL"/>
    </w:rPr>
  </w:style>
  <w:style w:type="character" w:customStyle="1" w:styleId="Heading3Char">
    <w:name w:val="Heading 3 Char"/>
    <w:basedOn w:val="DefaultParagraphFont"/>
    <w:link w:val="Heading3"/>
    <w:rsid w:val="00223D4A"/>
    <w:rPr>
      <w:rFonts w:ascii="Garamond Premr Pro" w:eastAsia="Times New Roman" w:hAnsi="Garamond Premr Pro" w:cs="Times New Roman"/>
      <w:b/>
      <w:bCs/>
      <w:sz w:val="24"/>
      <w:szCs w:val="26"/>
      <w:lang w:bidi="he-IL"/>
    </w:rPr>
  </w:style>
  <w:style w:type="character" w:customStyle="1" w:styleId="Heading4Char">
    <w:name w:val="Heading 4 Char"/>
    <w:basedOn w:val="DefaultParagraphFont"/>
    <w:link w:val="Heading4"/>
    <w:rsid w:val="008860C9"/>
    <w:rPr>
      <w:sz w:val="24"/>
      <w:lang w:bidi="he-IL"/>
    </w:rPr>
  </w:style>
  <w:style w:type="character" w:customStyle="1" w:styleId="Heading5Char">
    <w:name w:val="Heading 5 Char"/>
    <w:basedOn w:val="DefaultParagraphFont"/>
    <w:link w:val="Heading5"/>
    <w:rsid w:val="008860C9"/>
    <w:rPr>
      <w:rFonts w:eastAsia="Times New Roman" w:cs="Times New Roman"/>
      <w:sz w:val="22"/>
      <w:szCs w:val="20"/>
    </w:rPr>
  </w:style>
  <w:style w:type="character" w:customStyle="1" w:styleId="Heading6Char">
    <w:name w:val="Heading 6 Char"/>
    <w:basedOn w:val="DefaultParagraphFont"/>
    <w:link w:val="Heading6"/>
    <w:rsid w:val="005509E0"/>
    <w:rPr>
      <w:rFonts w:ascii="Times New Roman" w:hAnsi="Times New Roman"/>
      <w:i/>
      <w:sz w:val="22"/>
      <w:szCs w:val="20"/>
    </w:rPr>
  </w:style>
  <w:style w:type="character" w:customStyle="1" w:styleId="Heading7Char">
    <w:name w:val="Heading 7 Char"/>
    <w:basedOn w:val="DefaultParagraphFont"/>
    <w:link w:val="Heading7"/>
    <w:rsid w:val="005509E0"/>
    <w:rPr>
      <w:rFonts w:ascii="Arial" w:eastAsia="Times New Roman" w:hAnsi="Arial" w:cs="Times New Roman"/>
      <w:sz w:val="20"/>
      <w:szCs w:val="20"/>
    </w:rPr>
  </w:style>
  <w:style w:type="character" w:customStyle="1" w:styleId="Heading8Char">
    <w:name w:val="Heading 8 Char"/>
    <w:basedOn w:val="DefaultParagraphFont"/>
    <w:link w:val="Heading8"/>
    <w:rsid w:val="005509E0"/>
    <w:rPr>
      <w:rFonts w:ascii="Arial" w:eastAsia="Times New Roman" w:hAnsi="Arial" w:cs="Times New Roman"/>
      <w:i/>
      <w:sz w:val="20"/>
      <w:szCs w:val="20"/>
    </w:rPr>
  </w:style>
  <w:style w:type="character" w:customStyle="1" w:styleId="Heading9Char">
    <w:name w:val="Heading 9 Char"/>
    <w:basedOn w:val="DefaultParagraphFont"/>
    <w:link w:val="Heading9"/>
    <w:rsid w:val="005509E0"/>
    <w:rPr>
      <w:rFonts w:ascii="Arial" w:eastAsia="Times New Roman" w:hAnsi="Arial" w:cs="Times New Roman"/>
      <w:b/>
      <w:i/>
      <w:sz w:val="18"/>
      <w:szCs w:val="20"/>
    </w:rPr>
  </w:style>
  <w:style w:type="character" w:styleId="FootnoteReference">
    <w:name w:val="footnote reference"/>
    <w:basedOn w:val="DefaultParagraphFont"/>
    <w:uiPriority w:val="99"/>
    <w:unhideWhenUsed/>
    <w:rsid w:val="00C23BBE"/>
    <w:rPr>
      <w:rFonts w:ascii="Century Schoolbook" w:hAnsi="Century Schoolbook"/>
      <w:sz w:val="16"/>
      <w:vertAlign w:val="superscript"/>
    </w:rPr>
  </w:style>
  <w:style w:type="paragraph" w:styleId="FootnoteText">
    <w:name w:val="footnote text"/>
    <w:basedOn w:val="Normal"/>
    <w:link w:val="FootnoteTextChar"/>
    <w:uiPriority w:val="99"/>
    <w:unhideWhenUsed/>
    <w:rsid w:val="0044652C"/>
    <w:pPr>
      <w:spacing w:line="240" w:lineRule="auto"/>
      <w:ind w:firstLine="0"/>
    </w:pPr>
    <w:rPr>
      <w:sz w:val="16"/>
    </w:rPr>
  </w:style>
  <w:style w:type="character" w:customStyle="1" w:styleId="FootnoteTextChar">
    <w:name w:val="Footnote Text Char"/>
    <w:basedOn w:val="DefaultParagraphFont"/>
    <w:link w:val="FootnoteText"/>
    <w:uiPriority w:val="99"/>
    <w:rsid w:val="0044652C"/>
    <w:rPr>
      <w:rFonts w:ascii="Garamond Premr Pro" w:eastAsia="Times New Roman" w:hAnsi="Garamond Premr Pro" w:cs="Times New Roman"/>
      <w:lang w:bidi="he-IL"/>
    </w:rPr>
  </w:style>
  <w:style w:type="table" w:styleId="PlainTable3">
    <w:name w:val="Plain Table 3"/>
    <w:basedOn w:val="TableNormal"/>
    <w:rsid w:val="00E2260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E2260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uthor">
    <w:name w:val="Author"/>
    <w:next w:val="BodyText"/>
    <w:qFormat/>
    <w:rsid w:val="00DF2B33"/>
    <w:pPr>
      <w:keepNext/>
      <w:keepLines/>
      <w:spacing w:after="200" w:line="240" w:lineRule="auto"/>
      <w:ind w:firstLine="0"/>
      <w:jc w:val="center"/>
    </w:pPr>
    <w:rPr>
      <w:rFonts w:ascii="EB Garamond" w:hAnsi="EB Garamond" w:cs="EB Garamond"/>
      <w:i/>
      <w:sz w:val="24"/>
      <w:szCs w:val="28"/>
    </w:rPr>
  </w:style>
  <w:style w:type="paragraph" w:styleId="Date">
    <w:name w:val="Date"/>
    <w:next w:val="BodyText"/>
    <w:link w:val="DateChar"/>
    <w:qFormat/>
    <w:rsid w:val="005509E0"/>
    <w:pPr>
      <w:keepNext/>
      <w:keepLines/>
      <w:spacing w:after="200" w:line="240" w:lineRule="auto"/>
      <w:ind w:firstLine="0"/>
      <w:jc w:val="center"/>
    </w:pPr>
    <w:rPr>
      <w:szCs w:val="20"/>
    </w:rPr>
  </w:style>
  <w:style w:type="character" w:customStyle="1" w:styleId="DateChar">
    <w:name w:val="Date Char"/>
    <w:basedOn w:val="DefaultParagraphFont"/>
    <w:link w:val="Date"/>
    <w:rsid w:val="005509E0"/>
    <w:rPr>
      <w:szCs w:val="20"/>
    </w:rPr>
  </w:style>
  <w:style w:type="paragraph" w:customStyle="1" w:styleId="Abstract">
    <w:name w:val="Abstract"/>
    <w:basedOn w:val="Normal"/>
    <w:next w:val="BodyText"/>
    <w:qFormat/>
    <w:rsid w:val="005509E0"/>
    <w:pPr>
      <w:keepNext/>
      <w:keepLines/>
      <w:spacing w:before="300" w:after="300"/>
    </w:pPr>
    <w:rPr>
      <w:sz w:val="20"/>
    </w:rPr>
  </w:style>
  <w:style w:type="paragraph" w:styleId="Bibliography">
    <w:name w:val="Bibliography"/>
    <w:basedOn w:val="Normal"/>
    <w:qFormat/>
    <w:rsid w:val="005509E0"/>
  </w:style>
  <w:style w:type="character" w:styleId="Hyperlink">
    <w:name w:val="Hyperlink"/>
    <w:basedOn w:val="DefaultParagraphFont"/>
    <w:uiPriority w:val="99"/>
    <w:rsid w:val="00DA05E2"/>
    <w:rPr>
      <w:rFonts w:ascii="Century Schoolbook" w:hAnsi="Century Schoolbook"/>
      <w:color w:val="0000FF"/>
      <w:u w:val="single"/>
    </w:rPr>
  </w:style>
  <w:style w:type="character" w:styleId="CommentReference">
    <w:name w:val="annotation reference"/>
    <w:basedOn w:val="DefaultParagraphFont"/>
    <w:uiPriority w:val="99"/>
    <w:semiHidden/>
    <w:rsid w:val="00DA05E2"/>
    <w:rPr>
      <w:rFonts w:ascii="Century Schoolbook" w:hAnsi="Century Schoolbook"/>
      <w:sz w:val="16"/>
    </w:rPr>
  </w:style>
  <w:style w:type="paragraph" w:styleId="CommentText">
    <w:name w:val="annotation text"/>
    <w:basedOn w:val="Normal"/>
    <w:link w:val="CommentTextChar"/>
    <w:uiPriority w:val="99"/>
    <w:rsid w:val="00DA05E2"/>
    <w:rPr>
      <w:sz w:val="20"/>
    </w:rPr>
  </w:style>
  <w:style w:type="character" w:customStyle="1" w:styleId="CommentTextChar">
    <w:name w:val="Comment Text Char"/>
    <w:basedOn w:val="DefaultParagraphFont"/>
    <w:link w:val="CommentText"/>
    <w:uiPriority w:val="99"/>
    <w:rsid w:val="00DA05E2"/>
    <w:rPr>
      <w:rFonts w:asciiTheme="minorHAnsi" w:hAnsiTheme="minorHAnsi"/>
      <w:sz w:val="20"/>
    </w:rPr>
  </w:style>
  <w:style w:type="paragraph" w:styleId="DocumentMap">
    <w:name w:val="Document Map"/>
    <w:basedOn w:val="Normal"/>
    <w:link w:val="DocumentMapChar"/>
    <w:semiHidden/>
    <w:rsid w:val="00DA05E2"/>
    <w:pPr>
      <w:shd w:val="clear" w:color="auto" w:fill="000080"/>
    </w:pPr>
    <w:rPr>
      <w:rFonts w:ascii="Tahoma" w:hAnsi="Tahoma"/>
    </w:rPr>
  </w:style>
  <w:style w:type="character" w:customStyle="1" w:styleId="DocumentMapChar">
    <w:name w:val="Document Map Char"/>
    <w:basedOn w:val="DefaultParagraphFont"/>
    <w:link w:val="DocumentMap"/>
    <w:semiHidden/>
    <w:rsid w:val="00DA05E2"/>
    <w:rPr>
      <w:rFonts w:ascii="Tahoma" w:eastAsia="Times New Roman" w:hAnsi="Tahoma" w:cs="Times New Roman"/>
      <w:szCs w:val="20"/>
      <w:shd w:val="clear" w:color="auto" w:fill="000080"/>
    </w:rPr>
  </w:style>
  <w:style w:type="character" w:styleId="EndnoteReference">
    <w:name w:val="endnote reference"/>
    <w:basedOn w:val="DefaultParagraphFont"/>
    <w:semiHidden/>
    <w:rsid w:val="00DA05E2"/>
    <w:rPr>
      <w:rFonts w:ascii="Century Schoolbook" w:hAnsi="Century Schoolbook"/>
      <w:vertAlign w:val="superscript"/>
    </w:rPr>
  </w:style>
  <w:style w:type="paragraph" w:styleId="EndnoteText">
    <w:name w:val="endnote text"/>
    <w:basedOn w:val="Normal"/>
    <w:link w:val="EndnoteTextChar"/>
    <w:semiHidden/>
    <w:rsid w:val="00DA05E2"/>
    <w:rPr>
      <w:sz w:val="20"/>
    </w:rPr>
  </w:style>
  <w:style w:type="character" w:customStyle="1" w:styleId="EndnoteTextChar">
    <w:name w:val="Endnote Text Char"/>
    <w:basedOn w:val="DefaultParagraphFont"/>
    <w:link w:val="EndnoteText"/>
    <w:semiHidden/>
    <w:rsid w:val="00DA05E2"/>
    <w:rPr>
      <w:rFonts w:asciiTheme="minorHAnsi" w:hAnsiTheme="minorHAnsi"/>
      <w:sz w:val="20"/>
    </w:rPr>
  </w:style>
  <w:style w:type="paragraph" w:styleId="Footer">
    <w:name w:val="footer"/>
    <w:basedOn w:val="Normal"/>
    <w:link w:val="FooterChar"/>
    <w:rsid w:val="00DA05E2"/>
    <w:pPr>
      <w:tabs>
        <w:tab w:val="center" w:pos="4320"/>
        <w:tab w:val="right" w:pos="8640"/>
      </w:tabs>
    </w:pPr>
  </w:style>
  <w:style w:type="character" w:customStyle="1" w:styleId="FooterChar">
    <w:name w:val="Footer Char"/>
    <w:basedOn w:val="DefaultParagraphFont"/>
    <w:link w:val="Footer"/>
    <w:rsid w:val="00DA05E2"/>
    <w:rPr>
      <w:rFonts w:asciiTheme="minorHAnsi" w:hAnsiTheme="minorHAnsi"/>
      <w:sz w:val="24"/>
    </w:rPr>
  </w:style>
  <w:style w:type="paragraph" w:styleId="TOC1">
    <w:name w:val="toc 1"/>
    <w:basedOn w:val="Normal"/>
    <w:next w:val="Normal"/>
    <w:autoRedefine/>
    <w:uiPriority w:val="39"/>
    <w:rsid w:val="00A8151C"/>
    <w:pPr>
      <w:spacing w:before="120" w:after="120"/>
      <w:ind w:right="360" w:firstLine="0"/>
      <w:jc w:val="left"/>
    </w:pPr>
    <w:rPr>
      <w:rFonts w:ascii="EB Garamond" w:hAnsi="EB Garamond" w:cs="Times New Roman"/>
      <w:b/>
      <w:bCs/>
      <w:caps/>
      <w:sz w:val="20"/>
      <w:szCs w:val="20"/>
    </w:rPr>
  </w:style>
  <w:style w:type="paragraph" w:styleId="TOC2">
    <w:name w:val="toc 2"/>
    <w:basedOn w:val="Normal"/>
    <w:next w:val="Normal"/>
    <w:autoRedefine/>
    <w:uiPriority w:val="39"/>
    <w:rsid w:val="00DA05E2"/>
    <w:pPr>
      <w:ind w:left="230"/>
      <w:jc w:val="left"/>
    </w:pPr>
    <w:rPr>
      <w:rFonts w:asciiTheme="minorHAnsi" w:hAnsiTheme="minorHAnsi" w:cs="Times New Roman"/>
      <w:smallCaps/>
      <w:sz w:val="20"/>
      <w:szCs w:val="20"/>
    </w:rPr>
  </w:style>
  <w:style w:type="paragraph" w:styleId="TOC3">
    <w:name w:val="toc 3"/>
    <w:basedOn w:val="Normal"/>
    <w:next w:val="Normal"/>
    <w:autoRedefine/>
    <w:uiPriority w:val="39"/>
    <w:rsid w:val="00586F53"/>
    <w:pPr>
      <w:tabs>
        <w:tab w:val="left" w:pos="1440"/>
        <w:tab w:val="right" w:leader="dot" w:pos="7920"/>
      </w:tabs>
      <w:ind w:left="460"/>
      <w:jc w:val="left"/>
    </w:pPr>
    <w:rPr>
      <w:rFonts w:asciiTheme="minorHAnsi" w:hAnsiTheme="minorHAnsi" w:cs="Times New Roman"/>
      <w:i/>
      <w:iCs/>
      <w:sz w:val="20"/>
      <w:szCs w:val="20"/>
    </w:rPr>
  </w:style>
  <w:style w:type="paragraph" w:styleId="TOC4">
    <w:name w:val="toc 4"/>
    <w:basedOn w:val="Normal"/>
    <w:next w:val="Normal"/>
    <w:autoRedefine/>
    <w:semiHidden/>
    <w:rsid w:val="00433FC2"/>
    <w:pPr>
      <w:ind w:firstLine="0"/>
      <w:jc w:val="center"/>
    </w:pPr>
    <w:rPr>
      <w:rFonts w:cs="Times New Roman"/>
      <w:i/>
      <w:iCs/>
      <w:sz w:val="18"/>
      <w:szCs w:val="18"/>
    </w:rPr>
  </w:style>
  <w:style w:type="paragraph" w:styleId="TOC5">
    <w:name w:val="toc 5"/>
    <w:basedOn w:val="Normal"/>
    <w:next w:val="Normal"/>
    <w:autoRedefine/>
    <w:semiHidden/>
    <w:rsid w:val="00DA05E2"/>
    <w:pPr>
      <w:ind w:left="920"/>
      <w:jc w:val="left"/>
    </w:pPr>
    <w:rPr>
      <w:rFonts w:asciiTheme="minorHAnsi" w:hAnsiTheme="minorHAnsi" w:cs="Times New Roman"/>
      <w:sz w:val="18"/>
      <w:szCs w:val="18"/>
    </w:rPr>
  </w:style>
  <w:style w:type="paragraph" w:styleId="TOC6">
    <w:name w:val="toc 6"/>
    <w:basedOn w:val="Normal"/>
    <w:next w:val="Normal"/>
    <w:autoRedefine/>
    <w:semiHidden/>
    <w:rsid w:val="00DA05E2"/>
    <w:pPr>
      <w:ind w:left="1150"/>
      <w:jc w:val="left"/>
    </w:pPr>
    <w:rPr>
      <w:rFonts w:asciiTheme="minorHAnsi" w:hAnsiTheme="minorHAnsi" w:cs="Times New Roman"/>
      <w:sz w:val="18"/>
      <w:szCs w:val="18"/>
    </w:rPr>
  </w:style>
  <w:style w:type="paragraph" w:styleId="TOC7">
    <w:name w:val="toc 7"/>
    <w:basedOn w:val="Normal"/>
    <w:next w:val="Normal"/>
    <w:autoRedefine/>
    <w:semiHidden/>
    <w:rsid w:val="00DA05E2"/>
    <w:pPr>
      <w:ind w:left="1380"/>
      <w:jc w:val="left"/>
    </w:pPr>
    <w:rPr>
      <w:rFonts w:asciiTheme="minorHAnsi" w:hAnsiTheme="minorHAnsi" w:cs="Times New Roman"/>
      <w:sz w:val="18"/>
      <w:szCs w:val="18"/>
    </w:rPr>
  </w:style>
  <w:style w:type="paragraph" w:styleId="TOC8">
    <w:name w:val="toc 8"/>
    <w:basedOn w:val="Normal"/>
    <w:next w:val="Normal"/>
    <w:autoRedefine/>
    <w:semiHidden/>
    <w:rsid w:val="00DA05E2"/>
    <w:pPr>
      <w:ind w:left="1610"/>
      <w:jc w:val="left"/>
    </w:pPr>
    <w:rPr>
      <w:rFonts w:asciiTheme="minorHAnsi" w:hAnsiTheme="minorHAnsi" w:cs="Times New Roman"/>
      <w:sz w:val="18"/>
      <w:szCs w:val="18"/>
    </w:rPr>
  </w:style>
  <w:style w:type="paragraph" w:styleId="TOC9">
    <w:name w:val="toc 9"/>
    <w:basedOn w:val="Normal"/>
    <w:next w:val="Normal"/>
    <w:autoRedefine/>
    <w:semiHidden/>
    <w:rsid w:val="00DA05E2"/>
    <w:pPr>
      <w:ind w:left="1840"/>
      <w:jc w:val="left"/>
    </w:pPr>
    <w:rPr>
      <w:rFonts w:asciiTheme="minorHAnsi" w:hAnsiTheme="minorHAnsi" w:cs="Times New Roman"/>
      <w:sz w:val="18"/>
      <w:szCs w:val="18"/>
    </w:rPr>
  </w:style>
  <w:style w:type="paragraph" w:customStyle="1" w:styleId="BlockQuote">
    <w:name w:val="Block Quote"/>
    <w:basedOn w:val="Normal"/>
    <w:rsid w:val="00E22604"/>
    <w:pPr>
      <w:snapToGrid w:val="0"/>
      <w:ind w:left="432"/>
    </w:pPr>
    <w:rPr>
      <w:i/>
      <w:kern w:val="2"/>
    </w:rPr>
  </w:style>
  <w:style w:type="paragraph" w:customStyle="1" w:styleId="ArticleTitle">
    <w:name w:val="Article Title"/>
    <w:basedOn w:val="Normal"/>
    <w:rsid w:val="00E22604"/>
    <w:pPr>
      <w:snapToGrid w:val="0"/>
      <w:jc w:val="center"/>
    </w:pPr>
    <w:rPr>
      <w:rFonts w:cs="CMU Serif Roman"/>
      <w:i/>
      <w:iCs/>
      <w:smallCaps/>
      <w:kern w:val="2"/>
    </w:rPr>
  </w:style>
  <w:style w:type="paragraph" w:customStyle="1" w:styleId="BlockQuoteinFootnote">
    <w:name w:val="Block Quote in Footnote"/>
    <w:basedOn w:val="Normal"/>
    <w:rsid w:val="00DA05E2"/>
    <w:pPr>
      <w:ind w:left="360" w:right="360"/>
    </w:pPr>
    <w:rPr>
      <w:sz w:val="20"/>
    </w:rPr>
  </w:style>
  <w:style w:type="character" w:styleId="FollowedHyperlink">
    <w:name w:val="FollowedHyperlink"/>
    <w:basedOn w:val="DefaultParagraphFont"/>
    <w:semiHidden/>
    <w:unhideWhenUsed/>
    <w:rsid w:val="00083E15"/>
    <w:rPr>
      <w:rFonts w:ascii="Century Schoolbook" w:hAnsi="Century Schoolbook"/>
      <w:color w:val="800080" w:themeColor="followedHyperlink"/>
      <w:u w:val="single"/>
    </w:rPr>
  </w:style>
  <w:style w:type="character" w:styleId="UnresolvedMention">
    <w:name w:val="Unresolved Mention"/>
    <w:basedOn w:val="DefaultParagraphFont"/>
    <w:uiPriority w:val="99"/>
    <w:semiHidden/>
    <w:unhideWhenUsed/>
    <w:rsid w:val="00684294"/>
    <w:rPr>
      <w:rFonts w:ascii="Century Schoolbook" w:hAnsi="Century Schoolbook"/>
      <w:color w:val="605E5C"/>
      <w:shd w:val="clear" w:color="auto" w:fill="E1DFDD"/>
    </w:rPr>
  </w:style>
  <w:style w:type="paragraph" w:styleId="CommentSubject">
    <w:name w:val="annotation subject"/>
    <w:basedOn w:val="CommentText"/>
    <w:next w:val="CommentText"/>
    <w:link w:val="CommentSubjectChar"/>
    <w:semiHidden/>
    <w:unhideWhenUsed/>
    <w:rsid w:val="00D153D8"/>
    <w:rPr>
      <w:b/>
      <w:bCs/>
    </w:rPr>
  </w:style>
  <w:style w:type="character" w:customStyle="1" w:styleId="CommentSubjectChar">
    <w:name w:val="Comment Subject Char"/>
    <w:basedOn w:val="CommentTextChar"/>
    <w:link w:val="CommentSubject"/>
    <w:semiHidden/>
    <w:rsid w:val="00D153D8"/>
    <w:rPr>
      <w:rFonts w:ascii="CG Times" w:eastAsia="Times New Roman" w:hAnsi="CG Times" w:cs="Times New Roman"/>
      <w:b/>
      <w:bCs/>
      <w:sz w:val="20"/>
      <w:szCs w:val="20"/>
    </w:rPr>
  </w:style>
  <w:style w:type="paragraph" w:styleId="BalloonText">
    <w:name w:val="Balloon Text"/>
    <w:basedOn w:val="Normal"/>
    <w:link w:val="BalloonTextChar"/>
    <w:semiHidden/>
    <w:unhideWhenUsed/>
    <w:rsid w:val="00D153D8"/>
    <w:rPr>
      <w:sz w:val="18"/>
      <w:szCs w:val="18"/>
    </w:rPr>
  </w:style>
  <w:style w:type="character" w:customStyle="1" w:styleId="BalloonTextChar">
    <w:name w:val="Balloon Text Char"/>
    <w:basedOn w:val="DefaultParagraphFont"/>
    <w:link w:val="BalloonText"/>
    <w:semiHidden/>
    <w:rsid w:val="00D153D8"/>
    <w:rPr>
      <w:rFonts w:asciiTheme="minorHAnsi" w:hAnsiTheme="minorHAnsi"/>
      <w:sz w:val="18"/>
      <w:szCs w:val="18"/>
    </w:rPr>
  </w:style>
  <w:style w:type="table" w:styleId="TableGrid">
    <w:name w:val="Table Grid"/>
    <w:basedOn w:val="TableNormal"/>
    <w:rsid w:val="00437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834AD5"/>
    <w:rPr>
      <w:rFonts w:ascii="Century Schoolbook" w:hAnsi="Century Schoolbook"/>
      <w:color w:val="808080"/>
    </w:rPr>
  </w:style>
  <w:style w:type="paragraph" w:styleId="HTMLPreformatted">
    <w:name w:val="HTML Preformatted"/>
    <w:basedOn w:val="Normal"/>
    <w:link w:val="HTMLPreformattedChar"/>
    <w:uiPriority w:val="99"/>
    <w:semiHidden/>
    <w:unhideWhenUsed/>
    <w:rsid w:val="006D4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6D4D19"/>
    <w:rPr>
      <w:rFonts w:ascii="Courier New" w:eastAsia="Times New Roman" w:hAnsi="Courier New" w:cs="Courier New"/>
      <w:sz w:val="20"/>
      <w:szCs w:val="20"/>
      <w:lang w:bidi="he-IL"/>
    </w:rPr>
  </w:style>
  <w:style w:type="paragraph" w:styleId="Revision">
    <w:name w:val="Revision"/>
    <w:hidden/>
    <w:semiHidden/>
    <w:rsid w:val="0013569F"/>
    <w:rPr>
      <w:rFonts w:cs="Arial (Body CS)"/>
      <w:szCs w:val="26"/>
    </w:rPr>
  </w:style>
  <w:style w:type="paragraph" w:customStyle="1" w:styleId="ColumbiaLawReview">
    <w:name w:val="Columbia Law Review"/>
    <w:basedOn w:val="Normal"/>
    <w:qFormat/>
    <w:rsid w:val="00D70BBB"/>
    <w:pPr>
      <w:snapToGrid w:val="0"/>
    </w:pPr>
    <w:rPr>
      <w:kern w:val="2"/>
    </w:rPr>
  </w:style>
  <w:style w:type="paragraph" w:styleId="Header">
    <w:name w:val="header"/>
    <w:basedOn w:val="Normal"/>
    <w:link w:val="HeaderChar"/>
    <w:unhideWhenUsed/>
    <w:rsid w:val="00DB3752"/>
    <w:pPr>
      <w:tabs>
        <w:tab w:val="center" w:pos="4680"/>
        <w:tab w:val="right" w:pos="9360"/>
      </w:tabs>
    </w:pPr>
  </w:style>
  <w:style w:type="character" w:customStyle="1" w:styleId="HeaderChar">
    <w:name w:val="Header Char"/>
    <w:basedOn w:val="DefaultParagraphFont"/>
    <w:link w:val="Header"/>
    <w:rsid w:val="00DB3752"/>
    <w:rPr>
      <w:rFonts w:asciiTheme="minorHAnsi" w:hAnsiTheme="minorHAnsi"/>
      <w:sz w:val="24"/>
    </w:rPr>
  </w:style>
  <w:style w:type="paragraph" w:styleId="NormalWeb">
    <w:name w:val="Normal (Web)"/>
    <w:basedOn w:val="Normal"/>
    <w:uiPriority w:val="99"/>
    <w:unhideWhenUsed/>
    <w:rsid w:val="00590C1A"/>
    <w:pPr>
      <w:spacing w:before="100" w:beforeAutospacing="1" w:after="100" w:afterAutospacing="1"/>
    </w:pPr>
  </w:style>
  <w:style w:type="paragraph" w:styleId="ListParagraph">
    <w:name w:val="List Paragraph"/>
    <w:basedOn w:val="Normal"/>
    <w:uiPriority w:val="34"/>
    <w:qFormat/>
    <w:rsid w:val="00FB04F3"/>
    <w:pPr>
      <w:ind w:left="720"/>
    </w:pPr>
  </w:style>
  <w:style w:type="character" w:customStyle="1" w:styleId="Latin">
    <w:name w:val="Latin"/>
    <w:basedOn w:val="DefaultParagraphFont"/>
    <w:rsid w:val="00FB04F3"/>
    <w:rPr>
      <w:rFonts w:ascii="Century Schoolbook" w:hAnsi="Century Schoolbook"/>
      <w:i/>
      <w:kern w:val="2"/>
    </w:rPr>
  </w:style>
  <w:style w:type="paragraph" w:styleId="Title">
    <w:name w:val="Title"/>
    <w:basedOn w:val="Normal"/>
    <w:next w:val="BodyText"/>
    <w:link w:val="TitleChar"/>
    <w:qFormat/>
    <w:rsid w:val="00E02D68"/>
    <w:pPr>
      <w:keepNext/>
      <w:keepLines/>
      <w:spacing w:before="480" w:after="240"/>
      <w:jc w:val="center"/>
    </w:pPr>
    <w:rPr>
      <w:rFonts w:eastAsiaTheme="majorEastAsia" w:cstheme="majorBidi"/>
      <w:b/>
      <w:bCs/>
      <w:sz w:val="40"/>
      <w:szCs w:val="40"/>
    </w:rPr>
  </w:style>
  <w:style w:type="character" w:customStyle="1" w:styleId="TitleChar">
    <w:name w:val="Title Char"/>
    <w:basedOn w:val="DefaultParagraphFont"/>
    <w:link w:val="Title"/>
    <w:rsid w:val="00E02D68"/>
    <w:rPr>
      <w:rFonts w:eastAsiaTheme="majorEastAsia" w:cstheme="majorBidi"/>
      <w:b/>
      <w:bCs/>
      <w:sz w:val="40"/>
      <w:szCs w:val="40"/>
      <w:lang w:bidi="he-IL"/>
    </w:rPr>
  </w:style>
  <w:style w:type="character" w:customStyle="1" w:styleId="StyleLatinItalic">
    <w:name w:val="Style (Latin) Italic"/>
    <w:basedOn w:val="DefaultParagraphFont"/>
    <w:rsid w:val="0098558C"/>
    <w:rPr>
      <w:i/>
    </w:rPr>
  </w:style>
  <w:style w:type="paragraph" w:customStyle="1" w:styleId="Table">
    <w:name w:val="Table"/>
    <w:qFormat/>
    <w:rsid w:val="00867114"/>
    <w:pPr>
      <w:jc w:val="center"/>
    </w:pPr>
    <w:rPr>
      <w:rFonts w:eastAsia="Century Schoolbook" w:cs="Century Schoolbook"/>
      <w:b/>
      <w:bCs/>
      <w:sz w:val="24"/>
    </w:rPr>
  </w:style>
  <w:style w:type="table" w:styleId="GridTable5Dark">
    <w:name w:val="Grid Table 5 Dark"/>
    <w:basedOn w:val="TableNormal"/>
    <w:uiPriority w:val="50"/>
    <w:rsid w:val="00E766F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Caption">
    <w:name w:val="caption"/>
    <w:basedOn w:val="Normal"/>
    <w:next w:val="Normal"/>
    <w:unhideWhenUsed/>
    <w:rsid w:val="001672C9"/>
    <w:pPr>
      <w:spacing w:after="200"/>
    </w:pPr>
    <w:rPr>
      <w:i/>
      <w:iCs/>
      <w:color w:val="000000" w:themeColor="text1"/>
      <w:sz w:val="16"/>
      <w:szCs w:val="18"/>
    </w:rPr>
  </w:style>
  <w:style w:type="paragraph" w:customStyle="1" w:styleId="FirstParagraph">
    <w:name w:val="First Paragraph"/>
    <w:basedOn w:val="BodyText"/>
    <w:next w:val="BodyText"/>
    <w:qFormat/>
    <w:rsid w:val="005509E0"/>
    <w:rPr>
      <w:rFonts w:asciiTheme="minorHAnsi" w:eastAsiaTheme="minorHAnsi" w:hAnsiTheme="minorHAnsi" w:cstheme="minorBidi"/>
      <w:szCs w:val="22"/>
    </w:rPr>
  </w:style>
  <w:style w:type="paragraph" w:styleId="BodyText">
    <w:name w:val="Body Text"/>
    <w:basedOn w:val="Normal"/>
    <w:link w:val="BodyTextChar"/>
    <w:qFormat/>
    <w:rsid w:val="005509E0"/>
    <w:pPr>
      <w:spacing w:before="180" w:after="180"/>
    </w:pPr>
    <w:rPr>
      <w:rFonts w:ascii="CG Times" w:hAnsi="CG Times"/>
    </w:rPr>
  </w:style>
  <w:style w:type="character" w:customStyle="1" w:styleId="BodyTextChar">
    <w:name w:val="Body Text Char"/>
    <w:basedOn w:val="DefaultParagraphFont"/>
    <w:link w:val="BodyText"/>
    <w:rsid w:val="005509E0"/>
    <w:rPr>
      <w:rFonts w:ascii="CG Times" w:eastAsia="Times New Roman" w:hAnsi="CG Times" w:cs="Times New Roman"/>
      <w:sz w:val="24"/>
      <w:lang w:bidi="he-IL"/>
    </w:rPr>
  </w:style>
  <w:style w:type="paragraph" w:customStyle="1" w:styleId="Compact">
    <w:name w:val="Compact"/>
    <w:basedOn w:val="BodyText"/>
    <w:qFormat/>
    <w:rsid w:val="005509E0"/>
    <w:pPr>
      <w:spacing w:before="36" w:after="36"/>
    </w:pPr>
    <w:rPr>
      <w:rFonts w:asciiTheme="minorHAnsi" w:eastAsiaTheme="minorHAnsi" w:hAnsiTheme="minorHAnsi" w:cstheme="minorBidi"/>
      <w:szCs w:val="22"/>
    </w:rPr>
  </w:style>
  <w:style w:type="paragraph" w:customStyle="1" w:styleId="Style1">
    <w:name w:val="Style1"/>
    <w:basedOn w:val="FootnoteText"/>
    <w:qFormat/>
    <w:rsid w:val="005509E0"/>
    <w:rPr>
      <w:rFonts w:ascii="CMU Serif Roman" w:hAnsi="CMU Serif Roman" w:cs="CMU Serif Roman"/>
      <w:szCs w:val="22"/>
    </w:rPr>
  </w:style>
  <w:style w:type="paragraph" w:styleId="Subtitle">
    <w:name w:val="Subtitle"/>
    <w:basedOn w:val="Title"/>
    <w:next w:val="BodyText"/>
    <w:link w:val="SubtitleChar"/>
    <w:qFormat/>
    <w:rsid w:val="005509E0"/>
    <w:pPr>
      <w:spacing w:before="240"/>
    </w:pPr>
    <w:rPr>
      <w:sz w:val="30"/>
      <w:szCs w:val="30"/>
    </w:rPr>
  </w:style>
  <w:style w:type="character" w:customStyle="1" w:styleId="SubtitleChar">
    <w:name w:val="Subtitle Char"/>
    <w:basedOn w:val="DefaultParagraphFont"/>
    <w:link w:val="Subtitle"/>
    <w:rsid w:val="005509E0"/>
    <w:rPr>
      <w:rFonts w:asciiTheme="majorHAnsi" w:eastAsiaTheme="majorEastAsia" w:hAnsiTheme="majorHAnsi" w:cstheme="majorBidi"/>
      <w:b/>
      <w:bCs/>
      <w:color w:val="345A8A" w:themeColor="accent1" w:themeShade="B5"/>
      <w:sz w:val="30"/>
      <w:szCs w:val="30"/>
    </w:rPr>
  </w:style>
  <w:style w:type="paragraph" w:styleId="BlockText">
    <w:name w:val="Block Text"/>
    <w:basedOn w:val="BodyText"/>
    <w:next w:val="BodyText"/>
    <w:uiPriority w:val="9"/>
    <w:unhideWhenUsed/>
    <w:qFormat/>
    <w:rsid w:val="005509E0"/>
    <w:pPr>
      <w:spacing w:before="100" w:after="100"/>
    </w:pPr>
    <w:rPr>
      <w:rFonts w:asciiTheme="majorHAnsi" w:eastAsiaTheme="majorEastAsia" w:hAnsiTheme="majorHAnsi" w:cstheme="majorBidi"/>
      <w:bCs/>
      <w:sz w:val="20"/>
      <w:szCs w:val="22"/>
    </w:rPr>
  </w:style>
  <w:style w:type="paragraph" w:styleId="TOCHeading">
    <w:name w:val="TOC Heading"/>
    <w:basedOn w:val="Heading1"/>
    <w:next w:val="BodyText"/>
    <w:uiPriority w:val="39"/>
    <w:unhideWhenUsed/>
    <w:qFormat/>
    <w:rsid w:val="005509E0"/>
    <w:pPr>
      <w:outlineLvl w:val="9"/>
    </w:pPr>
    <w:rPr>
      <w:rFonts w:asciiTheme="majorHAnsi" w:eastAsiaTheme="majorEastAsia" w:hAnsiTheme="majorHAnsi" w:cstheme="majorBidi"/>
      <w:b w:val="0"/>
      <w:bCs w:val="0"/>
      <w:color w:val="365F91" w:themeColor="accent1" w:themeShade="BF"/>
    </w:rPr>
  </w:style>
  <w:style w:type="paragraph" w:customStyle="1" w:styleId="Footnote">
    <w:name w:val="Footnote"/>
    <w:autoRedefine/>
    <w:rsid w:val="005509E0"/>
    <w:pPr>
      <w:widowControl w:val="0"/>
      <w:tabs>
        <w:tab w:val="left" w:pos="-720"/>
      </w:tabs>
      <w:suppressAutoHyphens/>
      <w:spacing w:line="240" w:lineRule="auto"/>
      <w:ind w:firstLine="0"/>
      <w:jc w:val="left"/>
    </w:pPr>
    <w:rPr>
      <w:rFonts w:eastAsia="Times New Roman" w:cs="Times New Roman"/>
      <w:kern w:val="2"/>
      <w:szCs w:val="20"/>
    </w:rPr>
  </w:style>
  <w:style w:type="paragraph" w:customStyle="1" w:styleId="Style2">
    <w:name w:val="Style2"/>
    <w:basedOn w:val="Normal"/>
    <w:qFormat/>
    <w:rsid w:val="00494207"/>
  </w:style>
  <w:style w:type="paragraph" w:customStyle="1" w:styleId="Style3">
    <w:name w:val="Style3"/>
    <w:basedOn w:val="Normal"/>
    <w:qFormat/>
    <w:rsid w:val="00DF3F8A"/>
    <w:rPr>
      <w:sz w:val="13"/>
      <w:szCs w:val="13"/>
    </w:rPr>
  </w:style>
  <w:style w:type="paragraph" w:customStyle="1" w:styleId="FigureStyle">
    <w:name w:val="Figure Style"/>
    <w:basedOn w:val="Normal"/>
    <w:autoRedefine/>
    <w:qFormat/>
    <w:rsid w:val="00DF3F8A"/>
    <w:rPr>
      <w:rFonts w:ascii="Consolas" w:hAnsi="Consolas" w:cs="Consolas"/>
      <w:sz w:val="12"/>
      <w:szCs w:val="12"/>
    </w:rPr>
  </w:style>
  <w:style w:type="paragraph" w:customStyle="1" w:styleId="ChicagoStyle">
    <w:name w:val="Chicago Style"/>
    <w:basedOn w:val="Style2"/>
    <w:autoRedefine/>
    <w:qFormat/>
    <w:rsid w:val="00E77DCE"/>
    <w:pPr>
      <w:jc w:val="center"/>
    </w:pPr>
    <w:rPr>
      <w:smallCaps/>
      <w:sz w:val="26"/>
      <w:szCs w:val="26"/>
    </w:rPr>
  </w:style>
  <w:style w:type="paragraph" w:customStyle="1" w:styleId="xmsonormal">
    <w:name w:val="x_msonormal"/>
    <w:basedOn w:val="Normal"/>
    <w:rsid w:val="00041898"/>
    <w:pPr>
      <w:spacing w:before="100" w:beforeAutospacing="1" w:after="100" w:afterAutospacing="1"/>
    </w:pPr>
    <w:rPr>
      <w:rFonts w:ascii="Times New Roman" w:hAnsi="Times New Roman"/>
    </w:rPr>
  </w:style>
  <w:style w:type="character" w:customStyle="1" w:styleId="StyleFootnoteReference8pt">
    <w:name w:val="Style Footnote Reference + 8 pt"/>
    <w:basedOn w:val="FootnoteReference"/>
    <w:rsid w:val="00C914C5"/>
    <w:rPr>
      <w:rFonts w:ascii="Century Schoolbook" w:hAnsi="Century Schoolbook"/>
      <w:spacing w:val="0"/>
      <w:w w:val="100"/>
      <w:kern w:val="2"/>
      <w:sz w:val="16"/>
      <w:vertAlign w:val="superscript"/>
    </w:rPr>
  </w:style>
  <w:style w:type="character" w:customStyle="1" w:styleId="StyleFootnoteReference8pt1">
    <w:name w:val="Style Footnote Reference + 8 pt1"/>
    <w:basedOn w:val="FootnoteReference"/>
    <w:rsid w:val="006F6610"/>
    <w:rPr>
      <w:rFonts w:ascii="Century Schoolbook" w:hAnsi="Century Schoolbook"/>
      <w:spacing w:val="0"/>
      <w:w w:val="100"/>
      <w:position w:val="6"/>
      <w:sz w:val="16"/>
      <w:vertAlign w:val="superscript"/>
    </w:rPr>
  </w:style>
  <w:style w:type="character" w:customStyle="1" w:styleId="StyleFootnoteReference13pt">
    <w:name w:val="Style Footnote Reference + 13 pt"/>
    <w:basedOn w:val="FootnoteReference"/>
    <w:rsid w:val="00CC2FCF"/>
    <w:rPr>
      <w:rFonts w:ascii="Century Schoolbook" w:hAnsi="Century Schoolbook"/>
      <w:sz w:val="16"/>
      <w:vertAlign w:val="superscript"/>
    </w:rPr>
  </w:style>
  <w:style w:type="character" w:customStyle="1" w:styleId="StyleFootnoteReference8pt2">
    <w:name w:val="Style Footnote Reference + 8 pt2"/>
    <w:basedOn w:val="FootnoteReference"/>
    <w:rsid w:val="00A974B2"/>
    <w:rPr>
      <w:rFonts w:ascii="Century Schoolbook" w:hAnsi="Century Schoolbook"/>
      <w:position w:val="6"/>
      <w:sz w:val="16"/>
      <w:vertAlign w:val="superscript"/>
    </w:rPr>
  </w:style>
  <w:style w:type="paragraph" w:customStyle="1" w:styleId="StyleStyle2Left03Firstline03After0ptLines">
    <w:name w:val="Style Style2 + Left:  0.3&quot; First line:  0.3&quot; After:  0 pt Line s..."/>
    <w:basedOn w:val="Style2"/>
    <w:rsid w:val="00CC2FCF"/>
    <w:pPr>
      <w:ind w:left="432"/>
    </w:pPr>
  </w:style>
  <w:style w:type="paragraph" w:customStyle="1" w:styleId="StyleStyle2Left03After0ptLinespacingsingle">
    <w:name w:val="Style Style2 + Left:  0.3&quot; After:  0 pt Line spacing:  single"/>
    <w:basedOn w:val="Style2"/>
    <w:rsid w:val="00CC2FCF"/>
    <w:pPr>
      <w:ind w:left="432"/>
    </w:pPr>
  </w:style>
  <w:style w:type="paragraph" w:customStyle="1" w:styleId="StyleStyle2Firstline03After0ptLinespacingsing">
    <w:name w:val="Style Style2 + First line:  0.3&quot; After:  0 pt Line spacing:  sing..."/>
    <w:basedOn w:val="Style2"/>
    <w:rsid w:val="00CC2FCF"/>
  </w:style>
  <w:style w:type="paragraph" w:customStyle="1" w:styleId="StyleStyle2Firstline03After0ptLinespacingsing1">
    <w:name w:val="Style Style2 + First line:  0.3&quot; After:  0 pt Line spacing:  sing...1"/>
    <w:basedOn w:val="Style2"/>
    <w:rsid w:val="00CC2FCF"/>
  </w:style>
  <w:style w:type="paragraph" w:customStyle="1" w:styleId="StyleStyle2Firstline03After0ptLinespacingsing2">
    <w:name w:val="Style Style2 + First line:  0.3&quot; After:  0 pt Line spacing:  sing...2"/>
    <w:basedOn w:val="Style2"/>
    <w:rsid w:val="00CC2FCF"/>
  </w:style>
  <w:style w:type="paragraph" w:customStyle="1" w:styleId="StyleStyle2Firstline03After0ptLinespacingsing3">
    <w:name w:val="Style Style2 + First line:  0.3&quot; After:  0 pt Line spacing:  sing...3"/>
    <w:basedOn w:val="Style2"/>
    <w:rsid w:val="00CC2FCF"/>
  </w:style>
  <w:style w:type="paragraph" w:customStyle="1" w:styleId="StyleStyle2Firstline03After0ptLinespacingsing4">
    <w:name w:val="Style Style2 + First line:  0.3&quot; After:  0 pt Line spacing:  sing...4"/>
    <w:basedOn w:val="Style2"/>
    <w:rsid w:val="00CC2FCF"/>
  </w:style>
  <w:style w:type="paragraph" w:customStyle="1" w:styleId="StyleStyle2CenteredFirstline03After0ptLinespac">
    <w:name w:val="Style Style2 + Centered First line:  0.3&quot; After:  0 pt Line spac..."/>
    <w:basedOn w:val="Style2"/>
    <w:rsid w:val="00CC2FCF"/>
    <w:pPr>
      <w:jc w:val="center"/>
    </w:pPr>
  </w:style>
  <w:style w:type="paragraph" w:customStyle="1" w:styleId="StyleStyle2After0ptLinespacingsingle">
    <w:name w:val="Style Style2 + After:  0 pt Line spacing:  single"/>
    <w:basedOn w:val="Style2"/>
    <w:rsid w:val="00CC2FCF"/>
  </w:style>
  <w:style w:type="paragraph" w:customStyle="1" w:styleId="StyleFootnoteTextLatinCenturySchoolbook8ptBoldBack">
    <w:name w:val="Style Footnote Text + (Latin) Century Schoolbook 8 pt Bold Back..."/>
    <w:basedOn w:val="FootnoteText"/>
    <w:rsid w:val="00940C0A"/>
    <w:rPr>
      <w:bCs/>
    </w:rPr>
  </w:style>
  <w:style w:type="paragraph" w:customStyle="1" w:styleId="StyleFootnoteTextLatinCenturySchoolbook8ptFirstline">
    <w:name w:val="Style Footnote Text + (Latin) Century Schoolbook 8 pt First line..."/>
    <w:basedOn w:val="FootnoteText"/>
    <w:rsid w:val="00562292"/>
  </w:style>
  <w:style w:type="character" w:customStyle="1" w:styleId="StyleFootnoteReference8ptBackground1NotSuperscriptSu">
    <w:name w:val="Style Footnote Reference + 8 pt Background 1 Not Superscript/ Su..."/>
    <w:basedOn w:val="FootnoteReference"/>
    <w:rsid w:val="00C23BBE"/>
    <w:rPr>
      <w:rFonts w:ascii="Century Schoolbook" w:hAnsi="Century Schoolbook"/>
      <w:color w:val="FFFFFF" w:themeColor="background1"/>
      <w:sz w:val="16"/>
      <w:vertAlign w:val="baseline"/>
    </w:rPr>
  </w:style>
  <w:style w:type="character" w:customStyle="1" w:styleId="StyleFootnoteReference8ptNotSuperscriptSubscript">
    <w:name w:val="Style Footnote Reference + 8 pt Not Superscript/ Subscript"/>
    <w:basedOn w:val="FootnoteReference"/>
    <w:rsid w:val="00C23BBE"/>
    <w:rPr>
      <w:rFonts w:ascii="Century Schoolbook" w:hAnsi="Century Schoolbook"/>
      <w:sz w:val="16"/>
      <w:vertAlign w:val="baseline"/>
    </w:rPr>
  </w:style>
  <w:style w:type="paragraph" w:customStyle="1" w:styleId="Style">
    <w:name w:val="Style"/>
    <w:basedOn w:val="StyleStyle2Firstline03After0ptLinespacingsing2"/>
    <w:rsid w:val="00C914C5"/>
    <w:rPr>
      <w:kern w:val="2"/>
      <w:sz w:val="16"/>
    </w:rPr>
  </w:style>
  <w:style w:type="paragraph" w:customStyle="1" w:styleId="StyleStyleStyle2Firstline03After0ptLinespacing">
    <w:name w:val="Style Style Style2 + First line:  0.3&quot; After:  0 pt Line spacing:  ..."/>
    <w:basedOn w:val="StyleStyle2Firstline03After0ptLinespacingsing3"/>
    <w:rsid w:val="00860B8F"/>
    <w:rPr>
      <w:position w:val="6"/>
    </w:rPr>
  </w:style>
  <w:style w:type="paragraph" w:customStyle="1" w:styleId="StyleStyleStyle2CenteredFirstline03After0ptLines">
    <w:name w:val="Style Style Style2 + Centered First line:  0.3&quot; After:  0 pt Line s..."/>
    <w:basedOn w:val="StyleStyle2CenteredFirstline03After0ptLinespac"/>
    <w:rsid w:val="00540204"/>
  </w:style>
  <w:style w:type="paragraph" w:customStyle="1" w:styleId="AbstractBodyText">
    <w:name w:val="Abstract Body Text"/>
    <w:basedOn w:val="BodyText"/>
    <w:link w:val="AbstractBodyTextChar"/>
    <w:qFormat/>
    <w:rsid w:val="003E3152"/>
  </w:style>
  <w:style w:type="paragraph" w:customStyle="1" w:styleId="BodyStyle2">
    <w:name w:val="Body Style 2"/>
    <w:basedOn w:val="StyleStyle2Firstline03After0ptLinespacingsing2"/>
    <w:rsid w:val="00DD7160"/>
  </w:style>
  <w:style w:type="character" w:customStyle="1" w:styleId="AbstractBodyTextChar">
    <w:name w:val="Abstract Body Text Char"/>
    <w:basedOn w:val="BodyTextChar"/>
    <w:link w:val="AbstractBodyText"/>
    <w:rsid w:val="003E3152"/>
    <w:rPr>
      <w:rFonts w:ascii="CG Times" w:eastAsia="Times New Roman" w:hAnsi="CG Times" w:cs="Times New Roman"/>
      <w:sz w:val="22"/>
      <w:szCs w:val="22"/>
      <w:lang w:bidi="he-IL"/>
    </w:rPr>
  </w:style>
  <w:style w:type="paragraph" w:customStyle="1" w:styleId="BodyStyle2Italic">
    <w:name w:val="Body Style2 + Italic"/>
    <w:basedOn w:val="Style2"/>
    <w:rsid w:val="00187C79"/>
    <w:rPr>
      <w:i/>
      <w:iCs/>
    </w:rPr>
  </w:style>
  <w:style w:type="paragraph" w:customStyle="1" w:styleId="BodyIndented">
    <w:name w:val="Body Indented"/>
    <w:basedOn w:val="StyleStyle2Left03After0ptLinespacingsingle"/>
    <w:rsid w:val="001672C9"/>
  </w:style>
  <w:style w:type="paragraph" w:customStyle="1" w:styleId="StyleBodyIndentedFirstline02">
    <w:name w:val="Style Body Indented + First line:  0.2&quot;"/>
    <w:basedOn w:val="BodyIndented"/>
    <w:rsid w:val="00421E67"/>
  </w:style>
  <w:style w:type="paragraph" w:customStyle="1" w:styleId="StyleBodyIndentedFirstline021">
    <w:name w:val="Style Body Indented + First line:  0.2&quot;1"/>
    <w:basedOn w:val="BodyIndented"/>
    <w:rsid w:val="00421E67"/>
  </w:style>
  <w:style w:type="paragraph" w:customStyle="1" w:styleId="Style4">
    <w:name w:val="Style4"/>
    <w:basedOn w:val="StyleFootnoteTextLatinCenturySchoolbook8ptBoldBack"/>
    <w:qFormat/>
    <w:rsid w:val="00C9654E"/>
  </w:style>
  <w:style w:type="character" w:styleId="Emphasis">
    <w:name w:val="Emphasis"/>
    <w:basedOn w:val="DefaultParagraphFont"/>
    <w:uiPriority w:val="20"/>
    <w:qFormat/>
    <w:rsid w:val="00B8737A"/>
    <w:rPr>
      <w:i/>
      <w:iCs/>
    </w:rPr>
  </w:style>
  <w:style w:type="character" w:customStyle="1" w:styleId="cosmallcaps">
    <w:name w:val="co_smallcaps"/>
    <w:basedOn w:val="DefaultParagraphFont"/>
    <w:rsid w:val="00B8737A"/>
  </w:style>
  <w:style w:type="character" w:customStyle="1" w:styleId="coconcept116">
    <w:name w:val="co_concept_1_16"/>
    <w:basedOn w:val="DefaultParagraphFont"/>
    <w:rsid w:val="006159FA"/>
  </w:style>
  <w:style w:type="character" w:customStyle="1" w:styleId="cosearchterm">
    <w:name w:val="co_searchterm"/>
    <w:basedOn w:val="DefaultParagraphFont"/>
    <w:rsid w:val="00991F1D"/>
  </w:style>
  <w:style w:type="character" w:customStyle="1" w:styleId="costarpage">
    <w:name w:val="co_starpage"/>
    <w:basedOn w:val="DefaultParagraphFont"/>
    <w:rsid w:val="008C6BE7"/>
  </w:style>
  <w:style w:type="character" w:styleId="HTMLCite">
    <w:name w:val="HTML Cite"/>
    <w:basedOn w:val="DefaultParagraphFont"/>
    <w:uiPriority w:val="99"/>
    <w:semiHidden/>
    <w:unhideWhenUsed/>
    <w:rsid w:val="003B18D9"/>
    <w:rPr>
      <w:i/>
      <w:iCs/>
    </w:rPr>
  </w:style>
  <w:style w:type="character" w:customStyle="1" w:styleId="pl-s">
    <w:name w:val="pl-s"/>
    <w:basedOn w:val="DefaultParagraphFont"/>
    <w:rsid w:val="003B18D9"/>
  </w:style>
  <w:style w:type="character" w:customStyle="1" w:styleId="highlight">
    <w:name w:val="highlight"/>
    <w:basedOn w:val="DefaultParagraphFont"/>
    <w:rsid w:val="00027046"/>
  </w:style>
  <w:style w:type="paragraph" w:styleId="NoSpacing">
    <w:name w:val="No Spacing"/>
    <w:uiPriority w:val="1"/>
    <w:qFormat/>
    <w:rsid w:val="00FF670F"/>
    <w:pPr>
      <w:spacing w:line="240" w:lineRule="auto"/>
      <w:ind w:firstLine="0"/>
      <w:jc w:val="left"/>
    </w:pPr>
    <w:rPr>
      <w:rFonts w:ascii="Times New Roman" w:hAnsi="Times New Roman"/>
      <w:sz w:val="24"/>
      <w:szCs w:val="22"/>
    </w:rPr>
  </w:style>
  <w:style w:type="character" w:customStyle="1" w:styleId="cf01">
    <w:name w:val="cf01"/>
    <w:basedOn w:val="DefaultParagraphFont"/>
    <w:rsid w:val="00B03AC2"/>
    <w:rPr>
      <w:rFonts w:ascii="Segoe UI" w:hAnsi="Segoe UI" w:cs="Segoe UI" w:hint="default"/>
      <w:i/>
      <w:iCs/>
      <w:sz w:val="18"/>
      <w:szCs w:val="18"/>
    </w:rPr>
  </w:style>
  <w:style w:type="character" w:customStyle="1" w:styleId="hgkelc">
    <w:name w:val="hgkelc"/>
    <w:basedOn w:val="DefaultParagraphFont"/>
    <w:rsid w:val="001F0926"/>
  </w:style>
  <w:style w:type="character" w:customStyle="1" w:styleId="postsauthors-authorname">
    <w:name w:val="postsauthors-authorname"/>
    <w:basedOn w:val="DefaultParagraphFont"/>
    <w:rsid w:val="00882D4D"/>
  </w:style>
  <w:style w:type="paragraph" w:customStyle="1" w:styleId="epigraph">
    <w:name w:val="epigraph"/>
    <w:basedOn w:val="Normal"/>
    <w:link w:val="epigraphChar"/>
    <w:qFormat/>
    <w:rsid w:val="00DF2AEB"/>
    <w:rPr>
      <w:i/>
      <w:iCs/>
    </w:rPr>
  </w:style>
  <w:style w:type="character" w:customStyle="1" w:styleId="epigraphChar">
    <w:name w:val="epigraph Char"/>
    <w:basedOn w:val="DefaultParagraphFont"/>
    <w:link w:val="epigraph"/>
    <w:rsid w:val="00DF2AEB"/>
    <w:rPr>
      <w:rFonts w:ascii="EB Garamond 08" w:eastAsia="Times New Roman" w:hAnsi="EB Garamond 08" w:cs="EB Garamond"/>
      <w:i/>
      <w:iCs/>
      <w:sz w:val="23"/>
      <w:szCs w:val="23"/>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4612">
      <w:bodyDiv w:val="1"/>
      <w:marLeft w:val="0"/>
      <w:marRight w:val="0"/>
      <w:marTop w:val="0"/>
      <w:marBottom w:val="0"/>
      <w:divBdr>
        <w:top w:val="none" w:sz="0" w:space="0" w:color="auto"/>
        <w:left w:val="none" w:sz="0" w:space="0" w:color="auto"/>
        <w:bottom w:val="none" w:sz="0" w:space="0" w:color="auto"/>
        <w:right w:val="none" w:sz="0" w:space="0" w:color="auto"/>
      </w:divBdr>
    </w:div>
    <w:div w:id="8147950">
      <w:bodyDiv w:val="1"/>
      <w:marLeft w:val="0"/>
      <w:marRight w:val="0"/>
      <w:marTop w:val="0"/>
      <w:marBottom w:val="0"/>
      <w:divBdr>
        <w:top w:val="none" w:sz="0" w:space="0" w:color="auto"/>
        <w:left w:val="none" w:sz="0" w:space="0" w:color="auto"/>
        <w:bottom w:val="none" w:sz="0" w:space="0" w:color="auto"/>
        <w:right w:val="none" w:sz="0" w:space="0" w:color="auto"/>
      </w:divBdr>
    </w:div>
    <w:div w:id="9111416">
      <w:bodyDiv w:val="1"/>
      <w:marLeft w:val="0"/>
      <w:marRight w:val="0"/>
      <w:marTop w:val="0"/>
      <w:marBottom w:val="0"/>
      <w:divBdr>
        <w:top w:val="none" w:sz="0" w:space="0" w:color="auto"/>
        <w:left w:val="none" w:sz="0" w:space="0" w:color="auto"/>
        <w:bottom w:val="none" w:sz="0" w:space="0" w:color="auto"/>
        <w:right w:val="none" w:sz="0" w:space="0" w:color="auto"/>
      </w:divBdr>
    </w:div>
    <w:div w:id="15547357">
      <w:bodyDiv w:val="1"/>
      <w:marLeft w:val="0"/>
      <w:marRight w:val="0"/>
      <w:marTop w:val="0"/>
      <w:marBottom w:val="0"/>
      <w:divBdr>
        <w:top w:val="none" w:sz="0" w:space="0" w:color="auto"/>
        <w:left w:val="none" w:sz="0" w:space="0" w:color="auto"/>
        <w:bottom w:val="none" w:sz="0" w:space="0" w:color="auto"/>
        <w:right w:val="none" w:sz="0" w:space="0" w:color="auto"/>
      </w:divBdr>
    </w:div>
    <w:div w:id="18312020">
      <w:bodyDiv w:val="1"/>
      <w:marLeft w:val="0"/>
      <w:marRight w:val="0"/>
      <w:marTop w:val="0"/>
      <w:marBottom w:val="0"/>
      <w:divBdr>
        <w:top w:val="none" w:sz="0" w:space="0" w:color="auto"/>
        <w:left w:val="none" w:sz="0" w:space="0" w:color="auto"/>
        <w:bottom w:val="none" w:sz="0" w:space="0" w:color="auto"/>
        <w:right w:val="none" w:sz="0" w:space="0" w:color="auto"/>
      </w:divBdr>
      <w:divsChild>
        <w:div w:id="1949189905">
          <w:marLeft w:val="0"/>
          <w:marRight w:val="0"/>
          <w:marTop w:val="0"/>
          <w:marBottom w:val="0"/>
          <w:divBdr>
            <w:top w:val="none" w:sz="0" w:space="0" w:color="auto"/>
            <w:left w:val="none" w:sz="0" w:space="0" w:color="auto"/>
            <w:bottom w:val="none" w:sz="0" w:space="0" w:color="auto"/>
            <w:right w:val="none" w:sz="0" w:space="0" w:color="auto"/>
          </w:divBdr>
          <w:divsChild>
            <w:div w:id="49499127">
              <w:marLeft w:val="0"/>
              <w:marRight w:val="0"/>
              <w:marTop w:val="0"/>
              <w:marBottom w:val="0"/>
              <w:divBdr>
                <w:top w:val="none" w:sz="0" w:space="0" w:color="auto"/>
                <w:left w:val="none" w:sz="0" w:space="0" w:color="auto"/>
                <w:bottom w:val="none" w:sz="0" w:space="0" w:color="auto"/>
                <w:right w:val="none" w:sz="0" w:space="0" w:color="auto"/>
              </w:divBdr>
            </w:div>
            <w:div w:id="149907532">
              <w:marLeft w:val="0"/>
              <w:marRight w:val="0"/>
              <w:marTop w:val="0"/>
              <w:marBottom w:val="0"/>
              <w:divBdr>
                <w:top w:val="none" w:sz="0" w:space="0" w:color="auto"/>
                <w:left w:val="none" w:sz="0" w:space="0" w:color="auto"/>
                <w:bottom w:val="none" w:sz="0" w:space="0" w:color="auto"/>
                <w:right w:val="none" w:sz="0" w:space="0" w:color="auto"/>
              </w:divBdr>
            </w:div>
            <w:div w:id="151609673">
              <w:marLeft w:val="0"/>
              <w:marRight w:val="0"/>
              <w:marTop w:val="0"/>
              <w:marBottom w:val="0"/>
              <w:divBdr>
                <w:top w:val="none" w:sz="0" w:space="0" w:color="auto"/>
                <w:left w:val="none" w:sz="0" w:space="0" w:color="auto"/>
                <w:bottom w:val="none" w:sz="0" w:space="0" w:color="auto"/>
                <w:right w:val="none" w:sz="0" w:space="0" w:color="auto"/>
              </w:divBdr>
            </w:div>
            <w:div w:id="312026250">
              <w:marLeft w:val="0"/>
              <w:marRight w:val="0"/>
              <w:marTop w:val="0"/>
              <w:marBottom w:val="0"/>
              <w:divBdr>
                <w:top w:val="none" w:sz="0" w:space="0" w:color="auto"/>
                <w:left w:val="none" w:sz="0" w:space="0" w:color="auto"/>
                <w:bottom w:val="none" w:sz="0" w:space="0" w:color="auto"/>
                <w:right w:val="none" w:sz="0" w:space="0" w:color="auto"/>
              </w:divBdr>
            </w:div>
            <w:div w:id="320694892">
              <w:marLeft w:val="0"/>
              <w:marRight w:val="0"/>
              <w:marTop w:val="0"/>
              <w:marBottom w:val="0"/>
              <w:divBdr>
                <w:top w:val="none" w:sz="0" w:space="0" w:color="auto"/>
                <w:left w:val="none" w:sz="0" w:space="0" w:color="auto"/>
                <w:bottom w:val="none" w:sz="0" w:space="0" w:color="auto"/>
                <w:right w:val="none" w:sz="0" w:space="0" w:color="auto"/>
              </w:divBdr>
            </w:div>
            <w:div w:id="352536519">
              <w:marLeft w:val="0"/>
              <w:marRight w:val="0"/>
              <w:marTop w:val="0"/>
              <w:marBottom w:val="0"/>
              <w:divBdr>
                <w:top w:val="none" w:sz="0" w:space="0" w:color="auto"/>
                <w:left w:val="none" w:sz="0" w:space="0" w:color="auto"/>
                <w:bottom w:val="none" w:sz="0" w:space="0" w:color="auto"/>
                <w:right w:val="none" w:sz="0" w:space="0" w:color="auto"/>
              </w:divBdr>
            </w:div>
            <w:div w:id="421990939">
              <w:marLeft w:val="0"/>
              <w:marRight w:val="0"/>
              <w:marTop w:val="0"/>
              <w:marBottom w:val="0"/>
              <w:divBdr>
                <w:top w:val="none" w:sz="0" w:space="0" w:color="auto"/>
                <w:left w:val="none" w:sz="0" w:space="0" w:color="auto"/>
                <w:bottom w:val="none" w:sz="0" w:space="0" w:color="auto"/>
                <w:right w:val="none" w:sz="0" w:space="0" w:color="auto"/>
              </w:divBdr>
            </w:div>
            <w:div w:id="432675318">
              <w:marLeft w:val="0"/>
              <w:marRight w:val="0"/>
              <w:marTop w:val="0"/>
              <w:marBottom w:val="0"/>
              <w:divBdr>
                <w:top w:val="none" w:sz="0" w:space="0" w:color="auto"/>
                <w:left w:val="none" w:sz="0" w:space="0" w:color="auto"/>
                <w:bottom w:val="none" w:sz="0" w:space="0" w:color="auto"/>
                <w:right w:val="none" w:sz="0" w:space="0" w:color="auto"/>
              </w:divBdr>
            </w:div>
            <w:div w:id="494540588">
              <w:marLeft w:val="0"/>
              <w:marRight w:val="0"/>
              <w:marTop w:val="0"/>
              <w:marBottom w:val="0"/>
              <w:divBdr>
                <w:top w:val="none" w:sz="0" w:space="0" w:color="auto"/>
                <w:left w:val="none" w:sz="0" w:space="0" w:color="auto"/>
                <w:bottom w:val="none" w:sz="0" w:space="0" w:color="auto"/>
                <w:right w:val="none" w:sz="0" w:space="0" w:color="auto"/>
              </w:divBdr>
            </w:div>
            <w:div w:id="635642154">
              <w:marLeft w:val="0"/>
              <w:marRight w:val="0"/>
              <w:marTop w:val="0"/>
              <w:marBottom w:val="0"/>
              <w:divBdr>
                <w:top w:val="none" w:sz="0" w:space="0" w:color="auto"/>
                <w:left w:val="none" w:sz="0" w:space="0" w:color="auto"/>
                <w:bottom w:val="none" w:sz="0" w:space="0" w:color="auto"/>
                <w:right w:val="none" w:sz="0" w:space="0" w:color="auto"/>
              </w:divBdr>
            </w:div>
            <w:div w:id="798379405">
              <w:marLeft w:val="0"/>
              <w:marRight w:val="0"/>
              <w:marTop w:val="0"/>
              <w:marBottom w:val="0"/>
              <w:divBdr>
                <w:top w:val="none" w:sz="0" w:space="0" w:color="auto"/>
                <w:left w:val="none" w:sz="0" w:space="0" w:color="auto"/>
                <w:bottom w:val="none" w:sz="0" w:space="0" w:color="auto"/>
                <w:right w:val="none" w:sz="0" w:space="0" w:color="auto"/>
              </w:divBdr>
            </w:div>
            <w:div w:id="843283565">
              <w:marLeft w:val="0"/>
              <w:marRight w:val="0"/>
              <w:marTop w:val="0"/>
              <w:marBottom w:val="0"/>
              <w:divBdr>
                <w:top w:val="none" w:sz="0" w:space="0" w:color="auto"/>
                <w:left w:val="none" w:sz="0" w:space="0" w:color="auto"/>
                <w:bottom w:val="none" w:sz="0" w:space="0" w:color="auto"/>
                <w:right w:val="none" w:sz="0" w:space="0" w:color="auto"/>
              </w:divBdr>
            </w:div>
            <w:div w:id="899555773">
              <w:marLeft w:val="0"/>
              <w:marRight w:val="0"/>
              <w:marTop w:val="0"/>
              <w:marBottom w:val="0"/>
              <w:divBdr>
                <w:top w:val="none" w:sz="0" w:space="0" w:color="auto"/>
                <w:left w:val="none" w:sz="0" w:space="0" w:color="auto"/>
                <w:bottom w:val="none" w:sz="0" w:space="0" w:color="auto"/>
                <w:right w:val="none" w:sz="0" w:space="0" w:color="auto"/>
              </w:divBdr>
            </w:div>
            <w:div w:id="948857094">
              <w:marLeft w:val="0"/>
              <w:marRight w:val="0"/>
              <w:marTop w:val="0"/>
              <w:marBottom w:val="0"/>
              <w:divBdr>
                <w:top w:val="none" w:sz="0" w:space="0" w:color="auto"/>
                <w:left w:val="none" w:sz="0" w:space="0" w:color="auto"/>
                <w:bottom w:val="none" w:sz="0" w:space="0" w:color="auto"/>
                <w:right w:val="none" w:sz="0" w:space="0" w:color="auto"/>
              </w:divBdr>
            </w:div>
            <w:div w:id="971441534">
              <w:marLeft w:val="0"/>
              <w:marRight w:val="0"/>
              <w:marTop w:val="0"/>
              <w:marBottom w:val="0"/>
              <w:divBdr>
                <w:top w:val="none" w:sz="0" w:space="0" w:color="auto"/>
                <w:left w:val="none" w:sz="0" w:space="0" w:color="auto"/>
                <w:bottom w:val="none" w:sz="0" w:space="0" w:color="auto"/>
                <w:right w:val="none" w:sz="0" w:space="0" w:color="auto"/>
              </w:divBdr>
            </w:div>
            <w:div w:id="1075664518">
              <w:marLeft w:val="0"/>
              <w:marRight w:val="0"/>
              <w:marTop w:val="0"/>
              <w:marBottom w:val="0"/>
              <w:divBdr>
                <w:top w:val="none" w:sz="0" w:space="0" w:color="auto"/>
                <w:left w:val="none" w:sz="0" w:space="0" w:color="auto"/>
                <w:bottom w:val="none" w:sz="0" w:space="0" w:color="auto"/>
                <w:right w:val="none" w:sz="0" w:space="0" w:color="auto"/>
              </w:divBdr>
            </w:div>
            <w:div w:id="1087653632">
              <w:marLeft w:val="0"/>
              <w:marRight w:val="0"/>
              <w:marTop w:val="0"/>
              <w:marBottom w:val="0"/>
              <w:divBdr>
                <w:top w:val="none" w:sz="0" w:space="0" w:color="auto"/>
                <w:left w:val="none" w:sz="0" w:space="0" w:color="auto"/>
                <w:bottom w:val="none" w:sz="0" w:space="0" w:color="auto"/>
                <w:right w:val="none" w:sz="0" w:space="0" w:color="auto"/>
              </w:divBdr>
            </w:div>
            <w:div w:id="1117942086">
              <w:marLeft w:val="0"/>
              <w:marRight w:val="0"/>
              <w:marTop w:val="0"/>
              <w:marBottom w:val="0"/>
              <w:divBdr>
                <w:top w:val="none" w:sz="0" w:space="0" w:color="auto"/>
                <w:left w:val="none" w:sz="0" w:space="0" w:color="auto"/>
                <w:bottom w:val="none" w:sz="0" w:space="0" w:color="auto"/>
                <w:right w:val="none" w:sz="0" w:space="0" w:color="auto"/>
              </w:divBdr>
            </w:div>
            <w:div w:id="1120104219">
              <w:marLeft w:val="0"/>
              <w:marRight w:val="0"/>
              <w:marTop w:val="0"/>
              <w:marBottom w:val="0"/>
              <w:divBdr>
                <w:top w:val="none" w:sz="0" w:space="0" w:color="auto"/>
                <w:left w:val="none" w:sz="0" w:space="0" w:color="auto"/>
                <w:bottom w:val="none" w:sz="0" w:space="0" w:color="auto"/>
                <w:right w:val="none" w:sz="0" w:space="0" w:color="auto"/>
              </w:divBdr>
            </w:div>
            <w:div w:id="1264803802">
              <w:marLeft w:val="0"/>
              <w:marRight w:val="0"/>
              <w:marTop w:val="0"/>
              <w:marBottom w:val="0"/>
              <w:divBdr>
                <w:top w:val="none" w:sz="0" w:space="0" w:color="auto"/>
                <w:left w:val="none" w:sz="0" w:space="0" w:color="auto"/>
                <w:bottom w:val="none" w:sz="0" w:space="0" w:color="auto"/>
                <w:right w:val="none" w:sz="0" w:space="0" w:color="auto"/>
              </w:divBdr>
            </w:div>
            <w:div w:id="1341350929">
              <w:marLeft w:val="0"/>
              <w:marRight w:val="0"/>
              <w:marTop w:val="0"/>
              <w:marBottom w:val="0"/>
              <w:divBdr>
                <w:top w:val="none" w:sz="0" w:space="0" w:color="auto"/>
                <w:left w:val="none" w:sz="0" w:space="0" w:color="auto"/>
                <w:bottom w:val="none" w:sz="0" w:space="0" w:color="auto"/>
                <w:right w:val="none" w:sz="0" w:space="0" w:color="auto"/>
              </w:divBdr>
            </w:div>
            <w:div w:id="1344867796">
              <w:marLeft w:val="0"/>
              <w:marRight w:val="0"/>
              <w:marTop w:val="0"/>
              <w:marBottom w:val="0"/>
              <w:divBdr>
                <w:top w:val="none" w:sz="0" w:space="0" w:color="auto"/>
                <w:left w:val="none" w:sz="0" w:space="0" w:color="auto"/>
                <w:bottom w:val="none" w:sz="0" w:space="0" w:color="auto"/>
                <w:right w:val="none" w:sz="0" w:space="0" w:color="auto"/>
              </w:divBdr>
            </w:div>
            <w:div w:id="1353874057">
              <w:marLeft w:val="0"/>
              <w:marRight w:val="0"/>
              <w:marTop w:val="0"/>
              <w:marBottom w:val="0"/>
              <w:divBdr>
                <w:top w:val="none" w:sz="0" w:space="0" w:color="auto"/>
                <w:left w:val="none" w:sz="0" w:space="0" w:color="auto"/>
                <w:bottom w:val="none" w:sz="0" w:space="0" w:color="auto"/>
                <w:right w:val="none" w:sz="0" w:space="0" w:color="auto"/>
              </w:divBdr>
            </w:div>
            <w:div w:id="1412386199">
              <w:marLeft w:val="0"/>
              <w:marRight w:val="0"/>
              <w:marTop w:val="0"/>
              <w:marBottom w:val="0"/>
              <w:divBdr>
                <w:top w:val="none" w:sz="0" w:space="0" w:color="auto"/>
                <w:left w:val="none" w:sz="0" w:space="0" w:color="auto"/>
                <w:bottom w:val="none" w:sz="0" w:space="0" w:color="auto"/>
                <w:right w:val="none" w:sz="0" w:space="0" w:color="auto"/>
              </w:divBdr>
            </w:div>
            <w:div w:id="1476945447">
              <w:marLeft w:val="0"/>
              <w:marRight w:val="0"/>
              <w:marTop w:val="0"/>
              <w:marBottom w:val="0"/>
              <w:divBdr>
                <w:top w:val="none" w:sz="0" w:space="0" w:color="auto"/>
                <w:left w:val="none" w:sz="0" w:space="0" w:color="auto"/>
                <w:bottom w:val="none" w:sz="0" w:space="0" w:color="auto"/>
                <w:right w:val="none" w:sz="0" w:space="0" w:color="auto"/>
              </w:divBdr>
            </w:div>
            <w:div w:id="1608007319">
              <w:marLeft w:val="0"/>
              <w:marRight w:val="0"/>
              <w:marTop w:val="0"/>
              <w:marBottom w:val="0"/>
              <w:divBdr>
                <w:top w:val="none" w:sz="0" w:space="0" w:color="auto"/>
                <w:left w:val="none" w:sz="0" w:space="0" w:color="auto"/>
                <w:bottom w:val="none" w:sz="0" w:space="0" w:color="auto"/>
                <w:right w:val="none" w:sz="0" w:space="0" w:color="auto"/>
              </w:divBdr>
            </w:div>
            <w:div w:id="1677415532">
              <w:marLeft w:val="0"/>
              <w:marRight w:val="0"/>
              <w:marTop w:val="0"/>
              <w:marBottom w:val="0"/>
              <w:divBdr>
                <w:top w:val="none" w:sz="0" w:space="0" w:color="auto"/>
                <w:left w:val="none" w:sz="0" w:space="0" w:color="auto"/>
                <w:bottom w:val="none" w:sz="0" w:space="0" w:color="auto"/>
                <w:right w:val="none" w:sz="0" w:space="0" w:color="auto"/>
              </w:divBdr>
            </w:div>
            <w:div w:id="1711109149">
              <w:marLeft w:val="0"/>
              <w:marRight w:val="0"/>
              <w:marTop w:val="0"/>
              <w:marBottom w:val="0"/>
              <w:divBdr>
                <w:top w:val="none" w:sz="0" w:space="0" w:color="auto"/>
                <w:left w:val="none" w:sz="0" w:space="0" w:color="auto"/>
                <w:bottom w:val="none" w:sz="0" w:space="0" w:color="auto"/>
                <w:right w:val="none" w:sz="0" w:space="0" w:color="auto"/>
              </w:divBdr>
            </w:div>
            <w:div w:id="1725257452">
              <w:marLeft w:val="0"/>
              <w:marRight w:val="0"/>
              <w:marTop w:val="0"/>
              <w:marBottom w:val="0"/>
              <w:divBdr>
                <w:top w:val="none" w:sz="0" w:space="0" w:color="auto"/>
                <w:left w:val="none" w:sz="0" w:space="0" w:color="auto"/>
                <w:bottom w:val="none" w:sz="0" w:space="0" w:color="auto"/>
                <w:right w:val="none" w:sz="0" w:space="0" w:color="auto"/>
              </w:divBdr>
            </w:div>
            <w:div w:id="1838421765">
              <w:marLeft w:val="0"/>
              <w:marRight w:val="0"/>
              <w:marTop w:val="0"/>
              <w:marBottom w:val="0"/>
              <w:divBdr>
                <w:top w:val="none" w:sz="0" w:space="0" w:color="auto"/>
                <w:left w:val="none" w:sz="0" w:space="0" w:color="auto"/>
                <w:bottom w:val="none" w:sz="0" w:space="0" w:color="auto"/>
                <w:right w:val="none" w:sz="0" w:space="0" w:color="auto"/>
              </w:divBdr>
            </w:div>
            <w:div w:id="19447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9050">
      <w:bodyDiv w:val="1"/>
      <w:marLeft w:val="0"/>
      <w:marRight w:val="0"/>
      <w:marTop w:val="0"/>
      <w:marBottom w:val="0"/>
      <w:divBdr>
        <w:top w:val="none" w:sz="0" w:space="0" w:color="auto"/>
        <w:left w:val="none" w:sz="0" w:space="0" w:color="auto"/>
        <w:bottom w:val="none" w:sz="0" w:space="0" w:color="auto"/>
        <w:right w:val="none" w:sz="0" w:space="0" w:color="auto"/>
      </w:divBdr>
    </w:div>
    <w:div w:id="44179524">
      <w:bodyDiv w:val="1"/>
      <w:marLeft w:val="0"/>
      <w:marRight w:val="0"/>
      <w:marTop w:val="0"/>
      <w:marBottom w:val="0"/>
      <w:divBdr>
        <w:top w:val="none" w:sz="0" w:space="0" w:color="auto"/>
        <w:left w:val="none" w:sz="0" w:space="0" w:color="auto"/>
        <w:bottom w:val="none" w:sz="0" w:space="0" w:color="auto"/>
        <w:right w:val="none" w:sz="0" w:space="0" w:color="auto"/>
      </w:divBdr>
    </w:div>
    <w:div w:id="48771658">
      <w:bodyDiv w:val="1"/>
      <w:marLeft w:val="0"/>
      <w:marRight w:val="0"/>
      <w:marTop w:val="0"/>
      <w:marBottom w:val="0"/>
      <w:divBdr>
        <w:top w:val="none" w:sz="0" w:space="0" w:color="auto"/>
        <w:left w:val="none" w:sz="0" w:space="0" w:color="auto"/>
        <w:bottom w:val="none" w:sz="0" w:space="0" w:color="auto"/>
        <w:right w:val="none" w:sz="0" w:space="0" w:color="auto"/>
      </w:divBdr>
      <w:divsChild>
        <w:div w:id="1517840088">
          <w:marLeft w:val="0"/>
          <w:marRight w:val="0"/>
          <w:marTop w:val="0"/>
          <w:marBottom w:val="0"/>
          <w:divBdr>
            <w:top w:val="none" w:sz="0" w:space="0" w:color="auto"/>
            <w:left w:val="none" w:sz="0" w:space="0" w:color="auto"/>
            <w:bottom w:val="none" w:sz="0" w:space="0" w:color="auto"/>
            <w:right w:val="none" w:sz="0" w:space="0" w:color="auto"/>
          </w:divBdr>
        </w:div>
      </w:divsChild>
    </w:div>
    <w:div w:id="50421494">
      <w:bodyDiv w:val="1"/>
      <w:marLeft w:val="0"/>
      <w:marRight w:val="0"/>
      <w:marTop w:val="0"/>
      <w:marBottom w:val="0"/>
      <w:divBdr>
        <w:top w:val="none" w:sz="0" w:space="0" w:color="auto"/>
        <w:left w:val="none" w:sz="0" w:space="0" w:color="auto"/>
        <w:bottom w:val="none" w:sz="0" w:space="0" w:color="auto"/>
        <w:right w:val="none" w:sz="0" w:space="0" w:color="auto"/>
      </w:divBdr>
    </w:div>
    <w:div w:id="62217270">
      <w:bodyDiv w:val="1"/>
      <w:marLeft w:val="0"/>
      <w:marRight w:val="0"/>
      <w:marTop w:val="0"/>
      <w:marBottom w:val="0"/>
      <w:divBdr>
        <w:top w:val="none" w:sz="0" w:space="0" w:color="auto"/>
        <w:left w:val="none" w:sz="0" w:space="0" w:color="auto"/>
        <w:bottom w:val="none" w:sz="0" w:space="0" w:color="auto"/>
        <w:right w:val="none" w:sz="0" w:space="0" w:color="auto"/>
      </w:divBdr>
    </w:div>
    <w:div w:id="71900934">
      <w:bodyDiv w:val="1"/>
      <w:marLeft w:val="0"/>
      <w:marRight w:val="0"/>
      <w:marTop w:val="0"/>
      <w:marBottom w:val="0"/>
      <w:divBdr>
        <w:top w:val="none" w:sz="0" w:space="0" w:color="auto"/>
        <w:left w:val="none" w:sz="0" w:space="0" w:color="auto"/>
        <w:bottom w:val="none" w:sz="0" w:space="0" w:color="auto"/>
        <w:right w:val="none" w:sz="0" w:space="0" w:color="auto"/>
      </w:divBdr>
    </w:div>
    <w:div w:id="88897102">
      <w:bodyDiv w:val="1"/>
      <w:marLeft w:val="0"/>
      <w:marRight w:val="0"/>
      <w:marTop w:val="0"/>
      <w:marBottom w:val="0"/>
      <w:divBdr>
        <w:top w:val="none" w:sz="0" w:space="0" w:color="auto"/>
        <w:left w:val="none" w:sz="0" w:space="0" w:color="auto"/>
        <w:bottom w:val="none" w:sz="0" w:space="0" w:color="auto"/>
        <w:right w:val="none" w:sz="0" w:space="0" w:color="auto"/>
      </w:divBdr>
      <w:divsChild>
        <w:div w:id="22364675">
          <w:marLeft w:val="0"/>
          <w:marRight w:val="0"/>
          <w:marTop w:val="0"/>
          <w:marBottom w:val="0"/>
          <w:divBdr>
            <w:top w:val="none" w:sz="0" w:space="0" w:color="auto"/>
            <w:left w:val="none" w:sz="0" w:space="0" w:color="auto"/>
            <w:bottom w:val="none" w:sz="0" w:space="0" w:color="auto"/>
            <w:right w:val="none" w:sz="0" w:space="0" w:color="auto"/>
          </w:divBdr>
        </w:div>
      </w:divsChild>
    </w:div>
    <w:div w:id="90011541">
      <w:bodyDiv w:val="1"/>
      <w:marLeft w:val="0"/>
      <w:marRight w:val="0"/>
      <w:marTop w:val="0"/>
      <w:marBottom w:val="0"/>
      <w:divBdr>
        <w:top w:val="none" w:sz="0" w:space="0" w:color="auto"/>
        <w:left w:val="none" w:sz="0" w:space="0" w:color="auto"/>
        <w:bottom w:val="none" w:sz="0" w:space="0" w:color="auto"/>
        <w:right w:val="none" w:sz="0" w:space="0" w:color="auto"/>
      </w:divBdr>
      <w:divsChild>
        <w:div w:id="70589510">
          <w:marLeft w:val="0"/>
          <w:marRight w:val="0"/>
          <w:marTop w:val="0"/>
          <w:marBottom w:val="0"/>
          <w:divBdr>
            <w:top w:val="none" w:sz="0" w:space="0" w:color="auto"/>
            <w:left w:val="none" w:sz="0" w:space="0" w:color="auto"/>
            <w:bottom w:val="none" w:sz="0" w:space="0" w:color="auto"/>
            <w:right w:val="none" w:sz="0" w:space="0" w:color="auto"/>
          </w:divBdr>
        </w:div>
        <w:div w:id="398360464">
          <w:marLeft w:val="0"/>
          <w:marRight w:val="0"/>
          <w:marTop w:val="0"/>
          <w:marBottom w:val="0"/>
          <w:divBdr>
            <w:top w:val="none" w:sz="0" w:space="0" w:color="auto"/>
            <w:left w:val="none" w:sz="0" w:space="0" w:color="auto"/>
            <w:bottom w:val="none" w:sz="0" w:space="0" w:color="auto"/>
            <w:right w:val="none" w:sz="0" w:space="0" w:color="auto"/>
          </w:divBdr>
        </w:div>
        <w:div w:id="636304545">
          <w:marLeft w:val="0"/>
          <w:marRight w:val="0"/>
          <w:marTop w:val="0"/>
          <w:marBottom w:val="0"/>
          <w:divBdr>
            <w:top w:val="none" w:sz="0" w:space="0" w:color="auto"/>
            <w:left w:val="none" w:sz="0" w:space="0" w:color="auto"/>
            <w:bottom w:val="none" w:sz="0" w:space="0" w:color="auto"/>
            <w:right w:val="none" w:sz="0" w:space="0" w:color="auto"/>
          </w:divBdr>
        </w:div>
        <w:div w:id="904141402">
          <w:marLeft w:val="0"/>
          <w:marRight w:val="0"/>
          <w:marTop w:val="0"/>
          <w:marBottom w:val="0"/>
          <w:divBdr>
            <w:top w:val="none" w:sz="0" w:space="0" w:color="auto"/>
            <w:left w:val="none" w:sz="0" w:space="0" w:color="auto"/>
            <w:bottom w:val="none" w:sz="0" w:space="0" w:color="auto"/>
            <w:right w:val="none" w:sz="0" w:space="0" w:color="auto"/>
          </w:divBdr>
        </w:div>
        <w:div w:id="909847898">
          <w:marLeft w:val="0"/>
          <w:marRight w:val="0"/>
          <w:marTop w:val="0"/>
          <w:marBottom w:val="0"/>
          <w:divBdr>
            <w:top w:val="none" w:sz="0" w:space="0" w:color="auto"/>
            <w:left w:val="none" w:sz="0" w:space="0" w:color="auto"/>
            <w:bottom w:val="none" w:sz="0" w:space="0" w:color="auto"/>
            <w:right w:val="none" w:sz="0" w:space="0" w:color="auto"/>
          </w:divBdr>
        </w:div>
        <w:div w:id="1193304492">
          <w:marLeft w:val="0"/>
          <w:marRight w:val="0"/>
          <w:marTop w:val="0"/>
          <w:marBottom w:val="0"/>
          <w:divBdr>
            <w:top w:val="none" w:sz="0" w:space="0" w:color="auto"/>
            <w:left w:val="none" w:sz="0" w:space="0" w:color="auto"/>
            <w:bottom w:val="none" w:sz="0" w:space="0" w:color="auto"/>
            <w:right w:val="none" w:sz="0" w:space="0" w:color="auto"/>
          </w:divBdr>
        </w:div>
        <w:div w:id="1566598105">
          <w:marLeft w:val="0"/>
          <w:marRight w:val="0"/>
          <w:marTop w:val="0"/>
          <w:marBottom w:val="0"/>
          <w:divBdr>
            <w:top w:val="none" w:sz="0" w:space="0" w:color="auto"/>
            <w:left w:val="none" w:sz="0" w:space="0" w:color="auto"/>
            <w:bottom w:val="none" w:sz="0" w:space="0" w:color="auto"/>
            <w:right w:val="none" w:sz="0" w:space="0" w:color="auto"/>
          </w:divBdr>
        </w:div>
        <w:div w:id="1640498478">
          <w:marLeft w:val="0"/>
          <w:marRight w:val="0"/>
          <w:marTop w:val="0"/>
          <w:marBottom w:val="0"/>
          <w:divBdr>
            <w:top w:val="none" w:sz="0" w:space="0" w:color="auto"/>
            <w:left w:val="none" w:sz="0" w:space="0" w:color="auto"/>
            <w:bottom w:val="none" w:sz="0" w:space="0" w:color="auto"/>
            <w:right w:val="none" w:sz="0" w:space="0" w:color="auto"/>
          </w:divBdr>
        </w:div>
      </w:divsChild>
    </w:div>
    <w:div w:id="95827258">
      <w:bodyDiv w:val="1"/>
      <w:marLeft w:val="0"/>
      <w:marRight w:val="0"/>
      <w:marTop w:val="0"/>
      <w:marBottom w:val="0"/>
      <w:divBdr>
        <w:top w:val="none" w:sz="0" w:space="0" w:color="auto"/>
        <w:left w:val="none" w:sz="0" w:space="0" w:color="auto"/>
        <w:bottom w:val="none" w:sz="0" w:space="0" w:color="auto"/>
        <w:right w:val="none" w:sz="0" w:space="0" w:color="auto"/>
      </w:divBdr>
    </w:div>
    <w:div w:id="96027940">
      <w:bodyDiv w:val="1"/>
      <w:marLeft w:val="0"/>
      <w:marRight w:val="0"/>
      <w:marTop w:val="0"/>
      <w:marBottom w:val="0"/>
      <w:divBdr>
        <w:top w:val="none" w:sz="0" w:space="0" w:color="auto"/>
        <w:left w:val="none" w:sz="0" w:space="0" w:color="auto"/>
        <w:bottom w:val="none" w:sz="0" w:space="0" w:color="auto"/>
        <w:right w:val="none" w:sz="0" w:space="0" w:color="auto"/>
      </w:divBdr>
      <w:divsChild>
        <w:div w:id="1246302553">
          <w:marLeft w:val="0"/>
          <w:marRight w:val="0"/>
          <w:marTop w:val="0"/>
          <w:marBottom w:val="0"/>
          <w:divBdr>
            <w:top w:val="none" w:sz="0" w:space="0" w:color="auto"/>
            <w:left w:val="none" w:sz="0" w:space="0" w:color="auto"/>
            <w:bottom w:val="none" w:sz="0" w:space="0" w:color="auto"/>
            <w:right w:val="none" w:sz="0" w:space="0" w:color="auto"/>
          </w:divBdr>
          <w:divsChild>
            <w:div w:id="132606615">
              <w:marLeft w:val="0"/>
              <w:marRight w:val="0"/>
              <w:marTop w:val="0"/>
              <w:marBottom w:val="0"/>
              <w:divBdr>
                <w:top w:val="none" w:sz="0" w:space="0" w:color="auto"/>
                <w:left w:val="none" w:sz="0" w:space="0" w:color="auto"/>
                <w:bottom w:val="none" w:sz="0" w:space="0" w:color="auto"/>
                <w:right w:val="none" w:sz="0" w:space="0" w:color="auto"/>
              </w:divBdr>
            </w:div>
            <w:div w:id="159126993">
              <w:marLeft w:val="0"/>
              <w:marRight w:val="0"/>
              <w:marTop w:val="0"/>
              <w:marBottom w:val="0"/>
              <w:divBdr>
                <w:top w:val="none" w:sz="0" w:space="0" w:color="auto"/>
                <w:left w:val="none" w:sz="0" w:space="0" w:color="auto"/>
                <w:bottom w:val="none" w:sz="0" w:space="0" w:color="auto"/>
                <w:right w:val="none" w:sz="0" w:space="0" w:color="auto"/>
              </w:divBdr>
            </w:div>
            <w:div w:id="192235408">
              <w:marLeft w:val="0"/>
              <w:marRight w:val="0"/>
              <w:marTop w:val="0"/>
              <w:marBottom w:val="0"/>
              <w:divBdr>
                <w:top w:val="none" w:sz="0" w:space="0" w:color="auto"/>
                <w:left w:val="none" w:sz="0" w:space="0" w:color="auto"/>
                <w:bottom w:val="none" w:sz="0" w:space="0" w:color="auto"/>
                <w:right w:val="none" w:sz="0" w:space="0" w:color="auto"/>
              </w:divBdr>
            </w:div>
            <w:div w:id="284849150">
              <w:marLeft w:val="0"/>
              <w:marRight w:val="0"/>
              <w:marTop w:val="0"/>
              <w:marBottom w:val="0"/>
              <w:divBdr>
                <w:top w:val="none" w:sz="0" w:space="0" w:color="auto"/>
                <w:left w:val="none" w:sz="0" w:space="0" w:color="auto"/>
                <w:bottom w:val="none" w:sz="0" w:space="0" w:color="auto"/>
                <w:right w:val="none" w:sz="0" w:space="0" w:color="auto"/>
              </w:divBdr>
            </w:div>
            <w:div w:id="390160424">
              <w:marLeft w:val="0"/>
              <w:marRight w:val="0"/>
              <w:marTop w:val="0"/>
              <w:marBottom w:val="0"/>
              <w:divBdr>
                <w:top w:val="none" w:sz="0" w:space="0" w:color="auto"/>
                <w:left w:val="none" w:sz="0" w:space="0" w:color="auto"/>
                <w:bottom w:val="none" w:sz="0" w:space="0" w:color="auto"/>
                <w:right w:val="none" w:sz="0" w:space="0" w:color="auto"/>
              </w:divBdr>
            </w:div>
            <w:div w:id="775557474">
              <w:marLeft w:val="0"/>
              <w:marRight w:val="0"/>
              <w:marTop w:val="0"/>
              <w:marBottom w:val="0"/>
              <w:divBdr>
                <w:top w:val="none" w:sz="0" w:space="0" w:color="auto"/>
                <w:left w:val="none" w:sz="0" w:space="0" w:color="auto"/>
                <w:bottom w:val="none" w:sz="0" w:space="0" w:color="auto"/>
                <w:right w:val="none" w:sz="0" w:space="0" w:color="auto"/>
              </w:divBdr>
            </w:div>
            <w:div w:id="895355115">
              <w:marLeft w:val="0"/>
              <w:marRight w:val="0"/>
              <w:marTop w:val="0"/>
              <w:marBottom w:val="0"/>
              <w:divBdr>
                <w:top w:val="none" w:sz="0" w:space="0" w:color="auto"/>
                <w:left w:val="none" w:sz="0" w:space="0" w:color="auto"/>
                <w:bottom w:val="none" w:sz="0" w:space="0" w:color="auto"/>
                <w:right w:val="none" w:sz="0" w:space="0" w:color="auto"/>
              </w:divBdr>
            </w:div>
            <w:div w:id="1441685431">
              <w:marLeft w:val="0"/>
              <w:marRight w:val="0"/>
              <w:marTop w:val="0"/>
              <w:marBottom w:val="0"/>
              <w:divBdr>
                <w:top w:val="none" w:sz="0" w:space="0" w:color="auto"/>
                <w:left w:val="none" w:sz="0" w:space="0" w:color="auto"/>
                <w:bottom w:val="none" w:sz="0" w:space="0" w:color="auto"/>
                <w:right w:val="none" w:sz="0" w:space="0" w:color="auto"/>
              </w:divBdr>
            </w:div>
            <w:div w:id="1482653446">
              <w:marLeft w:val="0"/>
              <w:marRight w:val="0"/>
              <w:marTop w:val="0"/>
              <w:marBottom w:val="0"/>
              <w:divBdr>
                <w:top w:val="none" w:sz="0" w:space="0" w:color="auto"/>
                <w:left w:val="none" w:sz="0" w:space="0" w:color="auto"/>
                <w:bottom w:val="none" w:sz="0" w:space="0" w:color="auto"/>
                <w:right w:val="none" w:sz="0" w:space="0" w:color="auto"/>
              </w:divBdr>
            </w:div>
            <w:div w:id="1514220326">
              <w:marLeft w:val="0"/>
              <w:marRight w:val="0"/>
              <w:marTop w:val="0"/>
              <w:marBottom w:val="0"/>
              <w:divBdr>
                <w:top w:val="none" w:sz="0" w:space="0" w:color="auto"/>
                <w:left w:val="none" w:sz="0" w:space="0" w:color="auto"/>
                <w:bottom w:val="none" w:sz="0" w:space="0" w:color="auto"/>
                <w:right w:val="none" w:sz="0" w:space="0" w:color="auto"/>
              </w:divBdr>
            </w:div>
            <w:div w:id="1610627260">
              <w:marLeft w:val="0"/>
              <w:marRight w:val="0"/>
              <w:marTop w:val="0"/>
              <w:marBottom w:val="0"/>
              <w:divBdr>
                <w:top w:val="none" w:sz="0" w:space="0" w:color="auto"/>
                <w:left w:val="none" w:sz="0" w:space="0" w:color="auto"/>
                <w:bottom w:val="none" w:sz="0" w:space="0" w:color="auto"/>
                <w:right w:val="none" w:sz="0" w:space="0" w:color="auto"/>
              </w:divBdr>
            </w:div>
            <w:div w:id="20202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5049">
      <w:bodyDiv w:val="1"/>
      <w:marLeft w:val="0"/>
      <w:marRight w:val="0"/>
      <w:marTop w:val="0"/>
      <w:marBottom w:val="0"/>
      <w:divBdr>
        <w:top w:val="none" w:sz="0" w:space="0" w:color="auto"/>
        <w:left w:val="none" w:sz="0" w:space="0" w:color="auto"/>
        <w:bottom w:val="none" w:sz="0" w:space="0" w:color="auto"/>
        <w:right w:val="none" w:sz="0" w:space="0" w:color="auto"/>
      </w:divBdr>
    </w:div>
    <w:div w:id="104732839">
      <w:bodyDiv w:val="1"/>
      <w:marLeft w:val="0"/>
      <w:marRight w:val="0"/>
      <w:marTop w:val="0"/>
      <w:marBottom w:val="0"/>
      <w:divBdr>
        <w:top w:val="none" w:sz="0" w:space="0" w:color="auto"/>
        <w:left w:val="none" w:sz="0" w:space="0" w:color="auto"/>
        <w:bottom w:val="none" w:sz="0" w:space="0" w:color="auto"/>
        <w:right w:val="none" w:sz="0" w:space="0" w:color="auto"/>
      </w:divBdr>
    </w:div>
    <w:div w:id="109977113">
      <w:bodyDiv w:val="1"/>
      <w:marLeft w:val="0"/>
      <w:marRight w:val="0"/>
      <w:marTop w:val="0"/>
      <w:marBottom w:val="0"/>
      <w:divBdr>
        <w:top w:val="none" w:sz="0" w:space="0" w:color="auto"/>
        <w:left w:val="none" w:sz="0" w:space="0" w:color="auto"/>
        <w:bottom w:val="none" w:sz="0" w:space="0" w:color="auto"/>
        <w:right w:val="none" w:sz="0" w:space="0" w:color="auto"/>
      </w:divBdr>
      <w:divsChild>
        <w:div w:id="823007591">
          <w:marLeft w:val="0"/>
          <w:marRight w:val="0"/>
          <w:marTop w:val="0"/>
          <w:marBottom w:val="0"/>
          <w:divBdr>
            <w:top w:val="none" w:sz="0" w:space="0" w:color="auto"/>
            <w:left w:val="none" w:sz="0" w:space="0" w:color="auto"/>
            <w:bottom w:val="none" w:sz="0" w:space="0" w:color="auto"/>
            <w:right w:val="none" w:sz="0" w:space="0" w:color="auto"/>
          </w:divBdr>
        </w:div>
      </w:divsChild>
    </w:div>
    <w:div w:id="110781325">
      <w:bodyDiv w:val="1"/>
      <w:marLeft w:val="0"/>
      <w:marRight w:val="0"/>
      <w:marTop w:val="0"/>
      <w:marBottom w:val="0"/>
      <w:divBdr>
        <w:top w:val="none" w:sz="0" w:space="0" w:color="auto"/>
        <w:left w:val="none" w:sz="0" w:space="0" w:color="auto"/>
        <w:bottom w:val="none" w:sz="0" w:space="0" w:color="auto"/>
        <w:right w:val="none" w:sz="0" w:space="0" w:color="auto"/>
      </w:divBdr>
    </w:div>
    <w:div w:id="128481909">
      <w:bodyDiv w:val="1"/>
      <w:marLeft w:val="0"/>
      <w:marRight w:val="0"/>
      <w:marTop w:val="0"/>
      <w:marBottom w:val="0"/>
      <w:divBdr>
        <w:top w:val="none" w:sz="0" w:space="0" w:color="auto"/>
        <w:left w:val="none" w:sz="0" w:space="0" w:color="auto"/>
        <w:bottom w:val="none" w:sz="0" w:space="0" w:color="auto"/>
        <w:right w:val="none" w:sz="0" w:space="0" w:color="auto"/>
      </w:divBdr>
      <w:divsChild>
        <w:div w:id="39014065">
          <w:marLeft w:val="0"/>
          <w:marRight w:val="0"/>
          <w:marTop w:val="0"/>
          <w:marBottom w:val="0"/>
          <w:divBdr>
            <w:top w:val="none" w:sz="0" w:space="0" w:color="3D3D3D"/>
            <w:left w:val="none" w:sz="0" w:space="0" w:color="3D3D3D"/>
            <w:bottom w:val="none" w:sz="0" w:space="0" w:color="3D3D3D"/>
            <w:right w:val="none" w:sz="0" w:space="0" w:color="3D3D3D"/>
          </w:divBdr>
          <w:divsChild>
            <w:div w:id="27341109">
              <w:marLeft w:val="0"/>
              <w:marRight w:val="0"/>
              <w:marTop w:val="240"/>
              <w:marBottom w:val="0"/>
              <w:divBdr>
                <w:top w:val="none" w:sz="0" w:space="0" w:color="3D3D3D"/>
                <w:left w:val="none" w:sz="0" w:space="0" w:color="3D3D3D"/>
                <w:bottom w:val="none" w:sz="0" w:space="0" w:color="3D3D3D"/>
                <w:right w:val="none" w:sz="0" w:space="0" w:color="3D3D3D"/>
              </w:divBdr>
              <w:divsChild>
                <w:div w:id="1841038209">
                  <w:marLeft w:val="0"/>
                  <w:marRight w:val="0"/>
                  <w:marTop w:val="0"/>
                  <w:marBottom w:val="0"/>
                  <w:divBdr>
                    <w:top w:val="none" w:sz="0" w:space="0" w:color="3D3D3D"/>
                    <w:left w:val="none" w:sz="0" w:space="0" w:color="3D3D3D"/>
                    <w:bottom w:val="none" w:sz="0" w:space="0" w:color="3D3D3D"/>
                    <w:right w:val="none" w:sz="0" w:space="0" w:color="3D3D3D"/>
                  </w:divBdr>
                </w:div>
              </w:divsChild>
            </w:div>
            <w:div w:id="798960282">
              <w:marLeft w:val="0"/>
              <w:marRight w:val="0"/>
              <w:marTop w:val="0"/>
              <w:marBottom w:val="0"/>
              <w:divBdr>
                <w:top w:val="none" w:sz="0" w:space="0" w:color="3D3D3D"/>
                <w:left w:val="none" w:sz="0" w:space="0" w:color="3D3D3D"/>
                <w:bottom w:val="none" w:sz="0" w:space="0" w:color="3D3D3D"/>
                <w:right w:val="none" w:sz="0" w:space="0" w:color="3D3D3D"/>
              </w:divBdr>
              <w:divsChild>
                <w:div w:id="1718310822">
                  <w:marLeft w:val="0"/>
                  <w:marRight w:val="0"/>
                  <w:marTop w:val="0"/>
                  <w:marBottom w:val="0"/>
                  <w:divBdr>
                    <w:top w:val="none" w:sz="0" w:space="0" w:color="3D3D3D"/>
                    <w:left w:val="none" w:sz="0" w:space="0" w:color="3D3D3D"/>
                    <w:bottom w:val="none" w:sz="0" w:space="0" w:color="3D3D3D"/>
                    <w:right w:val="none" w:sz="0" w:space="0" w:color="3D3D3D"/>
                  </w:divBdr>
                </w:div>
              </w:divsChild>
            </w:div>
            <w:div w:id="1514144361">
              <w:marLeft w:val="0"/>
              <w:marRight w:val="0"/>
              <w:marTop w:val="0"/>
              <w:marBottom w:val="0"/>
              <w:divBdr>
                <w:top w:val="none" w:sz="0" w:space="0" w:color="3D3D3D"/>
                <w:left w:val="none" w:sz="0" w:space="0" w:color="3D3D3D"/>
                <w:bottom w:val="none" w:sz="0" w:space="0" w:color="3D3D3D"/>
                <w:right w:val="none" w:sz="0" w:space="0" w:color="3D3D3D"/>
              </w:divBdr>
            </w:div>
          </w:divsChild>
        </w:div>
      </w:divsChild>
    </w:div>
    <w:div w:id="148256205">
      <w:bodyDiv w:val="1"/>
      <w:marLeft w:val="0"/>
      <w:marRight w:val="0"/>
      <w:marTop w:val="0"/>
      <w:marBottom w:val="0"/>
      <w:divBdr>
        <w:top w:val="none" w:sz="0" w:space="0" w:color="auto"/>
        <w:left w:val="none" w:sz="0" w:space="0" w:color="auto"/>
        <w:bottom w:val="none" w:sz="0" w:space="0" w:color="auto"/>
        <w:right w:val="none" w:sz="0" w:space="0" w:color="auto"/>
      </w:divBdr>
      <w:divsChild>
        <w:div w:id="180629814">
          <w:marLeft w:val="0"/>
          <w:marRight w:val="0"/>
          <w:marTop w:val="0"/>
          <w:marBottom w:val="0"/>
          <w:divBdr>
            <w:top w:val="none" w:sz="0" w:space="0" w:color="auto"/>
            <w:left w:val="none" w:sz="0" w:space="0" w:color="auto"/>
            <w:bottom w:val="none" w:sz="0" w:space="0" w:color="auto"/>
            <w:right w:val="none" w:sz="0" w:space="0" w:color="auto"/>
          </w:divBdr>
        </w:div>
      </w:divsChild>
    </w:div>
    <w:div w:id="152260247">
      <w:bodyDiv w:val="1"/>
      <w:marLeft w:val="0"/>
      <w:marRight w:val="0"/>
      <w:marTop w:val="0"/>
      <w:marBottom w:val="0"/>
      <w:divBdr>
        <w:top w:val="none" w:sz="0" w:space="0" w:color="auto"/>
        <w:left w:val="none" w:sz="0" w:space="0" w:color="auto"/>
        <w:bottom w:val="none" w:sz="0" w:space="0" w:color="auto"/>
        <w:right w:val="none" w:sz="0" w:space="0" w:color="auto"/>
      </w:divBdr>
      <w:divsChild>
        <w:div w:id="1220674287">
          <w:marLeft w:val="0"/>
          <w:marRight w:val="0"/>
          <w:marTop w:val="0"/>
          <w:marBottom w:val="0"/>
          <w:divBdr>
            <w:top w:val="none" w:sz="0" w:space="0" w:color="auto"/>
            <w:left w:val="none" w:sz="0" w:space="0" w:color="auto"/>
            <w:bottom w:val="none" w:sz="0" w:space="0" w:color="auto"/>
            <w:right w:val="none" w:sz="0" w:space="0" w:color="auto"/>
          </w:divBdr>
          <w:divsChild>
            <w:div w:id="1910119071">
              <w:marLeft w:val="0"/>
              <w:marRight w:val="0"/>
              <w:marTop w:val="0"/>
              <w:marBottom w:val="0"/>
              <w:divBdr>
                <w:top w:val="none" w:sz="0" w:space="0" w:color="auto"/>
                <w:left w:val="none" w:sz="0" w:space="0" w:color="auto"/>
                <w:bottom w:val="none" w:sz="0" w:space="0" w:color="auto"/>
                <w:right w:val="none" w:sz="0" w:space="0" w:color="auto"/>
              </w:divBdr>
              <w:divsChild>
                <w:div w:id="98839398">
                  <w:marLeft w:val="0"/>
                  <w:marRight w:val="0"/>
                  <w:marTop w:val="0"/>
                  <w:marBottom w:val="0"/>
                  <w:divBdr>
                    <w:top w:val="none" w:sz="0" w:space="0" w:color="auto"/>
                    <w:left w:val="none" w:sz="0" w:space="0" w:color="auto"/>
                    <w:bottom w:val="none" w:sz="0" w:space="0" w:color="auto"/>
                    <w:right w:val="none" w:sz="0" w:space="0" w:color="auto"/>
                  </w:divBdr>
                  <w:divsChild>
                    <w:div w:id="182153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3300">
      <w:bodyDiv w:val="1"/>
      <w:marLeft w:val="0"/>
      <w:marRight w:val="0"/>
      <w:marTop w:val="0"/>
      <w:marBottom w:val="0"/>
      <w:divBdr>
        <w:top w:val="none" w:sz="0" w:space="0" w:color="auto"/>
        <w:left w:val="none" w:sz="0" w:space="0" w:color="auto"/>
        <w:bottom w:val="none" w:sz="0" w:space="0" w:color="auto"/>
        <w:right w:val="none" w:sz="0" w:space="0" w:color="auto"/>
      </w:divBdr>
    </w:div>
    <w:div w:id="166675117">
      <w:bodyDiv w:val="1"/>
      <w:marLeft w:val="0"/>
      <w:marRight w:val="0"/>
      <w:marTop w:val="0"/>
      <w:marBottom w:val="0"/>
      <w:divBdr>
        <w:top w:val="none" w:sz="0" w:space="0" w:color="auto"/>
        <w:left w:val="none" w:sz="0" w:space="0" w:color="auto"/>
        <w:bottom w:val="none" w:sz="0" w:space="0" w:color="auto"/>
        <w:right w:val="none" w:sz="0" w:space="0" w:color="auto"/>
      </w:divBdr>
    </w:div>
    <w:div w:id="172497992">
      <w:bodyDiv w:val="1"/>
      <w:marLeft w:val="0"/>
      <w:marRight w:val="0"/>
      <w:marTop w:val="0"/>
      <w:marBottom w:val="0"/>
      <w:divBdr>
        <w:top w:val="none" w:sz="0" w:space="0" w:color="auto"/>
        <w:left w:val="none" w:sz="0" w:space="0" w:color="auto"/>
        <w:bottom w:val="none" w:sz="0" w:space="0" w:color="auto"/>
        <w:right w:val="none" w:sz="0" w:space="0" w:color="auto"/>
      </w:divBdr>
      <w:divsChild>
        <w:div w:id="715735949">
          <w:marLeft w:val="0"/>
          <w:marRight w:val="0"/>
          <w:marTop w:val="0"/>
          <w:marBottom w:val="0"/>
          <w:divBdr>
            <w:top w:val="none" w:sz="0" w:space="0" w:color="auto"/>
            <w:left w:val="none" w:sz="0" w:space="0" w:color="auto"/>
            <w:bottom w:val="none" w:sz="0" w:space="0" w:color="auto"/>
            <w:right w:val="none" w:sz="0" w:space="0" w:color="auto"/>
          </w:divBdr>
        </w:div>
      </w:divsChild>
    </w:div>
    <w:div w:id="197815257">
      <w:bodyDiv w:val="1"/>
      <w:marLeft w:val="0"/>
      <w:marRight w:val="0"/>
      <w:marTop w:val="0"/>
      <w:marBottom w:val="0"/>
      <w:divBdr>
        <w:top w:val="none" w:sz="0" w:space="0" w:color="auto"/>
        <w:left w:val="none" w:sz="0" w:space="0" w:color="auto"/>
        <w:bottom w:val="none" w:sz="0" w:space="0" w:color="auto"/>
        <w:right w:val="none" w:sz="0" w:space="0" w:color="auto"/>
      </w:divBdr>
      <w:divsChild>
        <w:div w:id="62678624">
          <w:marLeft w:val="0"/>
          <w:marRight w:val="0"/>
          <w:marTop w:val="0"/>
          <w:marBottom w:val="0"/>
          <w:divBdr>
            <w:top w:val="single" w:sz="2" w:space="0" w:color="000000"/>
            <w:left w:val="single" w:sz="2" w:space="0" w:color="000000"/>
            <w:bottom w:val="single" w:sz="2" w:space="0" w:color="000000"/>
            <w:right w:val="single" w:sz="2" w:space="0" w:color="000000"/>
          </w:divBdr>
          <w:divsChild>
            <w:div w:id="20790116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2095530">
          <w:marLeft w:val="0"/>
          <w:marRight w:val="0"/>
          <w:marTop w:val="0"/>
          <w:marBottom w:val="30"/>
          <w:divBdr>
            <w:top w:val="single" w:sz="2" w:space="0" w:color="000000"/>
            <w:left w:val="single" w:sz="2" w:space="0" w:color="000000"/>
            <w:bottom w:val="single" w:sz="2" w:space="0" w:color="000000"/>
            <w:right w:val="single" w:sz="2" w:space="0" w:color="000000"/>
          </w:divBdr>
          <w:divsChild>
            <w:div w:id="1863666250">
              <w:marLeft w:val="0"/>
              <w:marRight w:val="0"/>
              <w:marTop w:val="0"/>
              <w:marBottom w:val="0"/>
              <w:divBdr>
                <w:top w:val="single" w:sz="2" w:space="0" w:color="000000"/>
                <w:left w:val="single" w:sz="2" w:space="0" w:color="000000"/>
                <w:bottom w:val="single" w:sz="2" w:space="0" w:color="000000"/>
                <w:right w:val="single" w:sz="2" w:space="0" w:color="000000"/>
              </w:divBdr>
              <w:divsChild>
                <w:div w:id="894047013">
                  <w:marLeft w:val="0"/>
                  <w:marRight w:val="0"/>
                  <w:marTop w:val="0"/>
                  <w:marBottom w:val="0"/>
                  <w:divBdr>
                    <w:top w:val="single" w:sz="2" w:space="0" w:color="000000"/>
                    <w:left w:val="single" w:sz="2" w:space="0" w:color="000000"/>
                    <w:bottom w:val="single" w:sz="2" w:space="0" w:color="000000"/>
                    <w:right w:val="single" w:sz="2" w:space="0" w:color="000000"/>
                  </w:divBdr>
                  <w:divsChild>
                    <w:div w:id="309285645">
                      <w:marLeft w:val="0"/>
                      <w:marRight w:val="0"/>
                      <w:marTop w:val="0"/>
                      <w:marBottom w:val="0"/>
                      <w:divBdr>
                        <w:top w:val="single" w:sz="2" w:space="0" w:color="000000"/>
                        <w:left w:val="single" w:sz="2" w:space="0" w:color="000000"/>
                        <w:bottom w:val="single" w:sz="2" w:space="0" w:color="000000"/>
                        <w:right w:val="single" w:sz="2" w:space="0" w:color="000000"/>
                      </w:divBdr>
                      <w:divsChild>
                        <w:div w:id="679435551">
                          <w:marLeft w:val="0"/>
                          <w:marRight w:val="0"/>
                          <w:marTop w:val="0"/>
                          <w:marBottom w:val="0"/>
                          <w:divBdr>
                            <w:top w:val="single" w:sz="2" w:space="0" w:color="000000"/>
                            <w:left w:val="single" w:sz="2" w:space="0" w:color="000000"/>
                            <w:bottom w:val="single" w:sz="2" w:space="0" w:color="000000"/>
                            <w:right w:val="single" w:sz="2" w:space="0" w:color="000000"/>
                          </w:divBdr>
                          <w:divsChild>
                            <w:div w:id="1382050045">
                              <w:marLeft w:val="0"/>
                              <w:marRight w:val="0"/>
                              <w:marTop w:val="0"/>
                              <w:marBottom w:val="0"/>
                              <w:divBdr>
                                <w:top w:val="single" w:sz="2" w:space="0" w:color="000000"/>
                                <w:left w:val="single" w:sz="2" w:space="0" w:color="000000"/>
                                <w:bottom w:val="single" w:sz="2" w:space="0" w:color="000000"/>
                                <w:right w:val="single" w:sz="2" w:space="0" w:color="000000"/>
                              </w:divBdr>
                              <w:divsChild>
                                <w:div w:id="1767463531">
                                  <w:marLeft w:val="0"/>
                                  <w:marRight w:val="0"/>
                                  <w:marTop w:val="0"/>
                                  <w:marBottom w:val="0"/>
                                  <w:divBdr>
                                    <w:top w:val="single" w:sz="2" w:space="0" w:color="000000"/>
                                    <w:left w:val="single" w:sz="2" w:space="0" w:color="000000"/>
                                    <w:bottom w:val="single" w:sz="2" w:space="0" w:color="000000"/>
                                    <w:right w:val="single" w:sz="2" w:space="0" w:color="000000"/>
                                  </w:divBdr>
                                  <w:divsChild>
                                    <w:div w:id="1097213554">
                                      <w:marLeft w:val="0"/>
                                      <w:marRight w:val="0"/>
                                      <w:marTop w:val="0"/>
                                      <w:marBottom w:val="0"/>
                                      <w:divBdr>
                                        <w:top w:val="single" w:sz="2" w:space="0" w:color="000000"/>
                                        <w:left w:val="single" w:sz="2" w:space="0" w:color="000000"/>
                                        <w:bottom w:val="single" w:sz="2" w:space="0" w:color="000000"/>
                                        <w:right w:val="single" w:sz="2" w:space="0" w:color="000000"/>
                                      </w:divBdr>
                                      <w:divsChild>
                                        <w:div w:id="3290229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531072168">
                              <w:marLeft w:val="60"/>
                              <w:marRight w:val="0"/>
                              <w:marTop w:val="0"/>
                              <w:marBottom w:val="0"/>
                              <w:divBdr>
                                <w:top w:val="single" w:sz="2" w:space="0" w:color="000000"/>
                                <w:left w:val="single" w:sz="2" w:space="0" w:color="000000"/>
                                <w:bottom w:val="single" w:sz="2" w:space="0" w:color="000000"/>
                                <w:right w:val="single" w:sz="2" w:space="0" w:color="000000"/>
                              </w:divBdr>
                              <w:divsChild>
                                <w:div w:id="461776050">
                                  <w:marLeft w:val="0"/>
                                  <w:marRight w:val="0"/>
                                  <w:marTop w:val="0"/>
                                  <w:marBottom w:val="0"/>
                                  <w:divBdr>
                                    <w:top w:val="single" w:sz="2" w:space="0" w:color="000000"/>
                                    <w:left w:val="single" w:sz="2" w:space="0" w:color="000000"/>
                                    <w:bottom w:val="single" w:sz="2" w:space="0" w:color="000000"/>
                                    <w:right w:val="single" w:sz="2" w:space="0" w:color="000000"/>
                                  </w:divBdr>
                                  <w:divsChild>
                                    <w:div w:id="1399862285">
                                      <w:marLeft w:val="0"/>
                                      <w:marRight w:val="0"/>
                                      <w:marTop w:val="0"/>
                                      <w:marBottom w:val="0"/>
                                      <w:divBdr>
                                        <w:top w:val="single" w:sz="2" w:space="0" w:color="000000"/>
                                        <w:left w:val="single" w:sz="2" w:space="0" w:color="000000"/>
                                        <w:bottom w:val="single" w:sz="2" w:space="0" w:color="000000"/>
                                        <w:right w:val="single" w:sz="2" w:space="0" w:color="000000"/>
                                      </w:divBdr>
                                      <w:divsChild>
                                        <w:div w:id="62856051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43904214">
                                      <w:marLeft w:val="0"/>
                                      <w:marRight w:val="0"/>
                                      <w:marTop w:val="0"/>
                                      <w:marBottom w:val="0"/>
                                      <w:divBdr>
                                        <w:top w:val="single" w:sz="2" w:space="0" w:color="000000"/>
                                        <w:left w:val="single" w:sz="2" w:space="3" w:color="000000"/>
                                        <w:bottom w:val="single" w:sz="2" w:space="0" w:color="000000"/>
                                        <w:right w:val="single" w:sz="2" w:space="3" w:color="000000"/>
                                      </w:divBdr>
                                    </w:div>
                                    <w:div w:id="158322382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99628949">
      <w:bodyDiv w:val="1"/>
      <w:marLeft w:val="0"/>
      <w:marRight w:val="0"/>
      <w:marTop w:val="0"/>
      <w:marBottom w:val="0"/>
      <w:divBdr>
        <w:top w:val="none" w:sz="0" w:space="0" w:color="auto"/>
        <w:left w:val="none" w:sz="0" w:space="0" w:color="auto"/>
        <w:bottom w:val="none" w:sz="0" w:space="0" w:color="auto"/>
        <w:right w:val="none" w:sz="0" w:space="0" w:color="auto"/>
      </w:divBdr>
      <w:divsChild>
        <w:div w:id="672878965">
          <w:marLeft w:val="0"/>
          <w:marRight w:val="0"/>
          <w:marTop w:val="0"/>
          <w:marBottom w:val="0"/>
          <w:divBdr>
            <w:top w:val="none" w:sz="0" w:space="0" w:color="3D3D3D"/>
            <w:left w:val="none" w:sz="0" w:space="0" w:color="3D3D3D"/>
            <w:bottom w:val="none" w:sz="0" w:space="0" w:color="3D3D3D"/>
            <w:right w:val="none" w:sz="0" w:space="0" w:color="3D3D3D"/>
          </w:divBdr>
          <w:divsChild>
            <w:div w:id="888690008">
              <w:marLeft w:val="0"/>
              <w:marRight w:val="0"/>
              <w:marTop w:val="0"/>
              <w:marBottom w:val="0"/>
              <w:divBdr>
                <w:top w:val="none" w:sz="0" w:space="0" w:color="3D3D3D"/>
                <w:left w:val="none" w:sz="0" w:space="0" w:color="3D3D3D"/>
                <w:bottom w:val="none" w:sz="0" w:space="0" w:color="3D3D3D"/>
                <w:right w:val="none" w:sz="0" w:space="0" w:color="3D3D3D"/>
              </w:divBdr>
            </w:div>
          </w:divsChild>
        </w:div>
      </w:divsChild>
    </w:div>
    <w:div w:id="213588455">
      <w:bodyDiv w:val="1"/>
      <w:marLeft w:val="0"/>
      <w:marRight w:val="0"/>
      <w:marTop w:val="0"/>
      <w:marBottom w:val="0"/>
      <w:divBdr>
        <w:top w:val="none" w:sz="0" w:space="0" w:color="auto"/>
        <w:left w:val="none" w:sz="0" w:space="0" w:color="auto"/>
        <w:bottom w:val="none" w:sz="0" w:space="0" w:color="auto"/>
        <w:right w:val="none" w:sz="0" w:space="0" w:color="auto"/>
      </w:divBdr>
    </w:div>
    <w:div w:id="214052351">
      <w:bodyDiv w:val="1"/>
      <w:marLeft w:val="0"/>
      <w:marRight w:val="0"/>
      <w:marTop w:val="0"/>
      <w:marBottom w:val="0"/>
      <w:divBdr>
        <w:top w:val="none" w:sz="0" w:space="0" w:color="auto"/>
        <w:left w:val="none" w:sz="0" w:space="0" w:color="auto"/>
        <w:bottom w:val="none" w:sz="0" w:space="0" w:color="auto"/>
        <w:right w:val="none" w:sz="0" w:space="0" w:color="auto"/>
      </w:divBdr>
    </w:div>
    <w:div w:id="220025076">
      <w:bodyDiv w:val="1"/>
      <w:marLeft w:val="0"/>
      <w:marRight w:val="0"/>
      <w:marTop w:val="0"/>
      <w:marBottom w:val="0"/>
      <w:divBdr>
        <w:top w:val="none" w:sz="0" w:space="0" w:color="auto"/>
        <w:left w:val="none" w:sz="0" w:space="0" w:color="auto"/>
        <w:bottom w:val="none" w:sz="0" w:space="0" w:color="auto"/>
        <w:right w:val="none" w:sz="0" w:space="0" w:color="auto"/>
      </w:divBdr>
      <w:divsChild>
        <w:div w:id="1854800746">
          <w:marLeft w:val="0"/>
          <w:marRight w:val="0"/>
          <w:marTop w:val="0"/>
          <w:marBottom w:val="0"/>
          <w:divBdr>
            <w:top w:val="none" w:sz="0" w:space="0" w:color="auto"/>
            <w:left w:val="none" w:sz="0" w:space="0" w:color="auto"/>
            <w:bottom w:val="none" w:sz="0" w:space="0" w:color="auto"/>
            <w:right w:val="none" w:sz="0" w:space="0" w:color="auto"/>
          </w:divBdr>
          <w:divsChild>
            <w:div w:id="664668010">
              <w:marLeft w:val="0"/>
              <w:marRight w:val="0"/>
              <w:marTop w:val="240"/>
              <w:marBottom w:val="0"/>
              <w:divBdr>
                <w:top w:val="none" w:sz="0" w:space="0" w:color="auto"/>
                <w:left w:val="none" w:sz="0" w:space="0" w:color="auto"/>
                <w:bottom w:val="none" w:sz="0" w:space="0" w:color="auto"/>
                <w:right w:val="none" w:sz="0" w:space="0" w:color="auto"/>
              </w:divBdr>
            </w:div>
            <w:div w:id="191616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4514">
      <w:bodyDiv w:val="1"/>
      <w:marLeft w:val="0"/>
      <w:marRight w:val="0"/>
      <w:marTop w:val="0"/>
      <w:marBottom w:val="0"/>
      <w:divBdr>
        <w:top w:val="none" w:sz="0" w:space="0" w:color="auto"/>
        <w:left w:val="none" w:sz="0" w:space="0" w:color="auto"/>
        <w:bottom w:val="none" w:sz="0" w:space="0" w:color="auto"/>
        <w:right w:val="none" w:sz="0" w:space="0" w:color="auto"/>
      </w:divBdr>
      <w:divsChild>
        <w:div w:id="914051491">
          <w:marLeft w:val="0"/>
          <w:marRight w:val="0"/>
          <w:marTop w:val="0"/>
          <w:marBottom w:val="0"/>
          <w:divBdr>
            <w:top w:val="none" w:sz="0" w:space="0" w:color="auto"/>
            <w:left w:val="none" w:sz="0" w:space="0" w:color="auto"/>
            <w:bottom w:val="none" w:sz="0" w:space="0" w:color="auto"/>
            <w:right w:val="none" w:sz="0" w:space="0" w:color="auto"/>
          </w:divBdr>
          <w:divsChild>
            <w:div w:id="1665011251">
              <w:marLeft w:val="0"/>
              <w:marRight w:val="0"/>
              <w:marTop w:val="0"/>
              <w:marBottom w:val="0"/>
              <w:divBdr>
                <w:top w:val="none" w:sz="0" w:space="0" w:color="auto"/>
                <w:left w:val="none" w:sz="0" w:space="0" w:color="auto"/>
                <w:bottom w:val="none" w:sz="0" w:space="0" w:color="auto"/>
                <w:right w:val="none" w:sz="0" w:space="0" w:color="auto"/>
              </w:divBdr>
              <w:divsChild>
                <w:div w:id="121335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294484">
      <w:bodyDiv w:val="1"/>
      <w:marLeft w:val="0"/>
      <w:marRight w:val="0"/>
      <w:marTop w:val="0"/>
      <w:marBottom w:val="0"/>
      <w:divBdr>
        <w:top w:val="none" w:sz="0" w:space="0" w:color="auto"/>
        <w:left w:val="none" w:sz="0" w:space="0" w:color="auto"/>
        <w:bottom w:val="none" w:sz="0" w:space="0" w:color="auto"/>
        <w:right w:val="none" w:sz="0" w:space="0" w:color="auto"/>
      </w:divBdr>
    </w:div>
    <w:div w:id="223876402">
      <w:bodyDiv w:val="1"/>
      <w:marLeft w:val="0"/>
      <w:marRight w:val="0"/>
      <w:marTop w:val="0"/>
      <w:marBottom w:val="0"/>
      <w:divBdr>
        <w:top w:val="none" w:sz="0" w:space="0" w:color="auto"/>
        <w:left w:val="none" w:sz="0" w:space="0" w:color="auto"/>
        <w:bottom w:val="none" w:sz="0" w:space="0" w:color="auto"/>
        <w:right w:val="none" w:sz="0" w:space="0" w:color="auto"/>
      </w:divBdr>
      <w:divsChild>
        <w:div w:id="1759906657">
          <w:marLeft w:val="0"/>
          <w:marRight w:val="0"/>
          <w:marTop w:val="0"/>
          <w:marBottom w:val="0"/>
          <w:divBdr>
            <w:top w:val="none" w:sz="0" w:space="0" w:color="auto"/>
            <w:left w:val="none" w:sz="0" w:space="0" w:color="auto"/>
            <w:bottom w:val="none" w:sz="0" w:space="0" w:color="auto"/>
            <w:right w:val="none" w:sz="0" w:space="0" w:color="auto"/>
          </w:divBdr>
          <w:divsChild>
            <w:div w:id="413012789">
              <w:marLeft w:val="0"/>
              <w:marRight w:val="0"/>
              <w:marTop w:val="0"/>
              <w:marBottom w:val="0"/>
              <w:divBdr>
                <w:top w:val="none" w:sz="0" w:space="0" w:color="auto"/>
                <w:left w:val="none" w:sz="0" w:space="0" w:color="auto"/>
                <w:bottom w:val="none" w:sz="0" w:space="0" w:color="auto"/>
                <w:right w:val="none" w:sz="0" w:space="0" w:color="auto"/>
              </w:divBdr>
            </w:div>
            <w:div w:id="668296078">
              <w:marLeft w:val="0"/>
              <w:marRight w:val="0"/>
              <w:marTop w:val="0"/>
              <w:marBottom w:val="0"/>
              <w:divBdr>
                <w:top w:val="none" w:sz="0" w:space="0" w:color="auto"/>
                <w:left w:val="none" w:sz="0" w:space="0" w:color="auto"/>
                <w:bottom w:val="none" w:sz="0" w:space="0" w:color="auto"/>
                <w:right w:val="none" w:sz="0" w:space="0" w:color="auto"/>
              </w:divBdr>
            </w:div>
            <w:div w:id="1182352908">
              <w:marLeft w:val="0"/>
              <w:marRight w:val="0"/>
              <w:marTop w:val="0"/>
              <w:marBottom w:val="0"/>
              <w:divBdr>
                <w:top w:val="none" w:sz="0" w:space="0" w:color="auto"/>
                <w:left w:val="none" w:sz="0" w:space="0" w:color="auto"/>
                <w:bottom w:val="none" w:sz="0" w:space="0" w:color="auto"/>
                <w:right w:val="none" w:sz="0" w:space="0" w:color="auto"/>
              </w:divBdr>
            </w:div>
            <w:div w:id="1353727329">
              <w:marLeft w:val="0"/>
              <w:marRight w:val="0"/>
              <w:marTop w:val="0"/>
              <w:marBottom w:val="0"/>
              <w:divBdr>
                <w:top w:val="none" w:sz="0" w:space="0" w:color="auto"/>
                <w:left w:val="none" w:sz="0" w:space="0" w:color="auto"/>
                <w:bottom w:val="none" w:sz="0" w:space="0" w:color="auto"/>
                <w:right w:val="none" w:sz="0" w:space="0" w:color="auto"/>
              </w:divBdr>
            </w:div>
            <w:div w:id="1601524407">
              <w:marLeft w:val="0"/>
              <w:marRight w:val="0"/>
              <w:marTop w:val="0"/>
              <w:marBottom w:val="0"/>
              <w:divBdr>
                <w:top w:val="none" w:sz="0" w:space="0" w:color="auto"/>
                <w:left w:val="none" w:sz="0" w:space="0" w:color="auto"/>
                <w:bottom w:val="none" w:sz="0" w:space="0" w:color="auto"/>
                <w:right w:val="none" w:sz="0" w:space="0" w:color="auto"/>
              </w:divBdr>
            </w:div>
            <w:div w:id="1630549465">
              <w:marLeft w:val="0"/>
              <w:marRight w:val="0"/>
              <w:marTop w:val="0"/>
              <w:marBottom w:val="0"/>
              <w:divBdr>
                <w:top w:val="none" w:sz="0" w:space="0" w:color="auto"/>
                <w:left w:val="none" w:sz="0" w:space="0" w:color="auto"/>
                <w:bottom w:val="none" w:sz="0" w:space="0" w:color="auto"/>
                <w:right w:val="none" w:sz="0" w:space="0" w:color="auto"/>
              </w:divBdr>
            </w:div>
            <w:div w:id="1689478839">
              <w:marLeft w:val="0"/>
              <w:marRight w:val="0"/>
              <w:marTop w:val="0"/>
              <w:marBottom w:val="0"/>
              <w:divBdr>
                <w:top w:val="none" w:sz="0" w:space="0" w:color="auto"/>
                <w:left w:val="none" w:sz="0" w:space="0" w:color="auto"/>
                <w:bottom w:val="none" w:sz="0" w:space="0" w:color="auto"/>
                <w:right w:val="none" w:sz="0" w:space="0" w:color="auto"/>
              </w:divBdr>
            </w:div>
            <w:div w:id="1786315382">
              <w:marLeft w:val="0"/>
              <w:marRight w:val="0"/>
              <w:marTop w:val="0"/>
              <w:marBottom w:val="0"/>
              <w:divBdr>
                <w:top w:val="none" w:sz="0" w:space="0" w:color="auto"/>
                <w:left w:val="none" w:sz="0" w:space="0" w:color="auto"/>
                <w:bottom w:val="none" w:sz="0" w:space="0" w:color="auto"/>
                <w:right w:val="none" w:sz="0" w:space="0" w:color="auto"/>
              </w:divBdr>
            </w:div>
            <w:div w:id="1916013391">
              <w:marLeft w:val="0"/>
              <w:marRight w:val="0"/>
              <w:marTop w:val="0"/>
              <w:marBottom w:val="0"/>
              <w:divBdr>
                <w:top w:val="none" w:sz="0" w:space="0" w:color="auto"/>
                <w:left w:val="none" w:sz="0" w:space="0" w:color="auto"/>
                <w:bottom w:val="none" w:sz="0" w:space="0" w:color="auto"/>
                <w:right w:val="none" w:sz="0" w:space="0" w:color="auto"/>
              </w:divBdr>
            </w:div>
            <w:div w:id="19434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93513">
      <w:bodyDiv w:val="1"/>
      <w:marLeft w:val="0"/>
      <w:marRight w:val="0"/>
      <w:marTop w:val="0"/>
      <w:marBottom w:val="0"/>
      <w:divBdr>
        <w:top w:val="none" w:sz="0" w:space="0" w:color="auto"/>
        <w:left w:val="none" w:sz="0" w:space="0" w:color="auto"/>
        <w:bottom w:val="none" w:sz="0" w:space="0" w:color="auto"/>
        <w:right w:val="none" w:sz="0" w:space="0" w:color="auto"/>
      </w:divBdr>
    </w:div>
    <w:div w:id="238440281">
      <w:bodyDiv w:val="1"/>
      <w:marLeft w:val="0"/>
      <w:marRight w:val="0"/>
      <w:marTop w:val="0"/>
      <w:marBottom w:val="0"/>
      <w:divBdr>
        <w:top w:val="none" w:sz="0" w:space="0" w:color="auto"/>
        <w:left w:val="none" w:sz="0" w:space="0" w:color="auto"/>
        <w:bottom w:val="none" w:sz="0" w:space="0" w:color="auto"/>
        <w:right w:val="none" w:sz="0" w:space="0" w:color="auto"/>
      </w:divBdr>
      <w:divsChild>
        <w:div w:id="592055207">
          <w:marLeft w:val="0"/>
          <w:marRight w:val="0"/>
          <w:marTop w:val="240"/>
          <w:marBottom w:val="0"/>
          <w:divBdr>
            <w:top w:val="none" w:sz="0" w:space="0" w:color="auto"/>
            <w:left w:val="none" w:sz="0" w:space="0" w:color="auto"/>
            <w:bottom w:val="none" w:sz="0" w:space="0" w:color="auto"/>
            <w:right w:val="none" w:sz="0" w:space="0" w:color="auto"/>
          </w:divBdr>
          <w:divsChild>
            <w:div w:id="206498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24536">
      <w:bodyDiv w:val="1"/>
      <w:marLeft w:val="0"/>
      <w:marRight w:val="0"/>
      <w:marTop w:val="0"/>
      <w:marBottom w:val="0"/>
      <w:divBdr>
        <w:top w:val="none" w:sz="0" w:space="0" w:color="auto"/>
        <w:left w:val="none" w:sz="0" w:space="0" w:color="auto"/>
        <w:bottom w:val="none" w:sz="0" w:space="0" w:color="auto"/>
        <w:right w:val="none" w:sz="0" w:space="0" w:color="auto"/>
      </w:divBdr>
    </w:div>
    <w:div w:id="256523616">
      <w:bodyDiv w:val="1"/>
      <w:marLeft w:val="0"/>
      <w:marRight w:val="0"/>
      <w:marTop w:val="0"/>
      <w:marBottom w:val="0"/>
      <w:divBdr>
        <w:top w:val="none" w:sz="0" w:space="0" w:color="auto"/>
        <w:left w:val="none" w:sz="0" w:space="0" w:color="auto"/>
        <w:bottom w:val="none" w:sz="0" w:space="0" w:color="auto"/>
        <w:right w:val="none" w:sz="0" w:space="0" w:color="auto"/>
      </w:divBdr>
      <w:divsChild>
        <w:div w:id="1119106729">
          <w:marLeft w:val="0"/>
          <w:marRight w:val="0"/>
          <w:marTop w:val="0"/>
          <w:marBottom w:val="0"/>
          <w:divBdr>
            <w:top w:val="none" w:sz="0" w:space="0" w:color="auto"/>
            <w:left w:val="none" w:sz="0" w:space="0" w:color="auto"/>
            <w:bottom w:val="none" w:sz="0" w:space="0" w:color="auto"/>
            <w:right w:val="none" w:sz="0" w:space="0" w:color="auto"/>
          </w:divBdr>
          <w:divsChild>
            <w:div w:id="496116029">
              <w:marLeft w:val="0"/>
              <w:marRight w:val="0"/>
              <w:marTop w:val="0"/>
              <w:marBottom w:val="0"/>
              <w:divBdr>
                <w:top w:val="none" w:sz="0" w:space="0" w:color="auto"/>
                <w:left w:val="none" w:sz="0" w:space="0" w:color="auto"/>
                <w:bottom w:val="none" w:sz="0" w:space="0" w:color="auto"/>
                <w:right w:val="none" w:sz="0" w:space="0" w:color="auto"/>
              </w:divBdr>
            </w:div>
            <w:div w:id="586957633">
              <w:marLeft w:val="0"/>
              <w:marRight w:val="0"/>
              <w:marTop w:val="0"/>
              <w:marBottom w:val="0"/>
              <w:divBdr>
                <w:top w:val="none" w:sz="0" w:space="0" w:color="auto"/>
                <w:left w:val="none" w:sz="0" w:space="0" w:color="auto"/>
                <w:bottom w:val="none" w:sz="0" w:space="0" w:color="auto"/>
                <w:right w:val="none" w:sz="0" w:space="0" w:color="auto"/>
              </w:divBdr>
            </w:div>
            <w:div w:id="682054026">
              <w:marLeft w:val="0"/>
              <w:marRight w:val="0"/>
              <w:marTop w:val="0"/>
              <w:marBottom w:val="0"/>
              <w:divBdr>
                <w:top w:val="none" w:sz="0" w:space="0" w:color="auto"/>
                <w:left w:val="none" w:sz="0" w:space="0" w:color="auto"/>
                <w:bottom w:val="none" w:sz="0" w:space="0" w:color="auto"/>
                <w:right w:val="none" w:sz="0" w:space="0" w:color="auto"/>
              </w:divBdr>
            </w:div>
            <w:div w:id="737167941">
              <w:marLeft w:val="0"/>
              <w:marRight w:val="0"/>
              <w:marTop w:val="0"/>
              <w:marBottom w:val="0"/>
              <w:divBdr>
                <w:top w:val="none" w:sz="0" w:space="0" w:color="auto"/>
                <w:left w:val="none" w:sz="0" w:space="0" w:color="auto"/>
                <w:bottom w:val="none" w:sz="0" w:space="0" w:color="auto"/>
                <w:right w:val="none" w:sz="0" w:space="0" w:color="auto"/>
              </w:divBdr>
            </w:div>
            <w:div w:id="849762257">
              <w:marLeft w:val="0"/>
              <w:marRight w:val="0"/>
              <w:marTop w:val="0"/>
              <w:marBottom w:val="0"/>
              <w:divBdr>
                <w:top w:val="none" w:sz="0" w:space="0" w:color="auto"/>
                <w:left w:val="none" w:sz="0" w:space="0" w:color="auto"/>
                <w:bottom w:val="none" w:sz="0" w:space="0" w:color="auto"/>
                <w:right w:val="none" w:sz="0" w:space="0" w:color="auto"/>
              </w:divBdr>
            </w:div>
            <w:div w:id="1092386556">
              <w:marLeft w:val="0"/>
              <w:marRight w:val="0"/>
              <w:marTop w:val="0"/>
              <w:marBottom w:val="0"/>
              <w:divBdr>
                <w:top w:val="none" w:sz="0" w:space="0" w:color="auto"/>
                <w:left w:val="none" w:sz="0" w:space="0" w:color="auto"/>
                <w:bottom w:val="none" w:sz="0" w:space="0" w:color="auto"/>
                <w:right w:val="none" w:sz="0" w:space="0" w:color="auto"/>
              </w:divBdr>
            </w:div>
            <w:div w:id="1231304790">
              <w:marLeft w:val="0"/>
              <w:marRight w:val="0"/>
              <w:marTop w:val="0"/>
              <w:marBottom w:val="0"/>
              <w:divBdr>
                <w:top w:val="none" w:sz="0" w:space="0" w:color="auto"/>
                <w:left w:val="none" w:sz="0" w:space="0" w:color="auto"/>
                <w:bottom w:val="none" w:sz="0" w:space="0" w:color="auto"/>
                <w:right w:val="none" w:sz="0" w:space="0" w:color="auto"/>
              </w:divBdr>
            </w:div>
            <w:div w:id="1586528043">
              <w:marLeft w:val="0"/>
              <w:marRight w:val="0"/>
              <w:marTop w:val="0"/>
              <w:marBottom w:val="0"/>
              <w:divBdr>
                <w:top w:val="none" w:sz="0" w:space="0" w:color="auto"/>
                <w:left w:val="none" w:sz="0" w:space="0" w:color="auto"/>
                <w:bottom w:val="none" w:sz="0" w:space="0" w:color="auto"/>
                <w:right w:val="none" w:sz="0" w:space="0" w:color="auto"/>
              </w:divBdr>
            </w:div>
            <w:div w:id="1706520816">
              <w:marLeft w:val="0"/>
              <w:marRight w:val="0"/>
              <w:marTop w:val="0"/>
              <w:marBottom w:val="0"/>
              <w:divBdr>
                <w:top w:val="none" w:sz="0" w:space="0" w:color="auto"/>
                <w:left w:val="none" w:sz="0" w:space="0" w:color="auto"/>
                <w:bottom w:val="none" w:sz="0" w:space="0" w:color="auto"/>
                <w:right w:val="none" w:sz="0" w:space="0" w:color="auto"/>
              </w:divBdr>
            </w:div>
            <w:div w:id="189111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7573">
      <w:bodyDiv w:val="1"/>
      <w:marLeft w:val="0"/>
      <w:marRight w:val="0"/>
      <w:marTop w:val="0"/>
      <w:marBottom w:val="0"/>
      <w:divBdr>
        <w:top w:val="none" w:sz="0" w:space="0" w:color="auto"/>
        <w:left w:val="none" w:sz="0" w:space="0" w:color="auto"/>
        <w:bottom w:val="none" w:sz="0" w:space="0" w:color="auto"/>
        <w:right w:val="none" w:sz="0" w:space="0" w:color="auto"/>
      </w:divBdr>
    </w:div>
    <w:div w:id="281543120">
      <w:bodyDiv w:val="1"/>
      <w:marLeft w:val="0"/>
      <w:marRight w:val="0"/>
      <w:marTop w:val="0"/>
      <w:marBottom w:val="0"/>
      <w:divBdr>
        <w:top w:val="none" w:sz="0" w:space="0" w:color="auto"/>
        <w:left w:val="none" w:sz="0" w:space="0" w:color="auto"/>
        <w:bottom w:val="none" w:sz="0" w:space="0" w:color="auto"/>
        <w:right w:val="none" w:sz="0" w:space="0" w:color="auto"/>
      </w:divBdr>
    </w:div>
    <w:div w:id="313416483">
      <w:bodyDiv w:val="1"/>
      <w:marLeft w:val="0"/>
      <w:marRight w:val="0"/>
      <w:marTop w:val="0"/>
      <w:marBottom w:val="0"/>
      <w:divBdr>
        <w:top w:val="none" w:sz="0" w:space="0" w:color="auto"/>
        <w:left w:val="none" w:sz="0" w:space="0" w:color="auto"/>
        <w:bottom w:val="none" w:sz="0" w:space="0" w:color="auto"/>
        <w:right w:val="none" w:sz="0" w:space="0" w:color="auto"/>
      </w:divBdr>
    </w:div>
    <w:div w:id="321083477">
      <w:bodyDiv w:val="1"/>
      <w:marLeft w:val="0"/>
      <w:marRight w:val="0"/>
      <w:marTop w:val="0"/>
      <w:marBottom w:val="0"/>
      <w:divBdr>
        <w:top w:val="none" w:sz="0" w:space="0" w:color="auto"/>
        <w:left w:val="none" w:sz="0" w:space="0" w:color="auto"/>
        <w:bottom w:val="none" w:sz="0" w:space="0" w:color="auto"/>
        <w:right w:val="none" w:sz="0" w:space="0" w:color="auto"/>
      </w:divBdr>
    </w:div>
    <w:div w:id="327364818">
      <w:bodyDiv w:val="1"/>
      <w:marLeft w:val="0"/>
      <w:marRight w:val="0"/>
      <w:marTop w:val="0"/>
      <w:marBottom w:val="0"/>
      <w:divBdr>
        <w:top w:val="none" w:sz="0" w:space="0" w:color="auto"/>
        <w:left w:val="none" w:sz="0" w:space="0" w:color="auto"/>
        <w:bottom w:val="none" w:sz="0" w:space="0" w:color="auto"/>
        <w:right w:val="none" w:sz="0" w:space="0" w:color="auto"/>
      </w:divBdr>
    </w:div>
    <w:div w:id="348526627">
      <w:bodyDiv w:val="1"/>
      <w:marLeft w:val="0"/>
      <w:marRight w:val="0"/>
      <w:marTop w:val="0"/>
      <w:marBottom w:val="0"/>
      <w:divBdr>
        <w:top w:val="none" w:sz="0" w:space="0" w:color="auto"/>
        <w:left w:val="none" w:sz="0" w:space="0" w:color="auto"/>
        <w:bottom w:val="none" w:sz="0" w:space="0" w:color="auto"/>
        <w:right w:val="none" w:sz="0" w:space="0" w:color="auto"/>
      </w:divBdr>
    </w:div>
    <w:div w:id="349765698">
      <w:bodyDiv w:val="1"/>
      <w:marLeft w:val="0"/>
      <w:marRight w:val="0"/>
      <w:marTop w:val="0"/>
      <w:marBottom w:val="0"/>
      <w:divBdr>
        <w:top w:val="none" w:sz="0" w:space="0" w:color="auto"/>
        <w:left w:val="none" w:sz="0" w:space="0" w:color="auto"/>
        <w:bottom w:val="none" w:sz="0" w:space="0" w:color="auto"/>
        <w:right w:val="none" w:sz="0" w:space="0" w:color="auto"/>
      </w:divBdr>
    </w:div>
    <w:div w:id="350885414">
      <w:bodyDiv w:val="1"/>
      <w:marLeft w:val="0"/>
      <w:marRight w:val="0"/>
      <w:marTop w:val="0"/>
      <w:marBottom w:val="0"/>
      <w:divBdr>
        <w:top w:val="none" w:sz="0" w:space="0" w:color="auto"/>
        <w:left w:val="none" w:sz="0" w:space="0" w:color="auto"/>
        <w:bottom w:val="none" w:sz="0" w:space="0" w:color="auto"/>
        <w:right w:val="none" w:sz="0" w:space="0" w:color="auto"/>
      </w:divBdr>
    </w:div>
    <w:div w:id="352465576">
      <w:bodyDiv w:val="1"/>
      <w:marLeft w:val="0"/>
      <w:marRight w:val="0"/>
      <w:marTop w:val="0"/>
      <w:marBottom w:val="0"/>
      <w:divBdr>
        <w:top w:val="none" w:sz="0" w:space="0" w:color="auto"/>
        <w:left w:val="none" w:sz="0" w:space="0" w:color="auto"/>
        <w:bottom w:val="none" w:sz="0" w:space="0" w:color="auto"/>
        <w:right w:val="none" w:sz="0" w:space="0" w:color="auto"/>
      </w:divBdr>
    </w:div>
    <w:div w:id="360204588">
      <w:bodyDiv w:val="1"/>
      <w:marLeft w:val="0"/>
      <w:marRight w:val="0"/>
      <w:marTop w:val="0"/>
      <w:marBottom w:val="0"/>
      <w:divBdr>
        <w:top w:val="none" w:sz="0" w:space="0" w:color="auto"/>
        <w:left w:val="none" w:sz="0" w:space="0" w:color="auto"/>
        <w:bottom w:val="none" w:sz="0" w:space="0" w:color="auto"/>
        <w:right w:val="none" w:sz="0" w:space="0" w:color="auto"/>
      </w:divBdr>
      <w:divsChild>
        <w:div w:id="235823771">
          <w:marLeft w:val="0"/>
          <w:marRight w:val="0"/>
          <w:marTop w:val="0"/>
          <w:marBottom w:val="30"/>
          <w:divBdr>
            <w:top w:val="single" w:sz="2" w:space="0" w:color="000000"/>
            <w:left w:val="single" w:sz="2" w:space="0" w:color="000000"/>
            <w:bottom w:val="single" w:sz="2" w:space="0" w:color="000000"/>
            <w:right w:val="single" w:sz="2" w:space="0" w:color="000000"/>
          </w:divBdr>
          <w:divsChild>
            <w:div w:id="214201286">
              <w:marLeft w:val="0"/>
              <w:marRight w:val="0"/>
              <w:marTop w:val="0"/>
              <w:marBottom w:val="0"/>
              <w:divBdr>
                <w:top w:val="single" w:sz="2" w:space="0" w:color="000000"/>
                <w:left w:val="single" w:sz="2" w:space="0" w:color="000000"/>
                <w:bottom w:val="single" w:sz="2" w:space="0" w:color="000000"/>
                <w:right w:val="single" w:sz="2" w:space="0" w:color="000000"/>
              </w:divBdr>
              <w:divsChild>
                <w:div w:id="1876042865">
                  <w:marLeft w:val="0"/>
                  <w:marRight w:val="0"/>
                  <w:marTop w:val="0"/>
                  <w:marBottom w:val="0"/>
                  <w:divBdr>
                    <w:top w:val="single" w:sz="2" w:space="0" w:color="000000"/>
                    <w:left w:val="single" w:sz="2" w:space="0" w:color="000000"/>
                    <w:bottom w:val="single" w:sz="2" w:space="0" w:color="000000"/>
                    <w:right w:val="single" w:sz="2" w:space="0" w:color="000000"/>
                  </w:divBdr>
                  <w:divsChild>
                    <w:div w:id="92021502">
                      <w:marLeft w:val="0"/>
                      <w:marRight w:val="0"/>
                      <w:marTop w:val="0"/>
                      <w:marBottom w:val="0"/>
                      <w:divBdr>
                        <w:top w:val="single" w:sz="2" w:space="0" w:color="000000"/>
                        <w:left w:val="single" w:sz="2" w:space="0" w:color="000000"/>
                        <w:bottom w:val="single" w:sz="2" w:space="0" w:color="000000"/>
                        <w:right w:val="single" w:sz="2" w:space="0" w:color="000000"/>
                      </w:divBdr>
                      <w:divsChild>
                        <w:div w:id="161705815">
                          <w:marLeft w:val="0"/>
                          <w:marRight w:val="0"/>
                          <w:marTop w:val="0"/>
                          <w:marBottom w:val="0"/>
                          <w:divBdr>
                            <w:top w:val="single" w:sz="2" w:space="0" w:color="000000"/>
                            <w:left w:val="single" w:sz="2" w:space="0" w:color="000000"/>
                            <w:bottom w:val="single" w:sz="2" w:space="0" w:color="000000"/>
                            <w:right w:val="single" w:sz="2" w:space="0" w:color="000000"/>
                          </w:divBdr>
                          <w:divsChild>
                            <w:div w:id="150801836">
                              <w:marLeft w:val="60"/>
                              <w:marRight w:val="0"/>
                              <w:marTop w:val="0"/>
                              <w:marBottom w:val="0"/>
                              <w:divBdr>
                                <w:top w:val="single" w:sz="2" w:space="0" w:color="000000"/>
                                <w:left w:val="single" w:sz="2" w:space="0" w:color="000000"/>
                                <w:bottom w:val="single" w:sz="2" w:space="0" w:color="000000"/>
                                <w:right w:val="single" w:sz="2" w:space="0" w:color="000000"/>
                              </w:divBdr>
                              <w:divsChild>
                                <w:div w:id="1827042913">
                                  <w:marLeft w:val="0"/>
                                  <w:marRight w:val="0"/>
                                  <w:marTop w:val="0"/>
                                  <w:marBottom w:val="0"/>
                                  <w:divBdr>
                                    <w:top w:val="single" w:sz="2" w:space="0" w:color="000000"/>
                                    <w:left w:val="single" w:sz="2" w:space="0" w:color="000000"/>
                                    <w:bottom w:val="single" w:sz="2" w:space="0" w:color="000000"/>
                                    <w:right w:val="single" w:sz="2" w:space="0" w:color="000000"/>
                                  </w:divBdr>
                                  <w:divsChild>
                                    <w:div w:id="548612812">
                                      <w:marLeft w:val="0"/>
                                      <w:marRight w:val="0"/>
                                      <w:marTop w:val="0"/>
                                      <w:marBottom w:val="0"/>
                                      <w:divBdr>
                                        <w:top w:val="single" w:sz="2" w:space="0" w:color="000000"/>
                                        <w:left w:val="single" w:sz="2" w:space="0" w:color="000000"/>
                                        <w:bottom w:val="single" w:sz="2" w:space="0" w:color="000000"/>
                                        <w:right w:val="single" w:sz="2" w:space="0" w:color="000000"/>
                                      </w:divBdr>
                                    </w:div>
                                    <w:div w:id="1195311935">
                                      <w:marLeft w:val="0"/>
                                      <w:marRight w:val="0"/>
                                      <w:marTop w:val="0"/>
                                      <w:marBottom w:val="0"/>
                                      <w:divBdr>
                                        <w:top w:val="single" w:sz="2" w:space="0" w:color="000000"/>
                                        <w:left w:val="single" w:sz="2" w:space="3" w:color="000000"/>
                                        <w:bottom w:val="single" w:sz="2" w:space="0" w:color="000000"/>
                                        <w:right w:val="single" w:sz="2" w:space="3" w:color="000000"/>
                                      </w:divBdr>
                                    </w:div>
                                    <w:div w:id="1670136301">
                                      <w:marLeft w:val="0"/>
                                      <w:marRight w:val="0"/>
                                      <w:marTop w:val="0"/>
                                      <w:marBottom w:val="0"/>
                                      <w:divBdr>
                                        <w:top w:val="single" w:sz="2" w:space="0" w:color="000000"/>
                                        <w:left w:val="single" w:sz="2" w:space="0" w:color="000000"/>
                                        <w:bottom w:val="single" w:sz="2" w:space="0" w:color="000000"/>
                                        <w:right w:val="single" w:sz="2" w:space="0" w:color="000000"/>
                                      </w:divBdr>
                                      <w:divsChild>
                                        <w:div w:id="4794186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85158335">
                              <w:marLeft w:val="0"/>
                              <w:marRight w:val="0"/>
                              <w:marTop w:val="0"/>
                              <w:marBottom w:val="0"/>
                              <w:divBdr>
                                <w:top w:val="single" w:sz="2" w:space="0" w:color="000000"/>
                                <w:left w:val="single" w:sz="2" w:space="0" w:color="000000"/>
                                <w:bottom w:val="single" w:sz="2" w:space="0" w:color="000000"/>
                                <w:right w:val="single" w:sz="2" w:space="0" w:color="000000"/>
                              </w:divBdr>
                              <w:divsChild>
                                <w:div w:id="274364752">
                                  <w:marLeft w:val="0"/>
                                  <w:marRight w:val="0"/>
                                  <w:marTop w:val="0"/>
                                  <w:marBottom w:val="0"/>
                                  <w:divBdr>
                                    <w:top w:val="single" w:sz="2" w:space="0" w:color="000000"/>
                                    <w:left w:val="single" w:sz="2" w:space="0" w:color="000000"/>
                                    <w:bottom w:val="single" w:sz="2" w:space="0" w:color="000000"/>
                                    <w:right w:val="single" w:sz="2" w:space="0" w:color="000000"/>
                                  </w:divBdr>
                                  <w:divsChild>
                                    <w:div w:id="2034963948">
                                      <w:marLeft w:val="0"/>
                                      <w:marRight w:val="0"/>
                                      <w:marTop w:val="0"/>
                                      <w:marBottom w:val="0"/>
                                      <w:divBdr>
                                        <w:top w:val="single" w:sz="2" w:space="0" w:color="000000"/>
                                        <w:left w:val="single" w:sz="2" w:space="0" w:color="000000"/>
                                        <w:bottom w:val="single" w:sz="2" w:space="0" w:color="000000"/>
                                        <w:right w:val="single" w:sz="2" w:space="0" w:color="000000"/>
                                      </w:divBdr>
                                      <w:divsChild>
                                        <w:div w:id="2151626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739987796">
          <w:marLeft w:val="0"/>
          <w:marRight w:val="0"/>
          <w:marTop w:val="0"/>
          <w:marBottom w:val="0"/>
          <w:divBdr>
            <w:top w:val="single" w:sz="2" w:space="0" w:color="000000"/>
            <w:left w:val="single" w:sz="2" w:space="0" w:color="000000"/>
            <w:bottom w:val="single" w:sz="2" w:space="0" w:color="000000"/>
            <w:right w:val="single" w:sz="2" w:space="0" w:color="000000"/>
          </w:divBdr>
          <w:divsChild>
            <w:div w:id="200875044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66488805">
      <w:bodyDiv w:val="1"/>
      <w:marLeft w:val="0"/>
      <w:marRight w:val="0"/>
      <w:marTop w:val="0"/>
      <w:marBottom w:val="0"/>
      <w:divBdr>
        <w:top w:val="none" w:sz="0" w:space="0" w:color="auto"/>
        <w:left w:val="none" w:sz="0" w:space="0" w:color="auto"/>
        <w:bottom w:val="none" w:sz="0" w:space="0" w:color="auto"/>
        <w:right w:val="none" w:sz="0" w:space="0" w:color="auto"/>
      </w:divBdr>
    </w:div>
    <w:div w:id="366876023">
      <w:bodyDiv w:val="1"/>
      <w:marLeft w:val="0"/>
      <w:marRight w:val="0"/>
      <w:marTop w:val="0"/>
      <w:marBottom w:val="0"/>
      <w:divBdr>
        <w:top w:val="none" w:sz="0" w:space="0" w:color="auto"/>
        <w:left w:val="none" w:sz="0" w:space="0" w:color="auto"/>
        <w:bottom w:val="none" w:sz="0" w:space="0" w:color="auto"/>
        <w:right w:val="none" w:sz="0" w:space="0" w:color="auto"/>
      </w:divBdr>
      <w:divsChild>
        <w:div w:id="136145161">
          <w:marLeft w:val="0"/>
          <w:marRight w:val="0"/>
          <w:marTop w:val="0"/>
          <w:marBottom w:val="0"/>
          <w:divBdr>
            <w:top w:val="none" w:sz="0" w:space="0" w:color="auto"/>
            <w:left w:val="none" w:sz="0" w:space="0" w:color="auto"/>
            <w:bottom w:val="none" w:sz="0" w:space="0" w:color="auto"/>
            <w:right w:val="none" w:sz="0" w:space="0" w:color="auto"/>
          </w:divBdr>
        </w:div>
        <w:div w:id="1060519943">
          <w:marLeft w:val="0"/>
          <w:marRight w:val="0"/>
          <w:marTop w:val="0"/>
          <w:marBottom w:val="0"/>
          <w:divBdr>
            <w:top w:val="none" w:sz="0" w:space="0" w:color="auto"/>
            <w:left w:val="none" w:sz="0" w:space="0" w:color="auto"/>
            <w:bottom w:val="none" w:sz="0" w:space="0" w:color="auto"/>
            <w:right w:val="none" w:sz="0" w:space="0" w:color="auto"/>
          </w:divBdr>
        </w:div>
        <w:div w:id="1327707081">
          <w:marLeft w:val="0"/>
          <w:marRight w:val="0"/>
          <w:marTop w:val="0"/>
          <w:marBottom w:val="0"/>
          <w:divBdr>
            <w:top w:val="none" w:sz="0" w:space="0" w:color="auto"/>
            <w:left w:val="none" w:sz="0" w:space="0" w:color="auto"/>
            <w:bottom w:val="none" w:sz="0" w:space="0" w:color="auto"/>
            <w:right w:val="none" w:sz="0" w:space="0" w:color="auto"/>
          </w:divBdr>
        </w:div>
        <w:div w:id="1342588022">
          <w:marLeft w:val="0"/>
          <w:marRight w:val="0"/>
          <w:marTop w:val="0"/>
          <w:marBottom w:val="0"/>
          <w:divBdr>
            <w:top w:val="none" w:sz="0" w:space="0" w:color="auto"/>
            <w:left w:val="none" w:sz="0" w:space="0" w:color="auto"/>
            <w:bottom w:val="none" w:sz="0" w:space="0" w:color="auto"/>
            <w:right w:val="none" w:sz="0" w:space="0" w:color="auto"/>
          </w:divBdr>
        </w:div>
        <w:div w:id="1596940213">
          <w:marLeft w:val="0"/>
          <w:marRight w:val="0"/>
          <w:marTop w:val="0"/>
          <w:marBottom w:val="0"/>
          <w:divBdr>
            <w:top w:val="none" w:sz="0" w:space="0" w:color="auto"/>
            <w:left w:val="none" w:sz="0" w:space="0" w:color="auto"/>
            <w:bottom w:val="none" w:sz="0" w:space="0" w:color="auto"/>
            <w:right w:val="none" w:sz="0" w:space="0" w:color="auto"/>
          </w:divBdr>
        </w:div>
        <w:div w:id="1668750274">
          <w:marLeft w:val="0"/>
          <w:marRight w:val="0"/>
          <w:marTop w:val="0"/>
          <w:marBottom w:val="0"/>
          <w:divBdr>
            <w:top w:val="none" w:sz="0" w:space="0" w:color="auto"/>
            <w:left w:val="none" w:sz="0" w:space="0" w:color="auto"/>
            <w:bottom w:val="none" w:sz="0" w:space="0" w:color="auto"/>
            <w:right w:val="none" w:sz="0" w:space="0" w:color="auto"/>
          </w:divBdr>
        </w:div>
        <w:div w:id="1880705398">
          <w:marLeft w:val="0"/>
          <w:marRight w:val="0"/>
          <w:marTop w:val="0"/>
          <w:marBottom w:val="0"/>
          <w:divBdr>
            <w:top w:val="none" w:sz="0" w:space="0" w:color="auto"/>
            <w:left w:val="none" w:sz="0" w:space="0" w:color="auto"/>
            <w:bottom w:val="none" w:sz="0" w:space="0" w:color="auto"/>
            <w:right w:val="none" w:sz="0" w:space="0" w:color="auto"/>
          </w:divBdr>
        </w:div>
      </w:divsChild>
    </w:div>
    <w:div w:id="377970587">
      <w:bodyDiv w:val="1"/>
      <w:marLeft w:val="0"/>
      <w:marRight w:val="0"/>
      <w:marTop w:val="0"/>
      <w:marBottom w:val="0"/>
      <w:divBdr>
        <w:top w:val="none" w:sz="0" w:space="0" w:color="auto"/>
        <w:left w:val="none" w:sz="0" w:space="0" w:color="auto"/>
        <w:bottom w:val="none" w:sz="0" w:space="0" w:color="auto"/>
        <w:right w:val="none" w:sz="0" w:space="0" w:color="auto"/>
      </w:divBdr>
    </w:div>
    <w:div w:id="379206178">
      <w:bodyDiv w:val="1"/>
      <w:marLeft w:val="0"/>
      <w:marRight w:val="0"/>
      <w:marTop w:val="0"/>
      <w:marBottom w:val="0"/>
      <w:divBdr>
        <w:top w:val="none" w:sz="0" w:space="0" w:color="auto"/>
        <w:left w:val="none" w:sz="0" w:space="0" w:color="auto"/>
        <w:bottom w:val="none" w:sz="0" w:space="0" w:color="auto"/>
        <w:right w:val="none" w:sz="0" w:space="0" w:color="auto"/>
      </w:divBdr>
      <w:divsChild>
        <w:div w:id="1900435433">
          <w:marLeft w:val="0"/>
          <w:marRight w:val="0"/>
          <w:marTop w:val="0"/>
          <w:marBottom w:val="0"/>
          <w:divBdr>
            <w:top w:val="none" w:sz="0" w:space="0" w:color="auto"/>
            <w:left w:val="none" w:sz="0" w:space="0" w:color="auto"/>
            <w:bottom w:val="none" w:sz="0" w:space="0" w:color="auto"/>
            <w:right w:val="none" w:sz="0" w:space="0" w:color="auto"/>
          </w:divBdr>
        </w:div>
      </w:divsChild>
    </w:div>
    <w:div w:id="394741614">
      <w:bodyDiv w:val="1"/>
      <w:marLeft w:val="0"/>
      <w:marRight w:val="0"/>
      <w:marTop w:val="0"/>
      <w:marBottom w:val="0"/>
      <w:divBdr>
        <w:top w:val="none" w:sz="0" w:space="0" w:color="auto"/>
        <w:left w:val="none" w:sz="0" w:space="0" w:color="auto"/>
        <w:bottom w:val="none" w:sz="0" w:space="0" w:color="auto"/>
        <w:right w:val="none" w:sz="0" w:space="0" w:color="auto"/>
      </w:divBdr>
      <w:divsChild>
        <w:div w:id="812528978">
          <w:marLeft w:val="0"/>
          <w:marRight w:val="0"/>
          <w:marTop w:val="0"/>
          <w:marBottom w:val="0"/>
          <w:divBdr>
            <w:top w:val="single" w:sz="2" w:space="0" w:color="000000"/>
            <w:left w:val="single" w:sz="2" w:space="0" w:color="000000"/>
            <w:bottom w:val="single" w:sz="2" w:space="0" w:color="000000"/>
            <w:right w:val="single" w:sz="2" w:space="0" w:color="000000"/>
          </w:divBdr>
          <w:divsChild>
            <w:div w:id="325013247">
              <w:marLeft w:val="0"/>
              <w:marRight w:val="0"/>
              <w:marTop w:val="0"/>
              <w:marBottom w:val="0"/>
              <w:divBdr>
                <w:top w:val="single" w:sz="2" w:space="0" w:color="000000"/>
                <w:left w:val="single" w:sz="2" w:space="0" w:color="000000"/>
                <w:bottom w:val="single" w:sz="2" w:space="0" w:color="000000"/>
                <w:right w:val="single" w:sz="2" w:space="0" w:color="000000"/>
              </w:divBdr>
              <w:divsChild>
                <w:div w:id="542135042">
                  <w:marLeft w:val="0"/>
                  <w:marRight w:val="0"/>
                  <w:marTop w:val="180"/>
                  <w:marBottom w:val="0"/>
                  <w:divBdr>
                    <w:top w:val="single" w:sz="2" w:space="0" w:color="000000"/>
                    <w:left w:val="single" w:sz="2" w:space="0" w:color="000000"/>
                    <w:bottom w:val="single" w:sz="2" w:space="0" w:color="000000"/>
                    <w:right w:val="single" w:sz="2" w:space="0" w:color="000000"/>
                  </w:divBdr>
                  <w:divsChild>
                    <w:div w:id="9351649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253666698">
          <w:marLeft w:val="0"/>
          <w:marRight w:val="0"/>
          <w:marTop w:val="0"/>
          <w:marBottom w:val="60"/>
          <w:divBdr>
            <w:top w:val="single" w:sz="2" w:space="0" w:color="000000"/>
            <w:left w:val="single" w:sz="2" w:space="0" w:color="000000"/>
            <w:bottom w:val="single" w:sz="2" w:space="0" w:color="000000"/>
            <w:right w:val="single" w:sz="2" w:space="0" w:color="000000"/>
          </w:divBdr>
          <w:divsChild>
            <w:div w:id="1739860707">
              <w:marLeft w:val="0"/>
              <w:marRight w:val="0"/>
              <w:marTop w:val="0"/>
              <w:marBottom w:val="0"/>
              <w:divBdr>
                <w:top w:val="single" w:sz="2" w:space="0" w:color="000000"/>
                <w:left w:val="single" w:sz="2" w:space="0" w:color="000000"/>
                <w:bottom w:val="single" w:sz="2" w:space="0" w:color="000000"/>
                <w:right w:val="single" w:sz="2" w:space="0" w:color="000000"/>
              </w:divBdr>
              <w:divsChild>
                <w:div w:id="168109355">
                  <w:marLeft w:val="0"/>
                  <w:marRight w:val="0"/>
                  <w:marTop w:val="0"/>
                  <w:marBottom w:val="30"/>
                  <w:divBdr>
                    <w:top w:val="single" w:sz="2" w:space="0" w:color="000000"/>
                    <w:left w:val="single" w:sz="2" w:space="0" w:color="000000"/>
                    <w:bottom w:val="single" w:sz="2" w:space="0" w:color="000000"/>
                    <w:right w:val="single" w:sz="2" w:space="0" w:color="000000"/>
                  </w:divBdr>
                  <w:divsChild>
                    <w:div w:id="1761482884">
                      <w:marLeft w:val="0"/>
                      <w:marRight w:val="0"/>
                      <w:marTop w:val="0"/>
                      <w:marBottom w:val="0"/>
                      <w:divBdr>
                        <w:top w:val="single" w:sz="2" w:space="0" w:color="000000"/>
                        <w:left w:val="single" w:sz="2" w:space="0" w:color="000000"/>
                        <w:bottom w:val="single" w:sz="2" w:space="0" w:color="000000"/>
                        <w:right w:val="single" w:sz="2" w:space="0" w:color="000000"/>
                      </w:divBdr>
                      <w:divsChild>
                        <w:div w:id="1980840733">
                          <w:marLeft w:val="0"/>
                          <w:marRight w:val="0"/>
                          <w:marTop w:val="0"/>
                          <w:marBottom w:val="0"/>
                          <w:divBdr>
                            <w:top w:val="single" w:sz="2" w:space="0" w:color="000000"/>
                            <w:left w:val="single" w:sz="2" w:space="0" w:color="000000"/>
                            <w:bottom w:val="single" w:sz="2" w:space="0" w:color="000000"/>
                            <w:right w:val="single" w:sz="2" w:space="0" w:color="000000"/>
                          </w:divBdr>
                          <w:divsChild>
                            <w:div w:id="1430543193">
                              <w:marLeft w:val="0"/>
                              <w:marRight w:val="0"/>
                              <w:marTop w:val="0"/>
                              <w:marBottom w:val="0"/>
                              <w:divBdr>
                                <w:top w:val="single" w:sz="2" w:space="0" w:color="000000"/>
                                <w:left w:val="single" w:sz="2" w:space="0" w:color="000000"/>
                                <w:bottom w:val="single" w:sz="2" w:space="0" w:color="000000"/>
                                <w:right w:val="single" w:sz="2" w:space="0" w:color="000000"/>
                              </w:divBdr>
                              <w:divsChild>
                                <w:div w:id="1429961415">
                                  <w:marLeft w:val="0"/>
                                  <w:marRight w:val="0"/>
                                  <w:marTop w:val="0"/>
                                  <w:marBottom w:val="0"/>
                                  <w:divBdr>
                                    <w:top w:val="single" w:sz="2" w:space="0" w:color="000000"/>
                                    <w:left w:val="single" w:sz="2" w:space="0" w:color="000000"/>
                                    <w:bottom w:val="single" w:sz="2" w:space="0" w:color="000000"/>
                                    <w:right w:val="single" w:sz="2" w:space="0" w:color="000000"/>
                                  </w:divBdr>
                                  <w:divsChild>
                                    <w:div w:id="1875380468">
                                      <w:marLeft w:val="0"/>
                                      <w:marRight w:val="0"/>
                                      <w:marTop w:val="0"/>
                                      <w:marBottom w:val="0"/>
                                      <w:divBdr>
                                        <w:top w:val="single" w:sz="2" w:space="0" w:color="000000"/>
                                        <w:left w:val="single" w:sz="2" w:space="0" w:color="000000"/>
                                        <w:bottom w:val="single" w:sz="2" w:space="0" w:color="000000"/>
                                        <w:right w:val="single" w:sz="2" w:space="0" w:color="000000"/>
                                      </w:divBdr>
                                      <w:divsChild>
                                        <w:div w:id="161824902">
                                          <w:marLeft w:val="0"/>
                                          <w:marRight w:val="0"/>
                                          <w:marTop w:val="0"/>
                                          <w:marBottom w:val="0"/>
                                          <w:divBdr>
                                            <w:top w:val="single" w:sz="2" w:space="0" w:color="000000"/>
                                            <w:left w:val="single" w:sz="2" w:space="0" w:color="000000"/>
                                            <w:bottom w:val="single" w:sz="2" w:space="0" w:color="000000"/>
                                            <w:right w:val="single" w:sz="2" w:space="0" w:color="000000"/>
                                          </w:divBdr>
                                          <w:divsChild>
                                            <w:div w:id="1024287211">
                                              <w:marLeft w:val="0"/>
                                              <w:marRight w:val="0"/>
                                              <w:marTop w:val="0"/>
                                              <w:marBottom w:val="0"/>
                                              <w:divBdr>
                                                <w:top w:val="single" w:sz="2" w:space="0" w:color="000000"/>
                                                <w:left w:val="single" w:sz="2" w:space="0" w:color="000000"/>
                                                <w:bottom w:val="single" w:sz="2" w:space="0" w:color="000000"/>
                                                <w:right w:val="single" w:sz="2" w:space="0" w:color="000000"/>
                                              </w:divBdr>
                                              <w:divsChild>
                                                <w:div w:id="2882403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75599094">
                                      <w:marLeft w:val="0"/>
                                      <w:marRight w:val="0"/>
                                      <w:marTop w:val="0"/>
                                      <w:marBottom w:val="0"/>
                                      <w:divBdr>
                                        <w:top w:val="single" w:sz="2" w:space="0" w:color="000000"/>
                                        <w:left w:val="single" w:sz="2" w:space="0" w:color="000000"/>
                                        <w:bottom w:val="single" w:sz="2" w:space="0" w:color="000000"/>
                                        <w:right w:val="single" w:sz="2" w:space="0" w:color="000000"/>
                                      </w:divBdr>
                                      <w:divsChild>
                                        <w:div w:id="1131090188">
                                          <w:marLeft w:val="0"/>
                                          <w:marRight w:val="0"/>
                                          <w:marTop w:val="0"/>
                                          <w:marBottom w:val="0"/>
                                          <w:divBdr>
                                            <w:top w:val="single" w:sz="2" w:space="0" w:color="000000"/>
                                            <w:left w:val="single" w:sz="2" w:space="0" w:color="000000"/>
                                            <w:bottom w:val="single" w:sz="2" w:space="0" w:color="000000"/>
                                            <w:right w:val="single" w:sz="2" w:space="0" w:color="000000"/>
                                          </w:divBdr>
                                          <w:divsChild>
                                            <w:div w:id="454719234">
                                              <w:marLeft w:val="0"/>
                                              <w:marRight w:val="0"/>
                                              <w:marTop w:val="0"/>
                                              <w:marBottom w:val="0"/>
                                              <w:divBdr>
                                                <w:top w:val="single" w:sz="2" w:space="0" w:color="000000"/>
                                                <w:left w:val="single" w:sz="2" w:space="0" w:color="000000"/>
                                                <w:bottom w:val="single" w:sz="2" w:space="0" w:color="000000"/>
                                                <w:right w:val="single" w:sz="2" w:space="0" w:color="000000"/>
                                              </w:divBdr>
                                              <w:divsChild>
                                                <w:div w:id="17817281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 w:id="401566387">
      <w:bodyDiv w:val="1"/>
      <w:marLeft w:val="0"/>
      <w:marRight w:val="0"/>
      <w:marTop w:val="0"/>
      <w:marBottom w:val="0"/>
      <w:divBdr>
        <w:top w:val="none" w:sz="0" w:space="0" w:color="auto"/>
        <w:left w:val="none" w:sz="0" w:space="0" w:color="auto"/>
        <w:bottom w:val="none" w:sz="0" w:space="0" w:color="auto"/>
        <w:right w:val="none" w:sz="0" w:space="0" w:color="auto"/>
      </w:divBdr>
    </w:div>
    <w:div w:id="402602559">
      <w:bodyDiv w:val="1"/>
      <w:marLeft w:val="0"/>
      <w:marRight w:val="0"/>
      <w:marTop w:val="0"/>
      <w:marBottom w:val="0"/>
      <w:divBdr>
        <w:top w:val="none" w:sz="0" w:space="0" w:color="auto"/>
        <w:left w:val="none" w:sz="0" w:space="0" w:color="auto"/>
        <w:bottom w:val="none" w:sz="0" w:space="0" w:color="auto"/>
        <w:right w:val="none" w:sz="0" w:space="0" w:color="auto"/>
      </w:divBdr>
    </w:div>
    <w:div w:id="411046000">
      <w:bodyDiv w:val="1"/>
      <w:marLeft w:val="0"/>
      <w:marRight w:val="0"/>
      <w:marTop w:val="0"/>
      <w:marBottom w:val="0"/>
      <w:divBdr>
        <w:top w:val="none" w:sz="0" w:space="0" w:color="auto"/>
        <w:left w:val="none" w:sz="0" w:space="0" w:color="auto"/>
        <w:bottom w:val="none" w:sz="0" w:space="0" w:color="auto"/>
        <w:right w:val="none" w:sz="0" w:space="0" w:color="auto"/>
      </w:divBdr>
    </w:div>
    <w:div w:id="412967883">
      <w:bodyDiv w:val="1"/>
      <w:marLeft w:val="0"/>
      <w:marRight w:val="0"/>
      <w:marTop w:val="0"/>
      <w:marBottom w:val="0"/>
      <w:divBdr>
        <w:top w:val="none" w:sz="0" w:space="0" w:color="auto"/>
        <w:left w:val="none" w:sz="0" w:space="0" w:color="auto"/>
        <w:bottom w:val="none" w:sz="0" w:space="0" w:color="auto"/>
        <w:right w:val="none" w:sz="0" w:space="0" w:color="auto"/>
      </w:divBdr>
    </w:div>
    <w:div w:id="424038694">
      <w:bodyDiv w:val="1"/>
      <w:marLeft w:val="0"/>
      <w:marRight w:val="0"/>
      <w:marTop w:val="0"/>
      <w:marBottom w:val="0"/>
      <w:divBdr>
        <w:top w:val="none" w:sz="0" w:space="0" w:color="auto"/>
        <w:left w:val="none" w:sz="0" w:space="0" w:color="auto"/>
        <w:bottom w:val="none" w:sz="0" w:space="0" w:color="auto"/>
        <w:right w:val="none" w:sz="0" w:space="0" w:color="auto"/>
      </w:divBdr>
    </w:div>
    <w:div w:id="432365097">
      <w:bodyDiv w:val="1"/>
      <w:marLeft w:val="0"/>
      <w:marRight w:val="0"/>
      <w:marTop w:val="0"/>
      <w:marBottom w:val="0"/>
      <w:divBdr>
        <w:top w:val="none" w:sz="0" w:space="0" w:color="auto"/>
        <w:left w:val="none" w:sz="0" w:space="0" w:color="auto"/>
        <w:bottom w:val="none" w:sz="0" w:space="0" w:color="auto"/>
        <w:right w:val="none" w:sz="0" w:space="0" w:color="auto"/>
      </w:divBdr>
    </w:div>
    <w:div w:id="434373619">
      <w:bodyDiv w:val="1"/>
      <w:marLeft w:val="0"/>
      <w:marRight w:val="0"/>
      <w:marTop w:val="0"/>
      <w:marBottom w:val="0"/>
      <w:divBdr>
        <w:top w:val="none" w:sz="0" w:space="0" w:color="auto"/>
        <w:left w:val="none" w:sz="0" w:space="0" w:color="auto"/>
        <w:bottom w:val="none" w:sz="0" w:space="0" w:color="auto"/>
        <w:right w:val="none" w:sz="0" w:space="0" w:color="auto"/>
      </w:divBdr>
    </w:div>
    <w:div w:id="447432758">
      <w:bodyDiv w:val="1"/>
      <w:marLeft w:val="0"/>
      <w:marRight w:val="0"/>
      <w:marTop w:val="0"/>
      <w:marBottom w:val="0"/>
      <w:divBdr>
        <w:top w:val="none" w:sz="0" w:space="0" w:color="auto"/>
        <w:left w:val="none" w:sz="0" w:space="0" w:color="auto"/>
        <w:bottom w:val="none" w:sz="0" w:space="0" w:color="auto"/>
        <w:right w:val="none" w:sz="0" w:space="0" w:color="auto"/>
      </w:divBdr>
    </w:div>
    <w:div w:id="447772414">
      <w:bodyDiv w:val="1"/>
      <w:marLeft w:val="0"/>
      <w:marRight w:val="0"/>
      <w:marTop w:val="0"/>
      <w:marBottom w:val="0"/>
      <w:divBdr>
        <w:top w:val="none" w:sz="0" w:space="0" w:color="auto"/>
        <w:left w:val="none" w:sz="0" w:space="0" w:color="auto"/>
        <w:bottom w:val="none" w:sz="0" w:space="0" w:color="auto"/>
        <w:right w:val="none" w:sz="0" w:space="0" w:color="auto"/>
      </w:divBdr>
    </w:div>
    <w:div w:id="457604010">
      <w:bodyDiv w:val="1"/>
      <w:marLeft w:val="0"/>
      <w:marRight w:val="0"/>
      <w:marTop w:val="0"/>
      <w:marBottom w:val="0"/>
      <w:divBdr>
        <w:top w:val="none" w:sz="0" w:space="0" w:color="auto"/>
        <w:left w:val="none" w:sz="0" w:space="0" w:color="auto"/>
        <w:bottom w:val="none" w:sz="0" w:space="0" w:color="auto"/>
        <w:right w:val="none" w:sz="0" w:space="0" w:color="auto"/>
      </w:divBdr>
      <w:divsChild>
        <w:div w:id="1507212500">
          <w:marLeft w:val="0"/>
          <w:marRight w:val="0"/>
          <w:marTop w:val="0"/>
          <w:marBottom w:val="0"/>
          <w:divBdr>
            <w:top w:val="none" w:sz="0" w:space="0" w:color="auto"/>
            <w:left w:val="none" w:sz="0" w:space="0" w:color="auto"/>
            <w:bottom w:val="none" w:sz="0" w:space="0" w:color="auto"/>
            <w:right w:val="none" w:sz="0" w:space="0" w:color="auto"/>
          </w:divBdr>
        </w:div>
      </w:divsChild>
    </w:div>
    <w:div w:id="463549134">
      <w:bodyDiv w:val="1"/>
      <w:marLeft w:val="0"/>
      <w:marRight w:val="0"/>
      <w:marTop w:val="0"/>
      <w:marBottom w:val="0"/>
      <w:divBdr>
        <w:top w:val="none" w:sz="0" w:space="0" w:color="auto"/>
        <w:left w:val="none" w:sz="0" w:space="0" w:color="auto"/>
        <w:bottom w:val="none" w:sz="0" w:space="0" w:color="auto"/>
        <w:right w:val="none" w:sz="0" w:space="0" w:color="auto"/>
      </w:divBdr>
    </w:div>
    <w:div w:id="465391715">
      <w:bodyDiv w:val="1"/>
      <w:marLeft w:val="0"/>
      <w:marRight w:val="0"/>
      <w:marTop w:val="0"/>
      <w:marBottom w:val="0"/>
      <w:divBdr>
        <w:top w:val="none" w:sz="0" w:space="0" w:color="auto"/>
        <w:left w:val="none" w:sz="0" w:space="0" w:color="auto"/>
        <w:bottom w:val="none" w:sz="0" w:space="0" w:color="auto"/>
        <w:right w:val="none" w:sz="0" w:space="0" w:color="auto"/>
      </w:divBdr>
      <w:divsChild>
        <w:div w:id="117067502">
          <w:marLeft w:val="0"/>
          <w:marRight w:val="0"/>
          <w:marTop w:val="0"/>
          <w:marBottom w:val="0"/>
          <w:divBdr>
            <w:top w:val="none" w:sz="0" w:space="0" w:color="auto"/>
            <w:left w:val="none" w:sz="0" w:space="0" w:color="auto"/>
            <w:bottom w:val="none" w:sz="0" w:space="0" w:color="auto"/>
            <w:right w:val="none" w:sz="0" w:space="0" w:color="auto"/>
          </w:divBdr>
        </w:div>
        <w:div w:id="302196930">
          <w:marLeft w:val="0"/>
          <w:marRight w:val="0"/>
          <w:marTop w:val="0"/>
          <w:marBottom w:val="0"/>
          <w:divBdr>
            <w:top w:val="none" w:sz="0" w:space="0" w:color="auto"/>
            <w:left w:val="none" w:sz="0" w:space="0" w:color="auto"/>
            <w:bottom w:val="none" w:sz="0" w:space="0" w:color="auto"/>
            <w:right w:val="none" w:sz="0" w:space="0" w:color="auto"/>
          </w:divBdr>
        </w:div>
        <w:div w:id="348992746">
          <w:marLeft w:val="0"/>
          <w:marRight w:val="0"/>
          <w:marTop w:val="0"/>
          <w:marBottom w:val="0"/>
          <w:divBdr>
            <w:top w:val="none" w:sz="0" w:space="0" w:color="auto"/>
            <w:left w:val="none" w:sz="0" w:space="0" w:color="auto"/>
            <w:bottom w:val="none" w:sz="0" w:space="0" w:color="auto"/>
            <w:right w:val="none" w:sz="0" w:space="0" w:color="auto"/>
          </w:divBdr>
        </w:div>
        <w:div w:id="354423730">
          <w:marLeft w:val="0"/>
          <w:marRight w:val="0"/>
          <w:marTop w:val="0"/>
          <w:marBottom w:val="0"/>
          <w:divBdr>
            <w:top w:val="none" w:sz="0" w:space="0" w:color="auto"/>
            <w:left w:val="none" w:sz="0" w:space="0" w:color="auto"/>
            <w:bottom w:val="none" w:sz="0" w:space="0" w:color="auto"/>
            <w:right w:val="none" w:sz="0" w:space="0" w:color="auto"/>
          </w:divBdr>
        </w:div>
        <w:div w:id="373849784">
          <w:marLeft w:val="0"/>
          <w:marRight w:val="0"/>
          <w:marTop w:val="0"/>
          <w:marBottom w:val="0"/>
          <w:divBdr>
            <w:top w:val="none" w:sz="0" w:space="0" w:color="auto"/>
            <w:left w:val="none" w:sz="0" w:space="0" w:color="auto"/>
            <w:bottom w:val="none" w:sz="0" w:space="0" w:color="auto"/>
            <w:right w:val="none" w:sz="0" w:space="0" w:color="auto"/>
          </w:divBdr>
        </w:div>
        <w:div w:id="382606736">
          <w:marLeft w:val="0"/>
          <w:marRight w:val="0"/>
          <w:marTop w:val="0"/>
          <w:marBottom w:val="0"/>
          <w:divBdr>
            <w:top w:val="none" w:sz="0" w:space="0" w:color="auto"/>
            <w:left w:val="none" w:sz="0" w:space="0" w:color="auto"/>
            <w:bottom w:val="none" w:sz="0" w:space="0" w:color="auto"/>
            <w:right w:val="none" w:sz="0" w:space="0" w:color="auto"/>
          </w:divBdr>
        </w:div>
        <w:div w:id="647057817">
          <w:marLeft w:val="0"/>
          <w:marRight w:val="0"/>
          <w:marTop w:val="0"/>
          <w:marBottom w:val="0"/>
          <w:divBdr>
            <w:top w:val="none" w:sz="0" w:space="0" w:color="auto"/>
            <w:left w:val="none" w:sz="0" w:space="0" w:color="auto"/>
            <w:bottom w:val="none" w:sz="0" w:space="0" w:color="auto"/>
            <w:right w:val="none" w:sz="0" w:space="0" w:color="auto"/>
          </w:divBdr>
        </w:div>
        <w:div w:id="810749174">
          <w:marLeft w:val="0"/>
          <w:marRight w:val="0"/>
          <w:marTop w:val="0"/>
          <w:marBottom w:val="0"/>
          <w:divBdr>
            <w:top w:val="none" w:sz="0" w:space="0" w:color="auto"/>
            <w:left w:val="none" w:sz="0" w:space="0" w:color="auto"/>
            <w:bottom w:val="none" w:sz="0" w:space="0" w:color="auto"/>
            <w:right w:val="none" w:sz="0" w:space="0" w:color="auto"/>
          </w:divBdr>
        </w:div>
        <w:div w:id="856771912">
          <w:marLeft w:val="0"/>
          <w:marRight w:val="0"/>
          <w:marTop w:val="0"/>
          <w:marBottom w:val="0"/>
          <w:divBdr>
            <w:top w:val="none" w:sz="0" w:space="0" w:color="auto"/>
            <w:left w:val="none" w:sz="0" w:space="0" w:color="auto"/>
            <w:bottom w:val="none" w:sz="0" w:space="0" w:color="auto"/>
            <w:right w:val="none" w:sz="0" w:space="0" w:color="auto"/>
          </w:divBdr>
        </w:div>
        <w:div w:id="912087024">
          <w:marLeft w:val="0"/>
          <w:marRight w:val="0"/>
          <w:marTop w:val="0"/>
          <w:marBottom w:val="0"/>
          <w:divBdr>
            <w:top w:val="none" w:sz="0" w:space="0" w:color="auto"/>
            <w:left w:val="none" w:sz="0" w:space="0" w:color="auto"/>
            <w:bottom w:val="none" w:sz="0" w:space="0" w:color="auto"/>
            <w:right w:val="none" w:sz="0" w:space="0" w:color="auto"/>
          </w:divBdr>
        </w:div>
        <w:div w:id="1003976336">
          <w:marLeft w:val="0"/>
          <w:marRight w:val="0"/>
          <w:marTop w:val="0"/>
          <w:marBottom w:val="0"/>
          <w:divBdr>
            <w:top w:val="none" w:sz="0" w:space="0" w:color="auto"/>
            <w:left w:val="none" w:sz="0" w:space="0" w:color="auto"/>
            <w:bottom w:val="none" w:sz="0" w:space="0" w:color="auto"/>
            <w:right w:val="none" w:sz="0" w:space="0" w:color="auto"/>
          </w:divBdr>
        </w:div>
        <w:div w:id="1071808290">
          <w:marLeft w:val="0"/>
          <w:marRight w:val="0"/>
          <w:marTop w:val="0"/>
          <w:marBottom w:val="0"/>
          <w:divBdr>
            <w:top w:val="none" w:sz="0" w:space="0" w:color="auto"/>
            <w:left w:val="none" w:sz="0" w:space="0" w:color="auto"/>
            <w:bottom w:val="none" w:sz="0" w:space="0" w:color="auto"/>
            <w:right w:val="none" w:sz="0" w:space="0" w:color="auto"/>
          </w:divBdr>
        </w:div>
        <w:div w:id="1131094967">
          <w:marLeft w:val="0"/>
          <w:marRight w:val="0"/>
          <w:marTop w:val="0"/>
          <w:marBottom w:val="0"/>
          <w:divBdr>
            <w:top w:val="none" w:sz="0" w:space="0" w:color="auto"/>
            <w:left w:val="none" w:sz="0" w:space="0" w:color="auto"/>
            <w:bottom w:val="none" w:sz="0" w:space="0" w:color="auto"/>
            <w:right w:val="none" w:sz="0" w:space="0" w:color="auto"/>
          </w:divBdr>
        </w:div>
        <w:div w:id="1454908493">
          <w:marLeft w:val="0"/>
          <w:marRight w:val="0"/>
          <w:marTop w:val="0"/>
          <w:marBottom w:val="0"/>
          <w:divBdr>
            <w:top w:val="none" w:sz="0" w:space="0" w:color="auto"/>
            <w:left w:val="none" w:sz="0" w:space="0" w:color="auto"/>
            <w:bottom w:val="none" w:sz="0" w:space="0" w:color="auto"/>
            <w:right w:val="none" w:sz="0" w:space="0" w:color="auto"/>
          </w:divBdr>
        </w:div>
        <w:div w:id="1507745954">
          <w:marLeft w:val="0"/>
          <w:marRight w:val="0"/>
          <w:marTop w:val="0"/>
          <w:marBottom w:val="0"/>
          <w:divBdr>
            <w:top w:val="none" w:sz="0" w:space="0" w:color="auto"/>
            <w:left w:val="none" w:sz="0" w:space="0" w:color="auto"/>
            <w:bottom w:val="none" w:sz="0" w:space="0" w:color="auto"/>
            <w:right w:val="none" w:sz="0" w:space="0" w:color="auto"/>
          </w:divBdr>
        </w:div>
        <w:div w:id="1798598030">
          <w:marLeft w:val="0"/>
          <w:marRight w:val="0"/>
          <w:marTop w:val="0"/>
          <w:marBottom w:val="0"/>
          <w:divBdr>
            <w:top w:val="none" w:sz="0" w:space="0" w:color="auto"/>
            <w:left w:val="none" w:sz="0" w:space="0" w:color="auto"/>
            <w:bottom w:val="none" w:sz="0" w:space="0" w:color="auto"/>
            <w:right w:val="none" w:sz="0" w:space="0" w:color="auto"/>
          </w:divBdr>
        </w:div>
        <w:div w:id="2055159372">
          <w:marLeft w:val="0"/>
          <w:marRight w:val="0"/>
          <w:marTop w:val="0"/>
          <w:marBottom w:val="0"/>
          <w:divBdr>
            <w:top w:val="none" w:sz="0" w:space="0" w:color="auto"/>
            <w:left w:val="none" w:sz="0" w:space="0" w:color="auto"/>
            <w:bottom w:val="none" w:sz="0" w:space="0" w:color="auto"/>
            <w:right w:val="none" w:sz="0" w:space="0" w:color="auto"/>
          </w:divBdr>
        </w:div>
        <w:div w:id="2074691968">
          <w:marLeft w:val="0"/>
          <w:marRight w:val="0"/>
          <w:marTop w:val="0"/>
          <w:marBottom w:val="0"/>
          <w:divBdr>
            <w:top w:val="none" w:sz="0" w:space="0" w:color="auto"/>
            <w:left w:val="none" w:sz="0" w:space="0" w:color="auto"/>
            <w:bottom w:val="none" w:sz="0" w:space="0" w:color="auto"/>
            <w:right w:val="none" w:sz="0" w:space="0" w:color="auto"/>
          </w:divBdr>
        </w:div>
        <w:div w:id="2123068503">
          <w:marLeft w:val="0"/>
          <w:marRight w:val="0"/>
          <w:marTop w:val="0"/>
          <w:marBottom w:val="0"/>
          <w:divBdr>
            <w:top w:val="none" w:sz="0" w:space="0" w:color="auto"/>
            <w:left w:val="none" w:sz="0" w:space="0" w:color="auto"/>
            <w:bottom w:val="none" w:sz="0" w:space="0" w:color="auto"/>
            <w:right w:val="none" w:sz="0" w:space="0" w:color="auto"/>
          </w:divBdr>
        </w:div>
      </w:divsChild>
    </w:div>
    <w:div w:id="476654919">
      <w:bodyDiv w:val="1"/>
      <w:marLeft w:val="0"/>
      <w:marRight w:val="0"/>
      <w:marTop w:val="0"/>
      <w:marBottom w:val="0"/>
      <w:divBdr>
        <w:top w:val="none" w:sz="0" w:space="0" w:color="auto"/>
        <w:left w:val="none" w:sz="0" w:space="0" w:color="auto"/>
        <w:bottom w:val="none" w:sz="0" w:space="0" w:color="auto"/>
        <w:right w:val="none" w:sz="0" w:space="0" w:color="auto"/>
      </w:divBdr>
    </w:div>
    <w:div w:id="479225899">
      <w:bodyDiv w:val="1"/>
      <w:marLeft w:val="0"/>
      <w:marRight w:val="0"/>
      <w:marTop w:val="0"/>
      <w:marBottom w:val="0"/>
      <w:divBdr>
        <w:top w:val="none" w:sz="0" w:space="0" w:color="auto"/>
        <w:left w:val="none" w:sz="0" w:space="0" w:color="auto"/>
        <w:bottom w:val="none" w:sz="0" w:space="0" w:color="auto"/>
        <w:right w:val="none" w:sz="0" w:space="0" w:color="auto"/>
      </w:divBdr>
      <w:divsChild>
        <w:div w:id="348022051">
          <w:marLeft w:val="0"/>
          <w:marRight w:val="0"/>
          <w:marTop w:val="0"/>
          <w:marBottom w:val="0"/>
          <w:divBdr>
            <w:top w:val="none" w:sz="0" w:space="0" w:color="auto"/>
            <w:left w:val="none" w:sz="0" w:space="0" w:color="auto"/>
            <w:bottom w:val="none" w:sz="0" w:space="0" w:color="auto"/>
            <w:right w:val="none" w:sz="0" w:space="0" w:color="auto"/>
          </w:divBdr>
          <w:divsChild>
            <w:div w:id="43408650">
              <w:marLeft w:val="0"/>
              <w:marRight w:val="0"/>
              <w:marTop w:val="0"/>
              <w:marBottom w:val="0"/>
              <w:divBdr>
                <w:top w:val="none" w:sz="0" w:space="0" w:color="auto"/>
                <w:left w:val="none" w:sz="0" w:space="0" w:color="auto"/>
                <w:bottom w:val="none" w:sz="0" w:space="0" w:color="auto"/>
                <w:right w:val="none" w:sz="0" w:space="0" w:color="auto"/>
              </w:divBdr>
            </w:div>
            <w:div w:id="44765975">
              <w:marLeft w:val="0"/>
              <w:marRight w:val="0"/>
              <w:marTop w:val="0"/>
              <w:marBottom w:val="0"/>
              <w:divBdr>
                <w:top w:val="none" w:sz="0" w:space="0" w:color="auto"/>
                <w:left w:val="none" w:sz="0" w:space="0" w:color="auto"/>
                <w:bottom w:val="none" w:sz="0" w:space="0" w:color="auto"/>
                <w:right w:val="none" w:sz="0" w:space="0" w:color="auto"/>
              </w:divBdr>
            </w:div>
            <w:div w:id="623116401">
              <w:marLeft w:val="0"/>
              <w:marRight w:val="0"/>
              <w:marTop w:val="0"/>
              <w:marBottom w:val="0"/>
              <w:divBdr>
                <w:top w:val="none" w:sz="0" w:space="0" w:color="auto"/>
                <w:left w:val="none" w:sz="0" w:space="0" w:color="auto"/>
                <w:bottom w:val="none" w:sz="0" w:space="0" w:color="auto"/>
                <w:right w:val="none" w:sz="0" w:space="0" w:color="auto"/>
              </w:divBdr>
            </w:div>
            <w:div w:id="631180811">
              <w:marLeft w:val="0"/>
              <w:marRight w:val="0"/>
              <w:marTop w:val="0"/>
              <w:marBottom w:val="0"/>
              <w:divBdr>
                <w:top w:val="none" w:sz="0" w:space="0" w:color="auto"/>
                <w:left w:val="none" w:sz="0" w:space="0" w:color="auto"/>
                <w:bottom w:val="none" w:sz="0" w:space="0" w:color="auto"/>
                <w:right w:val="none" w:sz="0" w:space="0" w:color="auto"/>
              </w:divBdr>
            </w:div>
            <w:div w:id="919948755">
              <w:marLeft w:val="0"/>
              <w:marRight w:val="0"/>
              <w:marTop w:val="0"/>
              <w:marBottom w:val="0"/>
              <w:divBdr>
                <w:top w:val="none" w:sz="0" w:space="0" w:color="auto"/>
                <w:left w:val="none" w:sz="0" w:space="0" w:color="auto"/>
                <w:bottom w:val="none" w:sz="0" w:space="0" w:color="auto"/>
                <w:right w:val="none" w:sz="0" w:space="0" w:color="auto"/>
              </w:divBdr>
            </w:div>
            <w:div w:id="941185128">
              <w:marLeft w:val="0"/>
              <w:marRight w:val="0"/>
              <w:marTop w:val="0"/>
              <w:marBottom w:val="0"/>
              <w:divBdr>
                <w:top w:val="none" w:sz="0" w:space="0" w:color="auto"/>
                <w:left w:val="none" w:sz="0" w:space="0" w:color="auto"/>
                <w:bottom w:val="none" w:sz="0" w:space="0" w:color="auto"/>
                <w:right w:val="none" w:sz="0" w:space="0" w:color="auto"/>
              </w:divBdr>
            </w:div>
            <w:div w:id="1148745246">
              <w:marLeft w:val="0"/>
              <w:marRight w:val="0"/>
              <w:marTop w:val="0"/>
              <w:marBottom w:val="0"/>
              <w:divBdr>
                <w:top w:val="none" w:sz="0" w:space="0" w:color="auto"/>
                <w:left w:val="none" w:sz="0" w:space="0" w:color="auto"/>
                <w:bottom w:val="none" w:sz="0" w:space="0" w:color="auto"/>
                <w:right w:val="none" w:sz="0" w:space="0" w:color="auto"/>
              </w:divBdr>
            </w:div>
            <w:div w:id="1251894440">
              <w:marLeft w:val="0"/>
              <w:marRight w:val="0"/>
              <w:marTop w:val="0"/>
              <w:marBottom w:val="0"/>
              <w:divBdr>
                <w:top w:val="none" w:sz="0" w:space="0" w:color="auto"/>
                <w:left w:val="none" w:sz="0" w:space="0" w:color="auto"/>
                <w:bottom w:val="none" w:sz="0" w:space="0" w:color="auto"/>
                <w:right w:val="none" w:sz="0" w:space="0" w:color="auto"/>
              </w:divBdr>
            </w:div>
            <w:div w:id="1505707016">
              <w:marLeft w:val="0"/>
              <w:marRight w:val="0"/>
              <w:marTop w:val="0"/>
              <w:marBottom w:val="0"/>
              <w:divBdr>
                <w:top w:val="none" w:sz="0" w:space="0" w:color="auto"/>
                <w:left w:val="none" w:sz="0" w:space="0" w:color="auto"/>
                <w:bottom w:val="none" w:sz="0" w:space="0" w:color="auto"/>
                <w:right w:val="none" w:sz="0" w:space="0" w:color="auto"/>
              </w:divBdr>
            </w:div>
            <w:div w:id="1798912413">
              <w:marLeft w:val="0"/>
              <w:marRight w:val="0"/>
              <w:marTop w:val="0"/>
              <w:marBottom w:val="0"/>
              <w:divBdr>
                <w:top w:val="none" w:sz="0" w:space="0" w:color="auto"/>
                <w:left w:val="none" w:sz="0" w:space="0" w:color="auto"/>
                <w:bottom w:val="none" w:sz="0" w:space="0" w:color="auto"/>
                <w:right w:val="none" w:sz="0" w:space="0" w:color="auto"/>
              </w:divBdr>
            </w:div>
            <w:div w:id="181228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56739">
      <w:bodyDiv w:val="1"/>
      <w:marLeft w:val="0"/>
      <w:marRight w:val="0"/>
      <w:marTop w:val="0"/>
      <w:marBottom w:val="0"/>
      <w:divBdr>
        <w:top w:val="none" w:sz="0" w:space="0" w:color="auto"/>
        <w:left w:val="none" w:sz="0" w:space="0" w:color="auto"/>
        <w:bottom w:val="none" w:sz="0" w:space="0" w:color="auto"/>
        <w:right w:val="none" w:sz="0" w:space="0" w:color="auto"/>
      </w:divBdr>
    </w:div>
    <w:div w:id="482815392">
      <w:bodyDiv w:val="1"/>
      <w:marLeft w:val="0"/>
      <w:marRight w:val="0"/>
      <w:marTop w:val="0"/>
      <w:marBottom w:val="0"/>
      <w:divBdr>
        <w:top w:val="none" w:sz="0" w:space="0" w:color="auto"/>
        <w:left w:val="none" w:sz="0" w:space="0" w:color="auto"/>
        <w:bottom w:val="none" w:sz="0" w:space="0" w:color="auto"/>
        <w:right w:val="none" w:sz="0" w:space="0" w:color="auto"/>
      </w:divBdr>
      <w:divsChild>
        <w:div w:id="715660924">
          <w:marLeft w:val="0"/>
          <w:marRight w:val="0"/>
          <w:marTop w:val="0"/>
          <w:marBottom w:val="0"/>
          <w:divBdr>
            <w:top w:val="none" w:sz="0" w:space="0" w:color="auto"/>
            <w:left w:val="none" w:sz="0" w:space="0" w:color="auto"/>
            <w:bottom w:val="none" w:sz="0" w:space="0" w:color="auto"/>
            <w:right w:val="none" w:sz="0" w:space="0" w:color="auto"/>
          </w:divBdr>
        </w:div>
      </w:divsChild>
    </w:div>
    <w:div w:id="483205055">
      <w:bodyDiv w:val="1"/>
      <w:marLeft w:val="0"/>
      <w:marRight w:val="0"/>
      <w:marTop w:val="0"/>
      <w:marBottom w:val="0"/>
      <w:divBdr>
        <w:top w:val="none" w:sz="0" w:space="0" w:color="auto"/>
        <w:left w:val="none" w:sz="0" w:space="0" w:color="auto"/>
        <w:bottom w:val="none" w:sz="0" w:space="0" w:color="auto"/>
        <w:right w:val="none" w:sz="0" w:space="0" w:color="auto"/>
      </w:divBdr>
    </w:div>
    <w:div w:id="494732158">
      <w:bodyDiv w:val="1"/>
      <w:marLeft w:val="0"/>
      <w:marRight w:val="0"/>
      <w:marTop w:val="0"/>
      <w:marBottom w:val="0"/>
      <w:divBdr>
        <w:top w:val="none" w:sz="0" w:space="0" w:color="auto"/>
        <w:left w:val="none" w:sz="0" w:space="0" w:color="auto"/>
        <w:bottom w:val="none" w:sz="0" w:space="0" w:color="auto"/>
        <w:right w:val="none" w:sz="0" w:space="0" w:color="auto"/>
      </w:divBdr>
      <w:divsChild>
        <w:div w:id="314455920">
          <w:marLeft w:val="0"/>
          <w:marRight w:val="0"/>
          <w:marTop w:val="0"/>
          <w:marBottom w:val="0"/>
          <w:divBdr>
            <w:top w:val="none" w:sz="0" w:space="0" w:color="auto"/>
            <w:left w:val="none" w:sz="0" w:space="0" w:color="auto"/>
            <w:bottom w:val="none" w:sz="0" w:space="0" w:color="auto"/>
            <w:right w:val="none" w:sz="0" w:space="0" w:color="auto"/>
          </w:divBdr>
        </w:div>
        <w:div w:id="392042892">
          <w:marLeft w:val="0"/>
          <w:marRight w:val="0"/>
          <w:marTop w:val="0"/>
          <w:marBottom w:val="0"/>
          <w:divBdr>
            <w:top w:val="none" w:sz="0" w:space="0" w:color="auto"/>
            <w:left w:val="none" w:sz="0" w:space="0" w:color="auto"/>
            <w:bottom w:val="none" w:sz="0" w:space="0" w:color="auto"/>
            <w:right w:val="none" w:sz="0" w:space="0" w:color="auto"/>
          </w:divBdr>
        </w:div>
        <w:div w:id="428620955">
          <w:marLeft w:val="0"/>
          <w:marRight w:val="0"/>
          <w:marTop w:val="0"/>
          <w:marBottom w:val="0"/>
          <w:divBdr>
            <w:top w:val="none" w:sz="0" w:space="0" w:color="auto"/>
            <w:left w:val="none" w:sz="0" w:space="0" w:color="auto"/>
            <w:bottom w:val="none" w:sz="0" w:space="0" w:color="auto"/>
            <w:right w:val="none" w:sz="0" w:space="0" w:color="auto"/>
          </w:divBdr>
        </w:div>
        <w:div w:id="557015657">
          <w:marLeft w:val="0"/>
          <w:marRight w:val="0"/>
          <w:marTop w:val="0"/>
          <w:marBottom w:val="0"/>
          <w:divBdr>
            <w:top w:val="none" w:sz="0" w:space="0" w:color="auto"/>
            <w:left w:val="none" w:sz="0" w:space="0" w:color="auto"/>
            <w:bottom w:val="none" w:sz="0" w:space="0" w:color="auto"/>
            <w:right w:val="none" w:sz="0" w:space="0" w:color="auto"/>
          </w:divBdr>
        </w:div>
        <w:div w:id="765150959">
          <w:marLeft w:val="0"/>
          <w:marRight w:val="0"/>
          <w:marTop w:val="0"/>
          <w:marBottom w:val="0"/>
          <w:divBdr>
            <w:top w:val="none" w:sz="0" w:space="0" w:color="auto"/>
            <w:left w:val="none" w:sz="0" w:space="0" w:color="auto"/>
            <w:bottom w:val="none" w:sz="0" w:space="0" w:color="auto"/>
            <w:right w:val="none" w:sz="0" w:space="0" w:color="auto"/>
          </w:divBdr>
        </w:div>
        <w:div w:id="907765471">
          <w:marLeft w:val="0"/>
          <w:marRight w:val="0"/>
          <w:marTop w:val="0"/>
          <w:marBottom w:val="0"/>
          <w:divBdr>
            <w:top w:val="none" w:sz="0" w:space="0" w:color="auto"/>
            <w:left w:val="none" w:sz="0" w:space="0" w:color="auto"/>
            <w:bottom w:val="none" w:sz="0" w:space="0" w:color="auto"/>
            <w:right w:val="none" w:sz="0" w:space="0" w:color="auto"/>
          </w:divBdr>
        </w:div>
        <w:div w:id="991176019">
          <w:marLeft w:val="0"/>
          <w:marRight w:val="0"/>
          <w:marTop w:val="0"/>
          <w:marBottom w:val="0"/>
          <w:divBdr>
            <w:top w:val="none" w:sz="0" w:space="0" w:color="auto"/>
            <w:left w:val="none" w:sz="0" w:space="0" w:color="auto"/>
            <w:bottom w:val="none" w:sz="0" w:space="0" w:color="auto"/>
            <w:right w:val="none" w:sz="0" w:space="0" w:color="auto"/>
          </w:divBdr>
        </w:div>
        <w:div w:id="1231422872">
          <w:marLeft w:val="0"/>
          <w:marRight w:val="0"/>
          <w:marTop w:val="0"/>
          <w:marBottom w:val="0"/>
          <w:divBdr>
            <w:top w:val="none" w:sz="0" w:space="0" w:color="auto"/>
            <w:left w:val="none" w:sz="0" w:space="0" w:color="auto"/>
            <w:bottom w:val="none" w:sz="0" w:space="0" w:color="auto"/>
            <w:right w:val="none" w:sz="0" w:space="0" w:color="auto"/>
          </w:divBdr>
        </w:div>
        <w:div w:id="1364984204">
          <w:marLeft w:val="0"/>
          <w:marRight w:val="0"/>
          <w:marTop w:val="0"/>
          <w:marBottom w:val="0"/>
          <w:divBdr>
            <w:top w:val="none" w:sz="0" w:space="0" w:color="auto"/>
            <w:left w:val="none" w:sz="0" w:space="0" w:color="auto"/>
            <w:bottom w:val="none" w:sz="0" w:space="0" w:color="auto"/>
            <w:right w:val="none" w:sz="0" w:space="0" w:color="auto"/>
          </w:divBdr>
        </w:div>
        <w:div w:id="1479108789">
          <w:marLeft w:val="0"/>
          <w:marRight w:val="0"/>
          <w:marTop w:val="0"/>
          <w:marBottom w:val="0"/>
          <w:divBdr>
            <w:top w:val="none" w:sz="0" w:space="0" w:color="auto"/>
            <w:left w:val="none" w:sz="0" w:space="0" w:color="auto"/>
            <w:bottom w:val="none" w:sz="0" w:space="0" w:color="auto"/>
            <w:right w:val="none" w:sz="0" w:space="0" w:color="auto"/>
          </w:divBdr>
        </w:div>
        <w:div w:id="1756973595">
          <w:marLeft w:val="0"/>
          <w:marRight w:val="0"/>
          <w:marTop w:val="0"/>
          <w:marBottom w:val="0"/>
          <w:divBdr>
            <w:top w:val="none" w:sz="0" w:space="0" w:color="auto"/>
            <w:left w:val="none" w:sz="0" w:space="0" w:color="auto"/>
            <w:bottom w:val="none" w:sz="0" w:space="0" w:color="auto"/>
            <w:right w:val="none" w:sz="0" w:space="0" w:color="auto"/>
          </w:divBdr>
        </w:div>
        <w:div w:id="1818304332">
          <w:marLeft w:val="0"/>
          <w:marRight w:val="0"/>
          <w:marTop w:val="0"/>
          <w:marBottom w:val="0"/>
          <w:divBdr>
            <w:top w:val="none" w:sz="0" w:space="0" w:color="auto"/>
            <w:left w:val="none" w:sz="0" w:space="0" w:color="auto"/>
            <w:bottom w:val="none" w:sz="0" w:space="0" w:color="auto"/>
            <w:right w:val="none" w:sz="0" w:space="0" w:color="auto"/>
          </w:divBdr>
        </w:div>
        <w:div w:id="1851795383">
          <w:marLeft w:val="0"/>
          <w:marRight w:val="0"/>
          <w:marTop w:val="0"/>
          <w:marBottom w:val="0"/>
          <w:divBdr>
            <w:top w:val="none" w:sz="0" w:space="0" w:color="auto"/>
            <w:left w:val="none" w:sz="0" w:space="0" w:color="auto"/>
            <w:bottom w:val="none" w:sz="0" w:space="0" w:color="auto"/>
            <w:right w:val="none" w:sz="0" w:space="0" w:color="auto"/>
          </w:divBdr>
        </w:div>
        <w:div w:id="1861625326">
          <w:marLeft w:val="0"/>
          <w:marRight w:val="0"/>
          <w:marTop w:val="0"/>
          <w:marBottom w:val="0"/>
          <w:divBdr>
            <w:top w:val="none" w:sz="0" w:space="0" w:color="auto"/>
            <w:left w:val="none" w:sz="0" w:space="0" w:color="auto"/>
            <w:bottom w:val="none" w:sz="0" w:space="0" w:color="auto"/>
            <w:right w:val="none" w:sz="0" w:space="0" w:color="auto"/>
          </w:divBdr>
        </w:div>
        <w:div w:id="1918593247">
          <w:marLeft w:val="0"/>
          <w:marRight w:val="0"/>
          <w:marTop w:val="0"/>
          <w:marBottom w:val="0"/>
          <w:divBdr>
            <w:top w:val="none" w:sz="0" w:space="0" w:color="auto"/>
            <w:left w:val="none" w:sz="0" w:space="0" w:color="auto"/>
            <w:bottom w:val="none" w:sz="0" w:space="0" w:color="auto"/>
            <w:right w:val="none" w:sz="0" w:space="0" w:color="auto"/>
          </w:divBdr>
        </w:div>
        <w:div w:id="2110925776">
          <w:marLeft w:val="0"/>
          <w:marRight w:val="0"/>
          <w:marTop w:val="0"/>
          <w:marBottom w:val="0"/>
          <w:divBdr>
            <w:top w:val="none" w:sz="0" w:space="0" w:color="auto"/>
            <w:left w:val="none" w:sz="0" w:space="0" w:color="auto"/>
            <w:bottom w:val="none" w:sz="0" w:space="0" w:color="auto"/>
            <w:right w:val="none" w:sz="0" w:space="0" w:color="auto"/>
          </w:divBdr>
        </w:div>
      </w:divsChild>
    </w:div>
    <w:div w:id="497812087">
      <w:bodyDiv w:val="1"/>
      <w:marLeft w:val="0"/>
      <w:marRight w:val="0"/>
      <w:marTop w:val="0"/>
      <w:marBottom w:val="0"/>
      <w:divBdr>
        <w:top w:val="none" w:sz="0" w:space="0" w:color="auto"/>
        <w:left w:val="none" w:sz="0" w:space="0" w:color="auto"/>
        <w:bottom w:val="none" w:sz="0" w:space="0" w:color="auto"/>
        <w:right w:val="none" w:sz="0" w:space="0" w:color="auto"/>
      </w:divBdr>
      <w:divsChild>
        <w:div w:id="37048289">
          <w:marLeft w:val="0"/>
          <w:marRight w:val="0"/>
          <w:marTop w:val="0"/>
          <w:marBottom w:val="0"/>
          <w:divBdr>
            <w:top w:val="none" w:sz="0" w:space="0" w:color="auto"/>
            <w:left w:val="none" w:sz="0" w:space="0" w:color="auto"/>
            <w:bottom w:val="none" w:sz="0" w:space="0" w:color="auto"/>
            <w:right w:val="none" w:sz="0" w:space="0" w:color="auto"/>
          </w:divBdr>
          <w:divsChild>
            <w:div w:id="124549411">
              <w:marLeft w:val="0"/>
              <w:marRight w:val="0"/>
              <w:marTop w:val="0"/>
              <w:marBottom w:val="0"/>
              <w:divBdr>
                <w:top w:val="none" w:sz="0" w:space="0" w:color="auto"/>
                <w:left w:val="none" w:sz="0" w:space="0" w:color="auto"/>
                <w:bottom w:val="none" w:sz="0" w:space="0" w:color="auto"/>
                <w:right w:val="none" w:sz="0" w:space="0" w:color="auto"/>
              </w:divBdr>
            </w:div>
            <w:div w:id="162084578">
              <w:marLeft w:val="0"/>
              <w:marRight w:val="0"/>
              <w:marTop w:val="0"/>
              <w:marBottom w:val="0"/>
              <w:divBdr>
                <w:top w:val="none" w:sz="0" w:space="0" w:color="auto"/>
                <w:left w:val="none" w:sz="0" w:space="0" w:color="auto"/>
                <w:bottom w:val="none" w:sz="0" w:space="0" w:color="auto"/>
                <w:right w:val="none" w:sz="0" w:space="0" w:color="auto"/>
              </w:divBdr>
            </w:div>
            <w:div w:id="265306019">
              <w:marLeft w:val="0"/>
              <w:marRight w:val="0"/>
              <w:marTop w:val="0"/>
              <w:marBottom w:val="0"/>
              <w:divBdr>
                <w:top w:val="none" w:sz="0" w:space="0" w:color="auto"/>
                <w:left w:val="none" w:sz="0" w:space="0" w:color="auto"/>
                <w:bottom w:val="none" w:sz="0" w:space="0" w:color="auto"/>
                <w:right w:val="none" w:sz="0" w:space="0" w:color="auto"/>
              </w:divBdr>
            </w:div>
            <w:div w:id="275648689">
              <w:marLeft w:val="0"/>
              <w:marRight w:val="0"/>
              <w:marTop w:val="0"/>
              <w:marBottom w:val="0"/>
              <w:divBdr>
                <w:top w:val="none" w:sz="0" w:space="0" w:color="auto"/>
                <w:left w:val="none" w:sz="0" w:space="0" w:color="auto"/>
                <w:bottom w:val="none" w:sz="0" w:space="0" w:color="auto"/>
                <w:right w:val="none" w:sz="0" w:space="0" w:color="auto"/>
              </w:divBdr>
            </w:div>
            <w:div w:id="346635313">
              <w:marLeft w:val="0"/>
              <w:marRight w:val="0"/>
              <w:marTop w:val="0"/>
              <w:marBottom w:val="0"/>
              <w:divBdr>
                <w:top w:val="none" w:sz="0" w:space="0" w:color="auto"/>
                <w:left w:val="none" w:sz="0" w:space="0" w:color="auto"/>
                <w:bottom w:val="none" w:sz="0" w:space="0" w:color="auto"/>
                <w:right w:val="none" w:sz="0" w:space="0" w:color="auto"/>
              </w:divBdr>
            </w:div>
            <w:div w:id="520432088">
              <w:marLeft w:val="0"/>
              <w:marRight w:val="0"/>
              <w:marTop w:val="0"/>
              <w:marBottom w:val="0"/>
              <w:divBdr>
                <w:top w:val="none" w:sz="0" w:space="0" w:color="auto"/>
                <w:left w:val="none" w:sz="0" w:space="0" w:color="auto"/>
                <w:bottom w:val="none" w:sz="0" w:space="0" w:color="auto"/>
                <w:right w:val="none" w:sz="0" w:space="0" w:color="auto"/>
              </w:divBdr>
            </w:div>
            <w:div w:id="629096087">
              <w:marLeft w:val="0"/>
              <w:marRight w:val="0"/>
              <w:marTop w:val="0"/>
              <w:marBottom w:val="0"/>
              <w:divBdr>
                <w:top w:val="none" w:sz="0" w:space="0" w:color="auto"/>
                <w:left w:val="none" w:sz="0" w:space="0" w:color="auto"/>
                <w:bottom w:val="none" w:sz="0" w:space="0" w:color="auto"/>
                <w:right w:val="none" w:sz="0" w:space="0" w:color="auto"/>
              </w:divBdr>
            </w:div>
            <w:div w:id="681706266">
              <w:marLeft w:val="0"/>
              <w:marRight w:val="0"/>
              <w:marTop w:val="0"/>
              <w:marBottom w:val="0"/>
              <w:divBdr>
                <w:top w:val="none" w:sz="0" w:space="0" w:color="auto"/>
                <w:left w:val="none" w:sz="0" w:space="0" w:color="auto"/>
                <w:bottom w:val="none" w:sz="0" w:space="0" w:color="auto"/>
                <w:right w:val="none" w:sz="0" w:space="0" w:color="auto"/>
              </w:divBdr>
            </w:div>
            <w:div w:id="1035085249">
              <w:marLeft w:val="0"/>
              <w:marRight w:val="0"/>
              <w:marTop w:val="0"/>
              <w:marBottom w:val="0"/>
              <w:divBdr>
                <w:top w:val="none" w:sz="0" w:space="0" w:color="auto"/>
                <w:left w:val="none" w:sz="0" w:space="0" w:color="auto"/>
                <w:bottom w:val="none" w:sz="0" w:space="0" w:color="auto"/>
                <w:right w:val="none" w:sz="0" w:space="0" w:color="auto"/>
              </w:divBdr>
            </w:div>
            <w:div w:id="1187985527">
              <w:marLeft w:val="0"/>
              <w:marRight w:val="0"/>
              <w:marTop w:val="0"/>
              <w:marBottom w:val="0"/>
              <w:divBdr>
                <w:top w:val="none" w:sz="0" w:space="0" w:color="auto"/>
                <w:left w:val="none" w:sz="0" w:space="0" w:color="auto"/>
                <w:bottom w:val="none" w:sz="0" w:space="0" w:color="auto"/>
                <w:right w:val="none" w:sz="0" w:space="0" w:color="auto"/>
              </w:divBdr>
            </w:div>
            <w:div w:id="1190217923">
              <w:marLeft w:val="0"/>
              <w:marRight w:val="0"/>
              <w:marTop w:val="0"/>
              <w:marBottom w:val="0"/>
              <w:divBdr>
                <w:top w:val="none" w:sz="0" w:space="0" w:color="auto"/>
                <w:left w:val="none" w:sz="0" w:space="0" w:color="auto"/>
                <w:bottom w:val="none" w:sz="0" w:space="0" w:color="auto"/>
                <w:right w:val="none" w:sz="0" w:space="0" w:color="auto"/>
              </w:divBdr>
            </w:div>
            <w:div w:id="1223563363">
              <w:marLeft w:val="0"/>
              <w:marRight w:val="0"/>
              <w:marTop w:val="0"/>
              <w:marBottom w:val="0"/>
              <w:divBdr>
                <w:top w:val="none" w:sz="0" w:space="0" w:color="auto"/>
                <w:left w:val="none" w:sz="0" w:space="0" w:color="auto"/>
                <w:bottom w:val="none" w:sz="0" w:space="0" w:color="auto"/>
                <w:right w:val="none" w:sz="0" w:space="0" w:color="auto"/>
              </w:divBdr>
            </w:div>
            <w:div w:id="1472097798">
              <w:marLeft w:val="0"/>
              <w:marRight w:val="0"/>
              <w:marTop w:val="0"/>
              <w:marBottom w:val="0"/>
              <w:divBdr>
                <w:top w:val="none" w:sz="0" w:space="0" w:color="auto"/>
                <w:left w:val="none" w:sz="0" w:space="0" w:color="auto"/>
                <w:bottom w:val="none" w:sz="0" w:space="0" w:color="auto"/>
                <w:right w:val="none" w:sz="0" w:space="0" w:color="auto"/>
              </w:divBdr>
            </w:div>
            <w:div w:id="1495413267">
              <w:marLeft w:val="0"/>
              <w:marRight w:val="0"/>
              <w:marTop w:val="0"/>
              <w:marBottom w:val="0"/>
              <w:divBdr>
                <w:top w:val="none" w:sz="0" w:space="0" w:color="auto"/>
                <w:left w:val="none" w:sz="0" w:space="0" w:color="auto"/>
                <w:bottom w:val="none" w:sz="0" w:space="0" w:color="auto"/>
                <w:right w:val="none" w:sz="0" w:space="0" w:color="auto"/>
              </w:divBdr>
            </w:div>
            <w:div w:id="1657175720">
              <w:marLeft w:val="0"/>
              <w:marRight w:val="0"/>
              <w:marTop w:val="0"/>
              <w:marBottom w:val="0"/>
              <w:divBdr>
                <w:top w:val="none" w:sz="0" w:space="0" w:color="auto"/>
                <w:left w:val="none" w:sz="0" w:space="0" w:color="auto"/>
                <w:bottom w:val="none" w:sz="0" w:space="0" w:color="auto"/>
                <w:right w:val="none" w:sz="0" w:space="0" w:color="auto"/>
              </w:divBdr>
            </w:div>
            <w:div w:id="1758403315">
              <w:marLeft w:val="0"/>
              <w:marRight w:val="0"/>
              <w:marTop w:val="0"/>
              <w:marBottom w:val="0"/>
              <w:divBdr>
                <w:top w:val="none" w:sz="0" w:space="0" w:color="auto"/>
                <w:left w:val="none" w:sz="0" w:space="0" w:color="auto"/>
                <w:bottom w:val="none" w:sz="0" w:space="0" w:color="auto"/>
                <w:right w:val="none" w:sz="0" w:space="0" w:color="auto"/>
              </w:divBdr>
            </w:div>
            <w:div w:id="1967001354">
              <w:marLeft w:val="0"/>
              <w:marRight w:val="0"/>
              <w:marTop w:val="0"/>
              <w:marBottom w:val="0"/>
              <w:divBdr>
                <w:top w:val="none" w:sz="0" w:space="0" w:color="auto"/>
                <w:left w:val="none" w:sz="0" w:space="0" w:color="auto"/>
                <w:bottom w:val="none" w:sz="0" w:space="0" w:color="auto"/>
                <w:right w:val="none" w:sz="0" w:space="0" w:color="auto"/>
              </w:divBdr>
            </w:div>
            <w:div w:id="2008317697">
              <w:marLeft w:val="0"/>
              <w:marRight w:val="0"/>
              <w:marTop w:val="0"/>
              <w:marBottom w:val="0"/>
              <w:divBdr>
                <w:top w:val="none" w:sz="0" w:space="0" w:color="auto"/>
                <w:left w:val="none" w:sz="0" w:space="0" w:color="auto"/>
                <w:bottom w:val="none" w:sz="0" w:space="0" w:color="auto"/>
                <w:right w:val="none" w:sz="0" w:space="0" w:color="auto"/>
              </w:divBdr>
            </w:div>
            <w:div w:id="2042515482">
              <w:marLeft w:val="0"/>
              <w:marRight w:val="0"/>
              <w:marTop w:val="0"/>
              <w:marBottom w:val="0"/>
              <w:divBdr>
                <w:top w:val="none" w:sz="0" w:space="0" w:color="auto"/>
                <w:left w:val="none" w:sz="0" w:space="0" w:color="auto"/>
                <w:bottom w:val="none" w:sz="0" w:space="0" w:color="auto"/>
                <w:right w:val="none" w:sz="0" w:space="0" w:color="auto"/>
              </w:divBdr>
            </w:div>
            <w:div w:id="2058165697">
              <w:marLeft w:val="0"/>
              <w:marRight w:val="0"/>
              <w:marTop w:val="0"/>
              <w:marBottom w:val="0"/>
              <w:divBdr>
                <w:top w:val="none" w:sz="0" w:space="0" w:color="auto"/>
                <w:left w:val="none" w:sz="0" w:space="0" w:color="auto"/>
                <w:bottom w:val="none" w:sz="0" w:space="0" w:color="auto"/>
                <w:right w:val="none" w:sz="0" w:space="0" w:color="auto"/>
              </w:divBdr>
            </w:div>
            <w:div w:id="208564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2290">
      <w:bodyDiv w:val="1"/>
      <w:marLeft w:val="0"/>
      <w:marRight w:val="0"/>
      <w:marTop w:val="0"/>
      <w:marBottom w:val="0"/>
      <w:divBdr>
        <w:top w:val="none" w:sz="0" w:space="0" w:color="auto"/>
        <w:left w:val="none" w:sz="0" w:space="0" w:color="auto"/>
        <w:bottom w:val="none" w:sz="0" w:space="0" w:color="auto"/>
        <w:right w:val="none" w:sz="0" w:space="0" w:color="auto"/>
      </w:divBdr>
      <w:divsChild>
        <w:div w:id="1415934771">
          <w:marLeft w:val="0"/>
          <w:marRight w:val="0"/>
          <w:marTop w:val="0"/>
          <w:marBottom w:val="0"/>
          <w:divBdr>
            <w:top w:val="none" w:sz="0" w:space="0" w:color="auto"/>
            <w:left w:val="none" w:sz="0" w:space="0" w:color="auto"/>
            <w:bottom w:val="none" w:sz="0" w:space="0" w:color="auto"/>
            <w:right w:val="none" w:sz="0" w:space="0" w:color="auto"/>
          </w:divBdr>
          <w:divsChild>
            <w:div w:id="451437280">
              <w:marLeft w:val="0"/>
              <w:marRight w:val="0"/>
              <w:marTop w:val="0"/>
              <w:marBottom w:val="0"/>
              <w:divBdr>
                <w:top w:val="none" w:sz="0" w:space="0" w:color="auto"/>
                <w:left w:val="none" w:sz="0" w:space="0" w:color="auto"/>
                <w:bottom w:val="none" w:sz="0" w:space="0" w:color="auto"/>
                <w:right w:val="none" w:sz="0" w:space="0" w:color="auto"/>
              </w:divBdr>
            </w:div>
            <w:div w:id="1180395401">
              <w:marLeft w:val="0"/>
              <w:marRight w:val="0"/>
              <w:marTop w:val="0"/>
              <w:marBottom w:val="0"/>
              <w:divBdr>
                <w:top w:val="none" w:sz="0" w:space="0" w:color="auto"/>
                <w:left w:val="none" w:sz="0" w:space="0" w:color="auto"/>
                <w:bottom w:val="none" w:sz="0" w:space="0" w:color="auto"/>
                <w:right w:val="single" w:sz="6" w:space="0" w:color="616A6D"/>
              </w:divBdr>
            </w:div>
          </w:divsChild>
        </w:div>
      </w:divsChild>
    </w:div>
    <w:div w:id="516039433">
      <w:bodyDiv w:val="1"/>
      <w:marLeft w:val="0"/>
      <w:marRight w:val="0"/>
      <w:marTop w:val="0"/>
      <w:marBottom w:val="0"/>
      <w:divBdr>
        <w:top w:val="none" w:sz="0" w:space="0" w:color="auto"/>
        <w:left w:val="none" w:sz="0" w:space="0" w:color="auto"/>
        <w:bottom w:val="none" w:sz="0" w:space="0" w:color="auto"/>
        <w:right w:val="none" w:sz="0" w:space="0" w:color="auto"/>
      </w:divBdr>
      <w:divsChild>
        <w:div w:id="1270893157">
          <w:marLeft w:val="0"/>
          <w:marRight w:val="0"/>
          <w:marTop w:val="0"/>
          <w:marBottom w:val="0"/>
          <w:divBdr>
            <w:top w:val="none" w:sz="0" w:space="0" w:color="auto"/>
            <w:left w:val="none" w:sz="0" w:space="0" w:color="auto"/>
            <w:bottom w:val="none" w:sz="0" w:space="0" w:color="auto"/>
            <w:right w:val="none" w:sz="0" w:space="0" w:color="auto"/>
          </w:divBdr>
        </w:div>
      </w:divsChild>
    </w:div>
    <w:div w:id="517236198">
      <w:bodyDiv w:val="1"/>
      <w:marLeft w:val="0"/>
      <w:marRight w:val="0"/>
      <w:marTop w:val="0"/>
      <w:marBottom w:val="0"/>
      <w:divBdr>
        <w:top w:val="none" w:sz="0" w:space="0" w:color="auto"/>
        <w:left w:val="none" w:sz="0" w:space="0" w:color="auto"/>
        <w:bottom w:val="none" w:sz="0" w:space="0" w:color="auto"/>
        <w:right w:val="none" w:sz="0" w:space="0" w:color="auto"/>
      </w:divBdr>
      <w:divsChild>
        <w:div w:id="484710643">
          <w:marLeft w:val="0"/>
          <w:marRight w:val="0"/>
          <w:marTop w:val="0"/>
          <w:marBottom w:val="0"/>
          <w:divBdr>
            <w:top w:val="none" w:sz="0" w:space="0" w:color="auto"/>
            <w:left w:val="none" w:sz="0" w:space="0" w:color="auto"/>
            <w:bottom w:val="none" w:sz="0" w:space="0" w:color="auto"/>
            <w:right w:val="none" w:sz="0" w:space="0" w:color="auto"/>
          </w:divBdr>
        </w:div>
      </w:divsChild>
    </w:div>
    <w:div w:id="530267516">
      <w:bodyDiv w:val="1"/>
      <w:marLeft w:val="0"/>
      <w:marRight w:val="0"/>
      <w:marTop w:val="0"/>
      <w:marBottom w:val="0"/>
      <w:divBdr>
        <w:top w:val="none" w:sz="0" w:space="0" w:color="auto"/>
        <w:left w:val="none" w:sz="0" w:space="0" w:color="auto"/>
        <w:bottom w:val="none" w:sz="0" w:space="0" w:color="auto"/>
        <w:right w:val="none" w:sz="0" w:space="0" w:color="auto"/>
      </w:divBdr>
    </w:div>
    <w:div w:id="533621314">
      <w:bodyDiv w:val="1"/>
      <w:marLeft w:val="0"/>
      <w:marRight w:val="0"/>
      <w:marTop w:val="0"/>
      <w:marBottom w:val="0"/>
      <w:divBdr>
        <w:top w:val="none" w:sz="0" w:space="0" w:color="auto"/>
        <w:left w:val="none" w:sz="0" w:space="0" w:color="auto"/>
        <w:bottom w:val="none" w:sz="0" w:space="0" w:color="auto"/>
        <w:right w:val="none" w:sz="0" w:space="0" w:color="auto"/>
      </w:divBdr>
    </w:div>
    <w:div w:id="535966362">
      <w:bodyDiv w:val="1"/>
      <w:marLeft w:val="0"/>
      <w:marRight w:val="0"/>
      <w:marTop w:val="0"/>
      <w:marBottom w:val="0"/>
      <w:divBdr>
        <w:top w:val="none" w:sz="0" w:space="0" w:color="auto"/>
        <w:left w:val="none" w:sz="0" w:space="0" w:color="auto"/>
        <w:bottom w:val="none" w:sz="0" w:space="0" w:color="auto"/>
        <w:right w:val="none" w:sz="0" w:space="0" w:color="auto"/>
      </w:divBdr>
    </w:div>
    <w:div w:id="537545907">
      <w:bodyDiv w:val="1"/>
      <w:marLeft w:val="0"/>
      <w:marRight w:val="0"/>
      <w:marTop w:val="0"/>
      <w:marBottom w:val="0"/>
      <w:divBdr>
        <w:top w:val="none" w:sz="0" w:space="0" w:color="auto"/>
        <w:left w:val="none" w:sz="0" w:space="0" w:color="auto"/>
        <w:bottom w:val="none" w:sz="0" w:space="0" w:color="auto"/>
        <w:right w:val="none" w:sz="0" w:space="0" w:color="auto"/>
      </w:divBdr>
    </w:div>
    <w:div w:id="539519201">
      <w:bodyDiv w:val="1"/>
      <w:marLeft w:val="0"/>
      <w:marRight w:val="0"/>
      <w:marTop w:val="0"/>
      <w:marBottom w:val="0"/>
      <w:divBdr>
        <w:top w:val="none" w:sz="0" w:space="0" w:color="auto"/>
        <w:left w:val="none" w:sz="0" w:space="0" w:color="auto"/>
        <w:bottom w:val="none" w:sz="0" w:space="0" w:color="auto"/>
        <w:right w:val="none" w:sz="0" w:space="0" w:color="auto"/>
      </w:divBdr>
    </w:div>
    <w:div w:id="561066159">
      <w:bodyDiv w:val="1"/>
      <w:marLeft w:val="0"/>
      <w:marRight w:val="0"/>
      <w:marTop w:val="0"/>
      <w:marBottom w:val="0"/>
      <w:divBdr>
        <w:top w:val="none" w:sz="0" w:space="0" w:color="auto"/>
        <w:left w:val="none" w:sz="0" w:space="0" w:color="auto"/>
        <w:bottom w:val="none" w:sz="0" w:space="0" w:color="auto"/>
        <w:right w:val="none" w:sz="0" w:space="0" w:color="auto"/>
      </w:divBdr>
    </w:div>
    <w:div w:id="572550533">
      <w:bodyDiv w:val="1"/>
      <w:marLeft w:val="0"/>
      <w:marRight w:val="0"/>
      <w:marTop w:val="0"/>
      <w:marBottom w:val="0"/>
      <w:divBdr>
        <w:top w:val="none" w:sz="0" w:space="0" w:color="auto"/>
        <w:left w:val="none" w:sz="0" w:space="0" w:color="auto"/>
        <w:bottom w:val="none" w:sz="0" w:space="0" w:color="auto"/>
        <w:right w:val="none" w:sz="0" w:space="0" w:color="auto"/>
      </w:divBdr>
    </w:div>
    <w:div w:id="614023784">
      <w:bodyDiv w:val="1"/>
      <w:marLeft w:val="0"/>
      <w:marRight w:val="0"/>
      <w:marTop w:val="0"/>
      <w:marBottom w:val="0"/>
      <w:divBdr>
        <w:top w:val="none" w:sz="0" w:space="0" w:color="auto"/>
        <w:left w:val="none" w:sz="0" w:space="0" w:color="auto"/>
        <w:bottom w:val="none" w:sz="0" w:space="0" w:color="auto"/>
        <w:right w:val="none" w:sz="0" w:space="0" w:color="auto"/>
      </w:divBdr>
    </w:div>
    <w:div w:id="614600485">
      <w:bodyDiv w:val="1"/>
      <w:marLeft w:val="0"/>
      <w:marRight w:val="0"/>
      <w:marTop w:val="0"/>
      <w:marBottom w:val="0"/>
      <w:divBdr>
        <w:top w:val="none" w:sz="0" w:space="0" w:color="auto"/>
        <w:left w:val="none" w:sz="0" w:space="0" w:color="auto"/>
        <w:bottom w:val="none" w:sz="0" w:space="0" w:color="auto"/>
        <w:right w:val="none" w:sz="0" w:space="0" w:color="auto"/>
      </w:divBdr>
    </w:div>
    <w:div w:id="634141215">
      <w:bodyDiv w:val="1"/>
      <w:marLeft w:val="0"/>
      <w:marRight w:val="0"/>
      <w:marTop w:val="0"/>
      <w:marBottom w:val="0"/>
      <w:divBdr>
        <w:top w:val="none" w:sz="0" w:space="0" w:color="auto"/>
        <w:left w:val="none" w:sz="0" w:space="0" w:color="auto"/>
        <w:bottom w:val="none" w:sz="0" w:space="0" w:color="auto"/>
        <w:right w:val="none" w:sz="0" w:space="0" w:color="auto"/>
      </w:divBdr>
    </w:div>
    <w:div w:id="635916570">
      <w:bodyDiv w:val="1"/>
      <w:marLeft w:val="0"/>
      <w:marRight w:val="0"/>
      <w:marTop w:val="0"/>
      <w:marBottom w:val="0"/>
      <w:divBdr>
        <w:top w:val="none" w:sz="0" w:space="0" w:color="auto"/>
        <w:left w:val="none" w:sz="0" w:space="0" w:color="auto"/>
        <w:bottom w:val="none" w:sz="0" w:space="0" w:color="auto"/>
        <w:right w:val="none" w:sz="0" w:space="0" w:color="auto"/>
      </w:divBdr>
    </w:div>
    <w:div w:id="642346513">
      <w:bodyDiv w:val="1"/>
      <w:marLeft w:val="0"/>
      <w:marRight w:val="0"/>
      <w:marTop w:val="0"/>
      <w:marBottom w:val="0"/>
      <w:divBdr>
        <w:top w:val="none" w:sz="0" w:space="0" w:color="auto"/>
        <w:left w:val="none" w:sz="0" w:space="0" w:color="auto"/>
        <w:bottom w:val="none" w:sz="0" w:space="0" w:color="auto"/>
        <w:right w:val="none" w:sz="0" w:space="0" w:color="auto"/>
      </w:divBdr>
      <w:divsChild>
        <w:div w:id="729380266">
          <w:marLeft w:val="0"/>
          <w:marRight w:val="0"/>
          <w:marTop w:val="0"/>
          <w:marBottom w:val="0"/>
          <w:divBdr>
            <w:top w:val="none" w:sz="0" w:space="0" w:color="auto"/>
            <w:left w:val="none" w:sz="0" w:space="0" w:color="auto"/>
            <w:bottom w:val="none" w:sz="0" w:space="0" w:color="auto"/>
            <w:right w:val="none" w:sz="0" w:space="0" w:color="auto"/>
          </w:divBdr>
          <w:divsChild>
            <w:div w:id="1263951796">
              <w:marLeft w:val="0"/>
              <w:marRight w:val="0"/>
              <w:marTop w:val="0"/>
              <w:marBottom w:val="0"/>
              <w:divBdr>
                <w:top w:val="none" w:sz="0" w:space="0" w:color="auto"/>
                <w:left w:val="none" w:sz="0" w:space="0" w:color="auto"/>
                <w:bottom w:val="none" w:sz="0" w:space="0" w:color="auto"/>
                <w:right w:val="none" w:sz="0" w:space="0" w:color="auto"/>
              </w:divBdr>
              <w:divsChild>
                <w:div w:id="174968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09185">
      <w:bodyDiv w:val="1"/>
      <w:marLeft w:val="0"/>
      <w:marRight w:val="0"/>
      <w:marTop w:val="0"/>
      <w:marBottom w:val="0"/>
      <w:divBdr>
        <w:top w:val="none" w:sz="0" w:space="0" w:color="auto"/>
        <w:left w:val="none" w:sz="0" w:space="0" w:color="auto"/>
        <w:bottom w:val="none" w:sz="0" w:space="0" w:color="auto"/>
        <w:right w:val="none" w:sz="0" w:space="0" w:color="auto"/>
      </w:divBdr>
    </w:div>
    <w:div w:id="702443119">
      <w:bodyDiv w:val="1"/>
      <w:marLeft w:val="0"/>
      <w:marRight w:val="0"/>
      <w:marTop w:val="0"/>
      <w:marBottom w:val="0"/>
      <w:divBdr>
        <w:top w:val="none" w:sz="0" w:space="0" w:color="auto"/>
        <w:left w:val="none" w:sz="0" w:space="0" w:color="auto"/>
        <w:bottom w:val="none" w:sz="0" w:space="0" w:color="auto"/>
        <w:right w:val="none" w:sz="0" w:space="0" w:color="auto"/>
      </w:divBdr>
    </w:div>
    <w:div w:id="705328527">
      <w:bodyDiv w:val="1"/>
      <w:marLeft w:val="0"/>
      <w:marRight w:val="0"/>
      <w:marTop w:val="0"/>
      <w:marBottom w:val="0"/>
      <w:divBdr>
        <w:top w:val="none" w:sz="0" w:space="0" w:color="auto"/>
        <w:left w:val="none" w:sz="0" w:space="0" w:color="auto"/>
        <w:bottom w:val="none" w:sz="0" w:space="0" w:color="auto"/>
        <w:right w:val="none" w:sz="0" w:space="0" w:color="auto"/>
      </w:divBdr>
    </w:div>
    <w:div w:id="710032543">
      <w:bodyDiv w:val="1"/>
      <w:marLeft w:val="0"/>
      <w:marRight w:val="0"/>
      <w:marTop w:val="0"/>
      <w:marBottom w:val="0"/>
      <w:divBdr>
        <w:top w:val="none" w:sz="0" w:space="0" w:color="auto"/>
        <w:left w:val="none" w:sz="0" w:space="0" w:color="auto"/>
        <w:bottom w:val="none" w:sz="0" w:space="0" w:color="auto"/>
        <w:right w:val="none" w:sz="0" w:space="0" w:color="auto"/>
      </w:divBdr>
    </w:div>
    <w:div w:id="715545928">
      <w:bodyDiv w:val="1"/>
      <w:marLeft w:val="0"/>
      <w:marRight w:val="0"/>
      <w:marTop w:val="0"/>
      <w:marBottom w:val="0"/>
      <w:divBdr>
        <w:top w:val="none" w:sz="0" w:space="0" w:color="auto"/>
        <w:left w:val="none" w:sz="0" w:space="0" w:color="auto"/>
        <w:bottom w:val="none" w:sz="0" w:space="0" w:color="auto"/>
        <w:right w:val="none" w:sz="0" w:space="0" w:color="auto"/>
      </w:divBdr>
    </w:div>
    <w:div w:id="725027568">
      <w:bodyDiv w:val="1"/>
      <w:marLeft w:val="0"/>
      <w:marRight w:val="0"/>
      <w:marTop w:val="0"/>
      <w:marBottom w:val="0"/>
      <w:divBdr>
        <w:top w:val="none" w:sz="0" w:space="0" w:color="auto"/>
        <w:left w:val="none" w:sz="0" w:space="0" w:color="auto"/>
        <w:bottom w:val="none" w:sz="0" w:space="0" w:color="auto"/>
        <w:right w:val="none" w:sz="0" w:space="0" w:color="auto"/>
      </w:divBdr>
    </w:div>
    <w:div w:id="731151221">
      <w:bodyDiv w:val="1"/>
      <w:marLeft w:val="0"/>
      <w:marRight w:val="0"/>
      <w:marTop w:val="0"/>
      <w:marBottom w:val="0"/>
      <w:divBdr>
        <w:top w:val="none" w:sz="0" w:space="0" w:color="auto"/>
        <w:left w:val="none" w:sz="0" w:space="0" w:color="auto"/>
        <w:bottom w:val="none" w:sz="0" w:space="0" w:color="auto"/>
        <w:right w:val="none" w:sz="0" w:space="0" w:color="auto"/>
      </w:divBdr>
    </w:div>
    <w:div w:id="732893554">
      <w:bodyDiv w:val="1"/>
      <w:marLeft w:val="0"/>
      <w:marRight w:val="0"/>
      <w:marTop w:val="0"/>
      <w:marBottom w:val="0"/>
      <w:divBdr>
        <w:top w:val="none" w:sz="0" w:space="0" w:color="auto"/>
        <w:left w:val="none" w:sz="0" w:space="0" w:color="auto"/>
        <w:bottom w:val="none" w:sz="0" w:space="0" w:color="auto"/>
        <w:right w:val="none" w:sz="0" w:space="0" w:color="auto"/>
      </w:divBdr>
    </w:div>
    <w:div w:id="737092536">
      <w:bodyDiv w:val="1"/>
      <w:marLeft w:val="0"/>
      <w:marRight w:val="0"/>
      <w:marTop w:val="0"/>
      <w:marBottom w:val="0"/>
      <w:divBdr>
        <w:top w:val="none" w:sz="0" w:space="0" w:color="auto"/>
        <w:left w:val="none" w:sz="0" w:space="0" w:color="auto"/>
        <w:bottom w:val="none" w:sz="0" w:space="0" w:color="auto"/>
        <w:right w:val="none" w:sz="0" w:space="0" w:color="auto"/>
      </w:divBdr>
      <w:divsChild>
        <w:div w:id="671877305">
          <w:marLeft w:val="0"/>
          <w:marRight w:val="0"/>
          <w:marTop w:val="0"/>
          <w:marBottom w:val="0"/>
          <w:divBdr>
            <w:top w:val="none" w:sz="0" w:space="0" w:color="auto"/>
            <w:left w:val="none" w:sz="0" w:space="0" w:color="auto"/>
            <w:bottom w:val="none" w:sz="0" w:space="0" w:color="auto"/>
            <w:right w:val="none" w:sz="0" w:space="0" w:color="auto"/>
          </w:divBdr>
          <w:divsChild>
            <w:div w:id="950820034">
              <w:marLeft w:val="0"/>
              <w:marRight w:val="0"/>
              <w:marTop w:val="0"/>
              <w:marBottom w:val="0"/>
              <w:divBdr>
                <w:top w:val="none" w:sz="0" w:space="0" w:color="auto"/>
                <w:left w:val="none" w:sz="0" w:space="0" w:color="auto"/>
                <w:bottom w:val="none" w:sz="0" w:space="0" w:color="auto"/>
                <w:right w:val="none" w:sz="0" w:space="0" w:color="auto"/>
              </w:divBdr>
              <w:divsChild>
                <w:div w:id="14061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14183">
      <w:bodyDiv w:val="1"/>
      <w:marLeft w:val="0"/>
      <w:marRight w:val="0"/>
      <w:marTop w:val="0"/>
      <w:marBottom w:val="0"/>
      <w:divBdr>
        <w:top w:val="none" w:sz="0" w:space="0" w:color="auto"/>
        <w:left w:val="none" w:sz="0" w:space="0" w:color="auto"/>
        <w:bottom w:val="none" w:sz="0" w:space="0" w:color="auto"/>
        <w:right w:val="none" w:sz="0" w:space="0" w:color="auto"/>
      </w:divBdr>
      <w:divsChild>
        <w:div w:id="1153258443">
          <w:marLeft w:val="0"/>
          <w:marRight w:val="0"/>
          <w:marTop w:val="0"/>
          <w:marBottom w:val="0"/>
          <w:divBdr>
            <w:top w:val="none" w:sz="0" w:space="0" w:color="auto"/>
            <w:left w:val="none" w:sz="0" w:space="0" w:color="auto"/>
            <w:bottom w:val="none" w:sz="0" w:space="0" w:color="auto"/>
            <w:right w:val="none" w:sz="0" w:space="0" w:color="auto"/>
          </w:divBdr>
        </w:div>
      </w:divsChild>
    </w:div>
    <w:div w:id="745954335">
      <w:bodyDiv w:val="1"/>
      <w:marLeft w:val="0"/>
      <w:marRight w:val="0"/>
      <w:marTop w:val="0"/>
      <w:marBottom w:val="0"/>
      <w:divBdr>
        <w:top w:val="none" w:sz="0" w:space="0" w:color="auto"/>
        <w:left w:val="none" w:sz="0" w:space="0" w:color="auto"/>
        <w:bottom w:val="none" w:sz="0" w:space="0" w:color="auto"/>
        <w:right w:val="none" w:sz="0" w:space="0" w:color="auto"/>
      </w:divBdr>
    </w:div>
    <w:div w:id="759135775">
      <w:bodyDiv w:val="1"/>
      <w:marLeft w:val="0"/>
      <w:marRight w:val="0"/>
      <w:marTop w:val="0"/>
      <w:marBottom w:val="0"/>
      <w:divBdr>
        <w:top w:val="none" w:sz="0" w:space="0" w:color="auto"/>
        <w:left w:val="none" w:sz="0" w:space="0" w:color="auto"/>
        <w:bottom w:val="none" w:sz="0" w:space="0" w:color="auto"/>
        <w:right w:val="none" w:sz="0" w:space="0" w:color="auto"/>
      </w:divBdr>
    </w:div>
    <w:div w:id="759178724">
      <w:bodyDiv w:val="1"/>
      <w:marLeft w:val="0"/>
      <w:marRight w:val="0"/>
      <w:marTop w:val="0"/>
      <w:marBottom w:val="0"/>
      <w:divBdr>
        <w:top w:val="none" w:sz="0" w:space="0" w:color="auto"/>
        <w:left w:val="none" w:sz="0" w:space="0" w:color="auto"/>
        <w:bottom w:val="none" w:sz="0" w:space="0" w:color="auto"/>
        <w:right w:val="none" w:sz="0" w:space="0" w:color="auto"/>
      </w:divBdr>
    </w:div>
    <w:div w:id="766854584">
      <w:bodyDiv w:val="1"/>
      <w:marLeft w:val="0"/>
      <w:marRight w:val="0"/>
      <w:marTop w:val="0"/>
      <w:marBottom w:val="0"/>
      <w:divBdr>
        <w:top w:val="none" w:sz="0" w:space="0" w:color="auto"/>
        <w:left w:val="none" w:sz="0" w:space="0" w:color="auto"/>
        <w:bottom w:val="none" w:sz="0" w:space="0" w:color="auto"/>
        <w:right w:val="none" w:sz="0" w:space="0" w:color="auto"/>
      </w:divBdr>
    </w:div>
    <w:div w:id="770053520">
      <w:bodyDiv w:val="1"/>
      <w:marLeft w:val="0"/>
      <w:marRight w:val="0"/>
      <w:marTop w:val="0"/>
      <w:marBottom w:val="0"/>
      <w:divBdr>
        <w:top w:val="none" w:sz="0" w:space="0" w:color="auto"/>
        <w:left w:val="none" w:sz="0" w:space="0" w:color="auto"/>
        <w:bottom w:val="none" w:sz="0" w:space="0" w:color="auto"/>
        <w:right w:val="none" w:sz="0" w:space="0" w:color="auto"/>
      </w:divBdr>
    </w:div>
    <w:div w:id="786776389">
      <w:bodyDiv w:val="1"/>
      <w:marLeft w:val="0"/>
      <w:marRight w:val="0"/>
      <w:marTop w:val="0"/>
      <w:marBottom w:val="0"/>
      <w:divBdr>
        <w:top w:val="none" w:sz="0" w:space="0" w:color="auto"/>
        <w:left w:val="none" w:sz="0" w:space="0" w:color="auto"/>
        <w:bottom w:val="none" w:sz="0" w:space="0" w:color="auto"/>
        <w:right w:val="none" w:sz="0" w:space="0" w:color="auto"/>
      </w:divBdr>
      <w:divsChild>
        <w:div w:id="73204528">
          <w:marLeft w:val="0"/>
          <w:marRight w:val="0"/>
          <w:marTop w:val="0"/>
          <w:marBottom w:val="0"/>
          <w:divBdr>
            <w:top w:val="none" w:sz="0" w:space="0" w:color="auto"/>
            <w:left w:val="none" w:sz="0" w:space="0" w:color="auto"/>
            <w:bottom w:val="none" w:sz="0" w:space="0" w:color="auto"/>
            <w:right w:val="none" w:sz="0" w:space="0" w:color="auto"/>
          </w:divBdr>
        </w:div>
        <w:div w:id="103237982">
          <w:marLeft w:val="0"/>
          <w:marRight w:val="0"/>
          <w:marTop w:val="0"/>
          <w:marBottom w:val="0"/>
          <w:divBdr>
            <w:top w:val="none" w:sz="0" w:space="0" w:color="auto"/>
            <w:left w:val="none" w:sz="0" w:space="0" w:color="auto"/>
            <w:bottom w:val="none" w:sz="0" w:space="0" w:color="auto"/>
            <w:right w:val="none" w:sz="0" w:space="0" w:color="auto"/>
          </w:divBdr>
        </w:div>
        <w:div w:id="332995577">
          <w:marLeft w:val="0"/>
          <w:marRight w:val="0"/>
          <w:marTop w:val="0"/>
          <w:marBottom w:val="0"/>
          <w:divBdr>
            <w:top w:val="none" w:sz="0" w:space="0" w:color="auto"/>
            <w:left w:val="none" w:sz="0" w:space="0" w:color="auto"/>
            <w:bottom w:val="none" w:sz="0" w:space="0" w:color="auto"/>
            <w:right w:val="none" w:sz="0" w:space="0" w:color="auto"/>
          </w:divBdr>
        </w:div>
        <w:div w:id="338312105">
          <w:marLeft w:val="0"/>
          <w:marRight w:val="0"/>
          <w:marTop w:val="0"/>
          <w:marBottom w:val="0"/>
          <w:divBdr>
            <w:top w:val="none" w:sz="0" w:space="0" w:color="auto"/>
            <w:left w:val="none" w:sz="0" w:space="0" w:color="auto"/>
            <w:bottom w:val="none" w:sz="0" w:space="0" w:color="auto"/>
            <w:right w:val="none" w:sz="0" w:space="0" w:color="auto"/>
          </w:divBdr>
        </w:div>
        <w:div w:id="350573570">
          <w:marLeft w:val="0"/>
          <w:marRight w:val="0"/>
          <w:marTop w:val="0"/>
          <w:marBottom w:val="0"/>
          <w:divBdr>
            <w:top w:val="none" w:sz="0" w:space="0" w:color="auto"/>
            <w:left w:val="none" w:sz="0" w:space="0" w:color="auto"/>
            <w:bottom w:val="none" w:sz="0" w:space="0" w:color="auto"/>
            <w:right w:val="none" w:sz="0" w:space="0" w:color="auto"/>
          </w:divBdr>
        </w:div>
        <w:div w:id="482894070">
          <w:marLeft w:val="0"/>
          <w:marRight w:val="0"/>
          <w:marTop w:val="0"/>
          <w:marBottom w:val="0"/>
          <w:divBdr>
            <w:top w:val="none" w:sz="0" w:space="0" w:color="auto"/>
            <w:left w:val="none" w:sz="0" w:space="0" w:color="auto"/>
            <w:bottom w:val="none" w:sz="0" w:space="0" w:color="auto"/>
            <w:right w:val="none" w:sz="0" w:space="0" w:color="auto"/>
          </w:divBdr>
        </w:div>
        <w:div w:id="603728735">
          <w:marLeft w:val="0"/>
          <w:marRight w:val="0"/>
          <w:marTop w:val="0"/>
          <w:marBottom w:val="0"/>
          <w:divBdr>
            <w:top w:val="none" w:sz="0" w:space="0" w:color="auto"/>
            <w:left w:val="none" w:sz="0" w:space="0" w:color="auto"/>
            <w:bottom w:val="none" w:sz="0" w:space="0" w:color="auto"/>
            <w:right w:val="none" w:sz="0" w:space="0" w:color="auto"/>
          </w:divBdr>
        </w:div>
        <w:div w:id="631327880">
          <w:marLeft w:val="0"/>
          <w:marRight w:val="0"/>
          <w:marTop w:val="0"/>
          <w:marBottom w:val="0"/>
          <w:divBdr>
            <w:top w:val="none" w:sz="0" w:space="0" w:color="auto"/>
            <w:left w:val="none" w:sz="0" w:space="0" w:color="auto"/>
            <w:bottom w:val="none" w:sz="0" w:space="0" w:color="auto"/>
            <w:right w:val="none" w:sz="0" w:space="0" w:color="auto"/>
          </w:divBdr>
        </w:div>
        <w:div w:id="713962804">
          <w:marLeft w:val="0"/>
          <w:marRight w:val="0"/>
          <w:marTop w:val="0"/>
          <w:marBottom w:val="0"/>
          <w:divBdr>
            <w:top w:val="none" w:sz="0" w:space="0" w:color="auto"/>
            <w:left w:val="none" w:sz="0" w:space="0" w:color="auto"/>
            <w:bottom w:val="none" w:sz="0" w:space="0" w:color="auto"/>
            <w:right w:val="none" w:sz="0" w:space="0" w:color="auto"/>
          </w:divBdr>
        </w:div>
        <w:div w:id="770667287">
          <w:marLeft w:val="0"/>
          <w:marRight w:val="0"/>
          <w:marTop w:val="0"/>
          <w:marBottom w:val="0"/>
          <w:divBdr>
            <w:top w:val="none" w:sz="0" w:space="0" w:color="auto"/>
            <w:left w:val="none" w:sz="0" w:space="0" w:color="auto"/>
            <w:bottom w:val="none" w:sz="0" w:space="0" w:color="auto"/>
            <w:right w:val="none" w:sz="0" w:space="0" w:color="auto"/>
          </w:divBdr>
        </w:div>
        <w:div w:id="871186285">
          <w:marLeft w:val="0"/>
          <w:marRight w:val="0"/>
          <w:marTop w:val="0"/>
          <w:marBottom w:val="0"/>
          <w:divBdr>
            <w:top w:val="none" w:sz="0" w:space="0" w:color="auto"/>
            <w:left w:val="none" w:sz="0" w:space="0" w:color="auto"/>
            <w:bottom w:val="none" w:sz="0" w:space="0" w:color="auto"/>
            <w:right w:val="none" w:sz="0" w:space="0" w:color="auto"/>
          </w:divBdr>
        </w:div>
        <w:div w:id="1051033107">
          <w:marLeft w:val="0"/>
          <w:marRight w:val="0"/>
          <w:marTop w:val="0"/>
          <w:marBottom w:val="0"/>
          <w:divBdr>
            <w:top w:val="none" w:sz="0" w:space="0" w:color="auto"/>
            <w:left w:val="none" w:sz="0" w:space="0" w:color="auto"/>
            <w:bottom w:val="none" w:sz="0" w:space="0" w:color="auto"/>
            <w:right w:val="none" w:sz="0" w:space="0" w:color="auto"/>
          </w:divBdr>
        </w:div>
        <w:div w:id="1399546887">
          <w:marLeft w:val="0"/>
          <w:marRight w:val="0"/>
          <w:marTop w:val="0"/>
          <w:marBottom w:val="0"/>
          <w:divBdr>
            <w:top w:val="none" w:sz="0" w:space="0" w:color="auto"/>
            <w:left w:val="none" w:sz="0" w:space="0" w:color="auto"/>
            <w:bottom w:val="none" w:sz="0" w:space="0" w:color="auto"/>
            <w:right w:val="none" w:sz="0" w:space="0" w:color="auto"/>
          </w:divBdr>
        </w:div>
        <w:div w:id="1451431070">
          <w:marLeft w:val="0"/>
          <w:marRight w:val="0"/>
          <w:marTop w:val="0"/>
          <w:marBottom w:val="0"/>
          <w:divBdr>
            <w:top w:val="none" w:sz="0" w:space="0" w:color="auto"/>
            <w:left w:val="none" w:sz="0" w:space="0" w:color="auto"/>
            <w:bottom w:val="none" w:sz="0" w:space="0" w:color="auto"/>
            <w:right w:val="none" w:sz="0" w:space="0" w:color="auto"/>
          </w:divBdr>
        </w:div>
        <w:div w:id="1455632314">
          <w:marLeft w:val="0"/>
          <w:marRight w:val="0"/>
          <w:marTop w:val="0"/>
          <w:marBottom w:val="0"/>
          <w:divBdr>
            <w:top w:val="none" w:sz="0" w:space="0" w:color="auto"/>
            <w:left w:val="none" w:sz="0" w:space="0" w:color="auto"/>
            <w:bottom w:val="none" w:sz="0" w:space="0" w:color="auto"/>
            <w:right w:val="none" w:sz="0" w:space="0" w:color="auto"/>
          </w:divBdr>
        </w:div>
        <w:div w:id="1539506706">
          <w:marLeft w:val="0"/>
          <w:marRight w:val="0"/>
          <w:marTop w:val="0"/>
          <w:marBottom w:val="0"/>
          <w:divBdr>
            <w:top w:val="none" w:sz="0" w:space="0" w:color="auto"/>
            <w:left w:val="none" w:sz="0" w:space="0" w:color="auto"/>
            <w:bottom w:val="none" w:sz="0" w:space="0" w:color="auto"/>
            <w:right w:val="none" w:sz="0" w:space="0" w:color="auto"/>
          </w:divBdr>
        </w:div>
        <w:div w:id="1540976695">
          <w:marLeft w:val="0"/>
          <w:marRight w:val="0"/>
          <w:marTop w:val="0"/>
          <w:marBottom w:val="0"/>
          <w:divBdr>
            <w:top w:val="none" w:sz="0" w:space="0" w:color="auto"/>
            <w:left w:val="none" w:sz="0" w:space="0" w:color="auto"/>
            <w:bottom w:val="none" w:sz="0" w:space="0" w:color="auto"/>
            <w:right w:val="none" w:sz="0" w:space="0" w:color="auto"/>
          </w:divBdr>
        </w:div>
        <w:div w:id="1612587555">
          <w:marLeft w:val="0"/>
          <w:marRight w:val="0"/>
          <w:marTop w:val="0"/>
          <w:marBottom w:val="0"/>
          <w:divBdr>
            <w:top w:val="none" w:sz="0" w:space="0" w:color="auto"/>
            <w:left w:val="none" w:sz="0" w:space="0" w:color="auto"/>
            <w:bottom w:val="none" w:sz="0" w:space="0" w:color="auto"/>
            <w:right w:val="none" w:sz="0" w:space="0" w:color="auto"/>
          </w:divBdr>
        </w:div>
        <w:div w:id="1646081066">
          <w:marLeft w:val="0"/>
          <w:marRight w:val="0"/>
          <w:marTop w:val="0"/>
          <w:marBottom w:val="0"/>
          <w:divBdr>
            <w:top w:val="none" w:sz="0" w:space="0" w:color="auto"/>
            <w:left w:val="none" w:sz="0" w:space="0" w:color="auto"/>
            <w:bottom w:val="none" w:sz="0" w:space="0" w:color="auto"/>
            <w:right w:val="none" w:sz="0" w:space="0" w:color="auto"/>
          </w:divBdr>
        </w:div>
        <w:div w:id="1650747972">
          <w:marLeft w:val="0"/>
          <w:marRight w:val="0"/>
          <w:marTop w:val="0"/>
          <w:marBottom w:val="0"/>
          <w:divBdr>
            <w:top w:val="none" w:sz="0" w:space="0" w:color="auto"/>
            <w:left w:val="none" w:sz="0" w:space="0" w:color="auto"/>
            <w:bottom w:val="none" w:sz="0" w:space="0" w:color="auto"/>
            <w:right w:val="none" w:sz="0" w:space="0" w:color="auto"/>
          </w:divBdr>
        </w:div>
        <w:div w:id="1706905910">
          <w:marLeft w:val="0"/>
          <w:marRight w:val="0"/>
          <w:marTop w:val="0"/>
          <w:marBottom w:val="0"/>
          <w:divBdr>
            <w:top w:val="none" w:sz="0" w:space="0" w:color="auto"/>
            <w:left w:val="none" w:sz="0" w:space="0" w:color="auto"/>
            <w:bottom w:val="none" w:sz="0" w:space="0" w:color="auto"/>
            <w:right w:val="none" w:sz="0" w:space="0" w:color="auto"/>
          </w:divBdr>
        </w:div>
        <w:div w:id="1809591382">
          <w:marLeft w:val="0"/>
          <w:marRight w:val="0"/>
          <w:marTop w:val="0"/>
          <w:marBottom w:val="0"/>
          <w:divBdr>
            <w:top w:val="none" w:sz="0" w:space="0" w:color="auto"/>
            <w:left w:val="none" w:sz="0" w:space="0" w:color="auto"/>
            <w:bottom w:val="none" w:sz="0" w:space="0" w:color="auto"/>
            <w:right w:val="none" w:sz="0" w:space="0" w:color="auto"/>
          </w:divBdr>
        </w:div>
        <w:div w:id="1831677167">
          <w:marLeft w:val="0"/>
          <w:marRight w:val="0"/>
          <w:marTop w:val="0"/>
          <w:marBottom w:val="0"/>
          <w:divBdr>
            <w:top w:val="none" w:sz="0" w:space="0" w:color="auto"/>
            <w:left w:val="none" w:sz="0" w:space="0" w:color="auto"/>
            <w:bottom w:val="none" w:sz="0" w:space="0" w:color="auto"/>
            <w:right w:val="none" w:sz="0" w:space="0" w:color="auto"/>
          </w:divBdr>
        </w:div>
        <w:div w:id="1866407883">
          <w:marLeft w:val="0"/>
          <w:marRight w:val="0"/>
          <w:marTop w:val="0"/>
          <w:marBottom w:val="0"/>
          <w:divBdr>
            <w:top w:val="none" w:sz="0" w:space="0" w:color="auto"/>
            <w:left w:val="none" w:sz="0" w:space="0" w:color="auto"/>
            <w:bottom w:val="none" w:sz="0" w:space="0" w:color="auto"/>
            <w:right w:val="none" w:sz="0" w:space="0" w:color="auto"/>
          </w:divBdr>
        </w:div>
        <w:div w:id="1895694780">
          <w:marLeft w:val="0"/>
          <w:marRight w:val="0"/>
          <w:marTop w:val="0"/>
          <w:marBottom w:val="0"/>
          <w:divBdr>
            <w:top w:val="none" w:sz="0" w:space="0" w:color="auto"/>
            <w:left w:val="none" w:sz="0" w:space="0" w:color="auto"/>
            <w:bottom w:val="none" w:sz="0" w:space="0" w:color="auto"/>
            <w:right w:val="none" w:sz="0" w:space="0" w:color="auto"/>
          </w:divBdr>
        </w:div>
        <w:div w:id="2069570735">
          <w:marLeft w:val="0"/>
          <w:marRight w:val="0"/>
          <w:marTop w:val="0"/>
          <w:marBottom w:val="0"/>
          <w:divBdr>
            <w:top w:val="none" w:sz="0" w:space="0" w:color="auto"/>
            <w:left w:val="none" w:sz="0" w:space="0" w:color="auto"/>
            <w:bottom w:val="none" w:sz="0" w:space="0" w:color="auto"/>
            <w:right w:val="none" w:sz="0" w:space="0" w:color="auto"/>
          </w:divBdr>
        </w:div>
      </w:divsChild>
    </w:div>
    <w:div w:id="791440000">
      <w:bodyDiv w:val="1"/>
      <w:marLeft w:val="0"/>
      <w:marRight w:val="0"/>
      <w:marTop w:val="0"/>
      <w:marBottom w:val="0"/>
      <w:divBdr>
        <w:top w:val="none" w:sz="0" w:space="0" w:color="auto"/>
        <w:left w:val="none" w:sz="0" w:space="0" w:color="auto"/>
        <w:bottom w:val="none" w:sz="0" w:space="0" w:color="auto"/>
        <w:right w:val="none" w:sz="0" w:space="0" w:color="auto"/>
      </w:divBdr>
    </w:div>
    <w:div w:id="797143962">
      <w:bodyDiv w:val="1"/>
      <w:marLeft w:val="0"/>
      <w:marRight w:val="0"/>
      <w:marTop w:val="0"/>
      <w:marBottom w:val="0"/>
      <w:divBdr>
        <w:top w:val="none" w:sz="0" w:space="0" w:color="auto"/>
        <w:left w:val="none" w:sz="0" w:space="0" w:color="auto"/>
        <w:bottom w:val="none" w:sz="0" w:space="0" w:color="auto"/>
        <w:right w:val="none" w:sz="0" w:space="0" w:color="auto"/>
      </w:divBdr>
      <w:divsChild>
        <w:div w:id="822158593">
          <w:marLeft w:val="0"/>
          <w:marRight w:val="0"/>
          <w:marTop w:val="0"/>
          <w:marBottom w:val="0"/>
          <w:divBdr>
            <w:top w:val="none" w:sz="0" w:space="0" w:color="auto"/>
            <w:left w:val="none" w:sz="0" w:space="0" w:color="auto"/>
            <w:bottom w:val="none" w:sz="0" w:space="0" w:color="auto"/>
            <w:right w:val="none" w:sz="0" w:space="0" w:color="auto"/>
          </w:divBdr>
          <w:divsChild>
            <w:div w:id="1283073271">
              <w:marLeft w:val="0"/>
              <w:marRight w:val="0"/>
              <w:marTop w:val="0"/>
              <w:marBottom w:val="0"/>
              <w:divBdr>
                <w:top w:val="none" w:sz="0" w:space="0" w:color="auto"/>
                <w:left w:val="none" w:sz="0" w:space="0" w:color="auto"/>
                <w:bottom w:val="none" w:sz="0" w:space="0" w:color="auto"/>
                <w:right w:val="none" w:sz="0" w:space="0" w:color="auto"/>
              </w:divBdr>
              <w:divsChild>
                <w:div w:id="18123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838495">
      <w:bodyDiv w:val="1"/>
      <w:marLeft w:val="0"/>
      <w:marRight w:val="0"/>
      <w:marTop w:val="0"/>
      <w:marBottom w:val="0"/>
      <w:divBdr>
        <w:top w:val="none" w:sz="0" w:space="0" w:color="auto"/>
        <w:left w:val="none" w:sz="0" w:space="0" w:color="auto"/>
        <w:bottom w:val="none" w:sz="0" w:space="0" w:color="auto"/>
        <w:right w:val="none" w:sz="0" w:space="0" w:color="auto"/>
      </w:divBdr>
      <w:divsChild>
        <w:div w:id="790052719">
          <w:marLeft w:val="0"/>
          <w:marRight w:val="0"/>
          <w:marTop w:val="0"/>
          <w:marBottom w:val="0"/>
          <w:divBdr>
            <w:top w:val="none" w:sz="0" w:space="0" w:color="auto"/>
            <w:left w:val="none" w:sz="0" w:space="0" w:color="auto"/>
            <w:bottom w:val="none" w:sz="0" w:space="0" w:color="auto"/>
            <w:right w:val="none" w:sz="0" w:space="0" w:color="auto"/>
          </w:divBdr>
          <w:divsChild>
            <w:div w:id="163326970">
              <w:marLeft w:val="0"/>
              <w:marRight w:val="0"/>
              <w:marTop w:val="0"/>
              <w:marBottom w:val="0"/>
              <w:divBdr>
                <w:top w:val="none" w:sz="0" w:space="0" w:color="auto"/>
                <w:left w:val="none" w:sz="0" w:space="0" w:color="auto"/>
                <w:bottom w:val="none" w:sz="0" w:space="0" w:color="auto"/>
                <w:right w:val="none" w:sz="0" w:space="0" w:color="auto"/>
              </w:divBdr>
              <w:divsChild>
                <w:div w:id="7779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759839">
      <w:bodyDiv w:val="1"/>
      <w:marLeft w:val="0"/>
      <w:marRight w:val="0"/>
      <w:marTop w:val="0"/>
      <w:marBottom w:val="0"/>
      <w:divBdr>
        <w:top w:val="none" w:sz="0" w:space="0" w:color="auto"/>
        <w:left w:val="none" w:sz="0" w:space="0" w:color="auto"/>
        <w:bottom w:val="none" w:sz="0" w:space="0" w:color="auto"/>
        <w:right w:val="none" w:sz="0" w:space="0" w:color="auto"/>
      </w:divBdr>
      <w:divsChild>
        <w:div w:id="183138150">
          <w:marLeft w:val="0"/>
          <w:marRight w:val="0"/>
          <w:marTop w:val="0"/>
          <w:marBottom w:val="0"/>
          <w:divBdr>
            <w:top w:val="none" w:sz="0" w:space="0" w:color="auto"/>
            <w:left w:val="none" w:sz="0" w:space="0" w:color="auto"/>
            <w:bottom w:val="none" w:sz="0" w:space="0" w:color="auto"/>
            <w:right w:val="none" w:sz="0" w:space="0" w:color="auto"/>
          </w:divBdr>
          <w:divsChild>
            <w:div w:id="145703186">
              <w:marLeft w:val="0"/>
              <w:marRight w:val="0"/>
              <w:marTop w:val="0"/>
              <w:marBottom w:val="0"/>
              <w:divBdr>
                <w:top w:val="none" w:sz="0" w:space="0" w:color="auto"/>
                <w:left w:val="none" w:sz="0" w:space="0" w:color="auto"/>
                <w:bottom w:val="none" w:sz="0" w:space="0" w:color="auto"/>
                <w:right w:val="none" w:sz="0" w:space="0" w:color="auto"/>
              </w:divBdr>
            </w:div>
            <w:div w:id="273290155">
              <w:marLeft w:val="0"/>
              <w:marRight w:val="0"/>
              <w:marTop w:val="0"/>
              <w:marBottom w:val="0"/>
              <w:divBdr>
                <w:top w:val="none" w:sz="0" w:space="0" w:color="auto"/>
                <w:left w:val="none" w:sz="0" w:space="0" w:color="auto"/>
                <w:bottom w:val="none" w:sz="0" w:space="0" w:color="auto"/>
                <w:right w:val="none" w:sz="0" w:space="0" w:color="auto"/>
              </w:divBdr>
            </w:div>
            <w:div w:id="281231253">
              <w:marLeft w:val="0"/>
              <w:marRight w:val="0"/>
              <w:marTop w:val="0"/>
              <w:marBottom w:val="0"/>
              <w:divBdr>
                <w:top w:val="none" w:sz="0" w:space="0" w:color="auto"/>
                <w:left w:val="none" w:sz="0" w:space="0" w:color="auto"/>
                <w:bottom w:val="none" w:sz="0" w:space="0" w:color="auto"/>
                <w:right w:val="none" w:sz="0" w:space="0" w:color="auto"/>
              </w:divBdr>
            </w:div>
            <w:div w:id="422268076">
              <w:marLeft w:val="0"/>
              <w:marRight w:val="0"/>
              <w:marTop w:val="0"/>
              <w:marBottom w:val="0"/>
              <w:divBdr>
                <w:top w:val="none" w:sz="0" w:space="0" w:color="auto"/>
                <w:left w:val="none" w:sz="0" w:space="0" w:color="auto"/>
                <w:bottom w:val="none" w:sz="0" w:space="0" w:color="auto"/>
                <w:right w:val="none" w:sz="0" w:space="0" w:color="auto"/>
              </w:divBdr>
            </w:div>
            <w:div w:id="440880467">
              <w:marLeft w:val="0"/>
              <w:marRight w:val="0"/>
              <w:marTop w:val="0"/>
              <w:marBottom w:val="0"/>
              <w:divBdr>
                <w:top w:val="none" w:sz="0" w:space="0" w:color="auto"/>
                <w:left w:val="none" w:sz="0" w:space="0" w:color="auto"/>
                <w:bottom w:val="none" w:sz="0" w:space="0" w:color="auto"/>
                <w:right w:val="none" w:sz="0" w:space="0" w:color="auto"/>
              </w:divBdr>
            </w:div>
            <w:div w:id="498035933">
              <w:marLeft w:val="0"/>
              <w:marRight w:val="0"/>
              <w:marTop w:val="0"/>
              <w:marBottom w:val="0"/>
              <w:divBdr>
                <w:top w:val="none" w:sz="0" w:space="0" w:color="auto"/>
                <w:left w:val="none" w:sz="0" w:space="0" w:color="auto"/>
                <w:bottom w:val="none" w:sz="0" w:space="0" w:color="auto"/>
                <w:right w:val="none" w:sz="0" w:space="0" w:color="auto"/>
              </w:divBdr>
            </w:div>
            <w:div w:id="917709098">
              <w:marLeft w:val="0"/>
              <w:marRight w:val="0"/>
              <w:marTop w:val="0"/>
              <w:marBottom w:val="0"/>
              <w:divBdr>
                <w:top w:val="none" w:sz="0" w:space="0" w:color="auto"/>
                <w:left w:val="none" w:sz="0" w:space="0" w:color="auto"/>
                <w:bottom w:val="none" w:sz="0" w:space="0" w:color="auto"/>
                <w:right w:val="none" w:sz="0" w:space="0" w:color="auto"/>
              </w:divBdr>
            </w:div>
            <w:div w:id="1311327880">
              <w:marLeft w:val="0"/>
              <w:marRight w:val="0"/>
              <w:marTop w:val="0"/>
              <w:marBottom w:val="0"/>
              <w:divBdr>
                <w:top w:val="none" w:sz="0" w:space="0" w:color="auto"/>
                <w:left w:val="none" w:sz="0" w:space="0" w:color="auto"/>
                <w:bottom w:val="none" w:sz="0" w:space="0" w:color="auto"/>
                <w:right w:val="none" w:sz="0" w:space="0" w:color="auto"/>
              </w:divBdr>
            </w:div>
            <w:div w:id="1414546307">
              <w:marLeft w:val="0"/>
              <w:marRight w:val="0"/>
              <w:marTop w:val="0"/>
              <w:marBottom w:val="0"/>
              <w:divBdr>
                <w:top w:val="none" w:sz="0" w:space="0" w:color="auto"/>
                <w:left w:val="none" w:sz="0" w:space="0" w:color="auto"/>
                <w:bottom w:val="none" w:sz="0" w:space="0" w:color="auto"/>
                <w:right w:val="none" w:sz="0" w:space="0" w:color="auto"/>
              </w:divBdr>
            </w:div>
            <w:div w:id="1499347322">
              <w:marLeft w:val="0"/>
              <w:marRight w:val="0"/>
              <w:marTop w:val="0"/>
              <w:marBottom w:val="0"/>
              <w:divBdr>
                <w:top w:val="none" w:sz="0" w:space="0" w:color="auto"/>
                <w:left w:val="none" w:sz="0" w:space="0" w:color="auto"/>
                <w:bottom w:val="none" w:sz="0" w:space="0" w:color="auto"/>
                <w:right w:val="none" w:sz="0" w:space="0" w:color="auto"/>
              </w:divBdr>
            </w:div>
            <w:div w:id="1602956792">
              <w:marLeft w:val="0"/>
              <w:marRight w:val="0"/>
              <w:marTop w:val="0"/>
              <w:marBottom w:val="0"/>
              <w:divBdr>
                <w:top w:val="none" w:sz="0" w:space="0" w:color="auto"/>
                <w:left w:val="none" w:sz="0" w:space="0" w:color="auto"/>
                <w:bottom w:val="none" w:sz="0" w:space="0" w:color="auto"/>
                <w:right w:val="none" w:sz="0" w:space="0" w:color="auto"/>
              </w:divBdr>
            </w:div>
            <w:div w:id="1657101708">
              <w:marLeft w:val="0"/>
              <w:marRight w:val="0"/>
              <w:marTop w:val="0"/>
              <w:marBottom w:val="0"/>
              <w:divBdr>
                <w:top w:val="none" w:sz="0" w:space="0" w:color="auto"/>
                <w:left w:val="none" w:sz="0" w:space="0" w:color="auto"/>
                <w:bottom w:val="none" w:sz="0" w:space="0" w:color="auto"/>
                <w:right w:val="none" w:sz="0" w:space="0" w:color="auto"/>
              </w:divBdr>
            </w:div>
            <w:div w:id="1809011258">
              <w:marLeft w:val="0"/>
              <w:marRight w:val="0"/>
              <w:marTop w:val="0"/>
              <w:marBottom w:val="0"/>
              <w:divBdr>
                <w:top w:val="none" w:sz="0" w:space="0" w:color="auto"/>
                <w:left w:val="none" w:sz="0" w:space="0" w:color="auto"/>
                <w:bottom w:val="none" w:sz="0" w:space="0" w:color="auto"/>
                <w:right w:val="none" w:sz="0" w:space="0" w:color="auto"/>
              </w:divBdr>
            </w:div>
            <w:div w:id="1907105832">
              <w:marLeft w:val="0"/>
              <w:marRight w:val="0"/>
              <w:marTop w:val="0"/>
              <w:marBottom w:val="0"/>
              <w:divBdr>
                <w:top w:val="none" w:sz="0" w:space="0" w:color="auto"/>
                <w:left w:val="none" w:sz="0" w:space="0" w:color="auto"/>
                <w:bottom w:val="none" w:sz="0" w:space="0" w:color="auto"/>
                <w:right w:val="none" w:sz="0" w:space="0" w:color="auto"/>
              </w:divBdr>
            </w:div>
            <w:div w:id="1948416936">
              <w:marLeft w:val="0"/>
              <w:marRight w:val="0"/>
              <w:marTop w:val="0"/>
              <w:marBottom w:val="0"/>
              <w:divBdr>
                <w:top w:val="none" w:sz="0" w:space="0" w:color="auto"/>
                <w:left w:val="none" w:sz="0" w:space="0" w:color="auto"/>
                <w:bottom w:val="none" w:sz="0" w:space="0" w:color="auto"/>
                <w:right w:val="none" w:sz="0" w:space="0" w:color="auto"/>
              </w:divBdr>
            </w:div>
            <w:div w:id="2007198080">
              <w:marLeft w:val="0"/>
              <w:marRight w:val="0"/>
              <w:marTop w:val="0"/>
              <w:marBottom w:val="0"/>
              <w:divBdr>
                <w:top w:val="none" w:sz="0" w:space="0" w:color="auto"/>
                <w:left w:val="none" w:sz="0" w:space="0" w:color="auto"/>
                <w:bottom w:val="none" w:sz="0" w:space="0" w:color="auto"/>
                <w:right w:val="none" w:sz="0" w:space="0" w:color="auto"/>
              </w:divBdr>
            </w:div>
            <w:div w:id="2019966452">
              <w:marLeft w:val="0"/>
              <w:marRight w:val="0"/>
              <w:marTop w:val="0"/>
              <w:marBottom w:val="0"/>
              <w:divBdr>
                <w:top w:val="none" w:sz="0" w:space="0" w:color="auto"/>
                <w:left w:val="none" w:sz="0" w:space="0" w:color="auto"/>
                <w:bottom w:val="none" w:sz="0" w:space="0" w:color="auto"/>
                <w:right w:val="none" w:sz="0" w:space="0" w:color="auto"/>
              </w:divBdr>
            </w:div>
            <w:div w:id="2060742836">
              <w:marLeft w:val="0"/>
              <w:marRight w:val="0"/>
              <w:marTop w:val="0"/>
              <w:marBottom w:val="0"/>
              <w:divBdr>
                <w:top w:val="none" w:sz="0" w:space="0" w:color="auto"/>
                <w:left w:val="none" w:sz="0" w:space="0" w:color="auto"/>
                <w:bottom w:val="none" w:sz="0" w:space="0" w:color="auto"/>
                <w:right w:val="none" w:sz="0" w:space="0" w:color="auto"/>
              </w:divBdr>
            </w:div>
            <w:div w:id="20961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5096">
      <w:bodyDiv w:val="1"/>
      <w:marLeft w:val="0"/>
      <w:marRight w:val="0"/>
      <w:marTop w:val="0"/>
      <w:marBottom w:val="0"/>
      <w:divBdr>
        <w:top w:val="none" w:sz="0" w:space="0" w:color="auto"/>
        <w:left w:val="none" w:sz="0" w:space="0" w:color="auto"/>
        <w:bottom w:val="none" w:sz="0" w:space="0" w:color="auto"/>
        <w:right w:val="none" w:sz="0" w:space="0" w:color="auto"/>
      </w:divBdr>
    </w:div>
    <w:div w:id="803353722">
      <w:bodyDiv w:val="1"/>
      <w:marLeft w:val="0"/>
      <w:marRight w:val="0"/>
      <w:marTop w:val="0"/>
      <w:marBottom w:val="0"/>
      <w:divBdr>
        <w:top w:val="none" w:sz="0" w:space="0" w:color="auto"/>
        <w:left w:val="none" w:sz="0" w:space="0" w:color="auto"/>
        <w:bottom w:val="none" w:sz="0" w:space="0" w:color="auto"/>
        <w:right w:val="none" w:sz="0" w:space="0" w:color="auto"/>
      </w:divBdr>
    </w:div>
    <w:div w:id="826744954">
      <w:bodyDiv w:val="1"/>
      <w:marLeft w:val="0"/>
      <w:marRight w:val="0"/>
      <w:marTop w:val="0"/>
      <w:marBottom w:val="0"/>
      <w:divBdr>
        <w:top w:val="none" w:sz="0" w:space="0" w:color="auto"/>
        <w:left w:val="none" w:sz="0" w:space="0" w:color="auto"/>
        <w:bottom w:val="none" w:sz="0" w:space="0" w:color="auto"/>
        <w:right w:val="none" w:sz="0" w:space="0" w:color="auto"/>
      </w:divBdr>
      <w:divsChild>
        <w:div w:id="733551492">
          <w:marLeft w:val="0"/>
          <w:marRight w:val="0"/>
          <w:marTop w:val="0"/>
          <w:marBottom w:val="0"/>
          <w:divBdr>
            <w:top w:val="none" w:sz="0" w:space="0" w:color="auto"/>
            <w:left w:val="none" w:sz="0" w:space="0" w:color="auto"/>
            <w:bottom w:val="none" w:sz="0" w:space="0" w:color="auto"/>
            <w:right w:val="none" w:sz="0" w:space="0" w:color="auto"/>
          </w:divBdr>
          <w:divsChild>
            <w:div w:id="1670984">
              <w:marLeft w:val="0"/>
              <w:marRight w:val="0"/>
              <w:marTop w:val="0"/>
              <w:marBottom w:val="0"/>
              <w:divBdr>
                <w:top w:val="none" w:sz="0" w:space="0" w:color="auto"/>
                <w:left w:val="none" w:sz="0" w:space="0" w:color="auto"/>
                <w:bottom w:val="none" w:sz="0" w:space="0" w:color="auto"/>
                <w:right w:val="none" w:sz="0" w:space="0" w:color="auto"/>
              </w:divBdr>
              <w:divsChild>
                <w:div w:id="1681200823">
                  <w:marLeft w:val="0"/>
                  <w:marRight w:val="0"/>
                  <w:marTop w:val="0"/>
                  <w:marBottom w:val="0"/>
                  <w:divBdr>
                    <w:top w:val="none" w:sz="0" w:space="0" w:color="auto"/>
                    <w:left w:val="none" w:sz="0" w:space="0" w:color="auto"/>
                    <w:bottom w:val="none" w:sz="0" w:space="0" w:color="auto"/>
                    <w:right w:val="none" w:sz="0" w:space="0" w:color="auto"/>
                  </w:divBdr>
                  <w:divsChild>
                    <w:div w:id="53288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916381">
      <w:bodyDiv w:val="1"/>
      <w:marLeft w:val="0"/>
      <w:marRight w:val="0"/>
      <w:marTop w:val="0"/>
      <w:marBottom w:val="0"/>
      <w:divBdr>
        <w:top w:val="none" w:sz="0" w:space="0" w:color="auto"/>
        <w:left w:val="none" w:sz="0" w:space="0" w:color="auto"/>
        <w:bottom w:val="none" w:sz="0" w:space="0" w:color="auto"/>
        <w:right w:val="none" w:sz="0" w:space="0" w:color="auto"/>
      </w:divBdr>
    </w:div>
    <w:div w:id="873613395">
      <w:bodyDiv w:val="1"/>
      <w:marLeft w:val="0"/>
      <w:marRight w:val="0"/>
      <w:marTop w:val="0"/>
      <w:marBottom w:val="0"/>
      <w:divBdr>
        <w:top w:val="none" w:sz="0" w:space="0" w:color="auto"/>
        <w:left w:val="none" w:sz="0" w:space="0" w:color="auto"/>
        <w:bottom w:val="none" w:sz="0" w:space="0" w:color="auto"/>
        <w:right w:val="none" w:sz="0" w:space="0" w:color="auto"/>
      </w:divBdr>
    </w:div>
    <w:div w:id="874275461">
      <w:bodyDiv w:val="1"/>
      <w:marLeft w:val="0"/>
      <w:marRight w:val="0"/>
      <w:marTop w:val="0"/>
      <w:marBottom w:val="0"/>
      <w:divBdr>
        <w:top w:val="none" w:sz="0" w:space="0" w:color="auto"/>
        <w:left w:val="none" w:sz="0" w:space="0" w:color="auto"/>
        <w:bottom w:val="none" w:sz="0" w:space="0" w:color="auto"/>
        <w:right w:val="none" w:sz="0" w:space="0" w:color="auto"/>
      </w:divBdr>
      <w:divsChild>
        <w:div w:id="2056923797">
          <w:marLeft w:val="0"/>
          <w:marRight w:val="0"/>
          <w:marTop w:val="0"/>
          <w:marBottom w:val="0"/>
          <w:divBdr>
            <w:top w:val="none" w:sz="0" w:space="0" w:color="auto"/>
            <w:left w:val="none" w:sz="0" w:space="0" w:color="auto"/>
            <w:bottom w:val="none" w:sz="0" w:space="0" w:color="auto"/>
            <w:right w:val="none" w:sz="0" w:space="0" w:color="auto"/>
          </w:divBdr>
        </w:div>
      </w:divsChild>
    </w:div>
    <w:div w:id="874389657">
      <w:bodyDiv w:val="1"/>
      <w:marLeft w:val="0"/>
      <w:marRight w:val="0"/>
      <w:marTop w:val="0"/>
      <w:marBottom w:val="0"/>
      <w:divBdr>
        <w:top w:val="none" w:sz="0" w:space="0" w:color="auto"/>
        <w:left w:val="none" w:sz="0" w:space="0" w:color="auto"/>
        <w:bottom w:val="none" w:sz="0" w:space="0" w:color="auto"/>
        <w:right w:val="none" w:sz="0" w:space="0" w:color="auto"/>
      </w:divBdr>
      <w:divsChild>
        <w:div w:id="645595287">
          <w:marLeft w:val="0"/>
          <w:marRight w:val="0"/>
          <w:marTop w:val="0"/>
          <w:marBottom w:val="0"/>
          <w:divBdr>
            <w:top w:val="none" w:sz="0" w:space="0" w:color="3D3D3D"/>
            <w:left w:val="none" w:sz="0" w:space="0" w:color="3D3D3D"/>
            <w:bottom w:val="none" w:sz="0" w:space="0" w:color="3D3D3D"/>
            <w:right w:val="none" w:sz="0" w:space="0" w:color="3D3D3D"/>
          </w:divBdr>
          <w:divsChild>
            <w:div w:id="1786002150">
              <w:marLeft w:val="0"/>
              <w:marRight w:val="0"/>
              <w:marTop w:val="0"/>
              <w:marBottom w:val="0"/>
              <w:divBdr>
                <w:top w:val="none" w:sz="0" w:space="0" w:color="3D3D3D"/>
                <w:left w:val="none" w:sz="0" w:space="0" w:color="3D3D3D"/>
                <w:bottom w:val="none" w:sz="0" w:space="0" w:color="3D3D3D"/>
                <w:right w:val="none" w:sz="0" w:space="0" w:color="3D3D3D"/>
              </w:divBdr>
            </w:div>
          </w:divsChild>
        </w:div>
      </w:divsChild>
    </w:div>
    <w:div w:id="879053097">
      <w:bodyDiv w:val="1"/>
      <w:marLeft w:val="0"/>
      <w:marRight w:val="0"/>
      <w:marTop w:val="0"/>
      <w:marBottom w:val="0"/>
      <w:divBdr>
        <w:top w:val="none" w:sz="0" w:space="0" w:color="auto"/>
        <w:left w:val="none" w:sz="0" w:space="0" w:color="auto"/>
        <w:bottom w:val="none" w:sz="0" w:space="0" w:color="auto"/>
        <w:right w:val="none" w:sz="0" w:space="0" w:color="auto"/>
      </w:divBdr>
    </w:div>
    <w:div w:id="888028657">
      <w:bodyDiv w:val="1"/>
      <w:marLeft w:val="0"/>
      <w:marRight w:val="0"/>
      <w:marTop w:val="0"/>
      <w:marBottom w:val="0"/>
      <w:divBdr>
        <w:top w:val="none" w:sz="0" w:space="0" w:color="auto"/>
        <w:left w:val="none" w:sz="0" w:space="0" w:color="auto"/>
        <w:bottom w:val="none" w:sz="0" w:space="0" w:color="auto"/>
        <w:right w:val="none" w:sz="0" w:space="0" w:color="auto"/>
      </w:divBdr>
    </w:div>
    <w:div w:id="894974289">
      <w:bodyDiv w:val="1"/>
      <w:marLeft w:val="0"/>
      <w:marRight w:val="0"/>
      <w:marTop w:val="0"/>
      <w:marBottom w:val="0"/>
      <w:divBdr>
        <w:top w:val="none" w:sz="0" w:space="0" w:color="auto"/>
        <w:left w:val="none" w:sz="0" w:space="0" w:color="auto"/>
        <w:bottom w:val="none" w:sz="0" w:space="0" w:color="auto"/>
        <w:right w:val="none" w:sz="0" w:space="0" w:color="auto"/>
      </w:divBdr>
    </w:div>
    <w:div w:id="895817876">
      <w:bodyDiv w:val="1"/>
      <w:marLeft w:val="0"/>
      <w:marRight w:val="0"/>
      <w:marTop w:val="0"/>
      <w:marBottom w:val="0"/>
      <w:divBdr>
        <w:top w:val="none" w:sz="0" w:space="0" w:color="auto"/>
        <w:left w:val="none" w:sz="0" w:space="0" w:color="auto"/>
        <w:bottom w:val="none" w:sz="0" w:space="0" w:color="auto"/>
        <w:right w:val="none" w:sz="0" w:space="0" w:color="auto"/>
      </w:divBdr>
    </w:div>
    <w:div w:id="896939088">
      <w:bodyDiv w:val="1"/>
      <w:marLeft w:val="0"/>
      <w:marRight w:val="0"/>
      <w:marTop w:val="0"/>
      <w:marBottom w:val="0"/>
      <w:divBdr>
        <w:top w:val="none" w:sz="0" w:space="0" w:color="auto"/>
        <w:left w:val="none" w:sz="0" w:space="0" w:color="auto"/>
        <w:bottom w:val="none" w:sz="0" w:space="0" w:color="auto"/>
        <w:right w:val="none" w:sz="0" w:space="0" w:color="auto"/>
      </w:divBdr>
      <w:divsChild>
        <w:div w:id="1678775018">
          <w:marLeft w:val="0"/>
          <w:marRight w:val="0"/>
          <w:marTop w:val="0"/>
          <w:marBottom w:val="0"/>
          <w:divBdr>
            <w:top w:val="none" w:sz="0" w:space="0" w:color="auto"/>
            <w:left w:val="none" w:sz="0" w:space="0" w:color="auto"/>
            <w:bottom w:val="none" w:sz="0" w:space="0" w:color="auto"/>
            <w:right w:val="none" w:sz="0" w:space="0" w:color="auto"/>
          </w:divBdr>
          <w:divsChild>
            <w:div w:id="842746064">
              <w:marLeft w:val="0"/>
              <w:marRight w:val="0"/>
              <w:marTop w:val="0"/>
              <w:marBottom w:val="0"/>
              <w:divBdr>
                <w:top w:val="none" w:sz="0" w:space="0" w:color="auto"/>
                <w:left w:val="none" w:sz="0" w:space="0" w:color="auto"/>
                <w:bottom w:val="none" w:sz="0" w:space="0" w:color="auto"/>
                <w:right w:val="none" w:sz="0" w:space="0" w:color="auto"/>
              </w:divBdr>
              <w:divsChild>
                <w:div w:id="1075055518">
                  <w:marLeft w:val="0"/>
                  <w:marRight w:val="0"/>
                  <w:marTop w:val="0"/>
                  <w:marBottom w:val="0"/>
                  <w:divBdr>
                    <w:top w:val="none" w:sz="0" w:space="0" w:color="auto"/>
                    <w:left w:val="none" w:sz="0" w:space="0" w:color="auto"/>
                    <w:bottom w:val="none" w:sz="0" w:space="0" w:color="auto"/>
                    <w:right w:val="none" w:sz="0" w:space="0" w:color="auto"/>
                  </w:divBdr>
                  <w:divsChild>
                    <w:div w:id="31275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950966">
      <w:bodyDiv w:val="1"/>
      <w:marLeft w:val="0"/>
      <w:marRight w:val="0"/>
      <w:marTop w:val="0"/>
      <w:marBottom w:val="0"/>
      <w:divBdr>
        <w:top w:val="none" w:sz="0" w:space="0" w:color="auto"/>
        <w:left w:val="none" w:sz="0" w:space="0" w:color="auto"/>
        <w:bottom w:val="none" w:sz="0" w:space="0" w:color="auto"/>
        <w:right w:val="none" w:sz="0" w:space="0" w:color="auto"/>
      </w:divBdr>
    </w:div>
    <w:div w:id="904485791">
      <w:bodyDiv w:val="1"/>
      <w:marLeft w:val="0"/>
      <w:marRight w:val="0"/>
      <w:marTop w:val="0"/>
      <w:marBottom w:val="0"/>
      <w:divBdr>
        <w:top w:val="none" w:sz="0" w:space="0" w:color="auto"/>
        <w:left w:val="none" w:sz="0" w:space="0" w:color="auto"/>
        <w:bottom w:val="none" w:sz="0" w:space="0" w:color="auto"/>
        <w:right w:val="none" w:sz="0" w:space="0" w:color="auto"/>
      </w:divBdr>
      <w:divsChild>
        <w:div w:id="662586497">
          <w:marLeft w:val="0"/>
          <w:marRight w:val="0"/>
          <w:marTop w:val="0"/>
          <w:marBottom w:val="0"/>
          <w:divBdr>
            <w:top w:val="none" w:sz="0" w:space="0" w:color="auto"/>
            <w:left w:val="none" w:sz="0" w:space="0" w:color="auto"/>
            <w:bottom w:val="none" w:sz="0" w:space="0" w:color="auto"/>
            <w:right w:val="none" w:sz="0" w:space="0" w:color="auto"/>
          </w:divBdr>
        </w:div>
      </w:divsChild>
    </w:div>
    <w:div w:id="917860860">
      <w:bodyDiv w:val="1"/>
      <w:marLeft w:val="0"/>
      <w:marRight w:val="0"/>
      <w:marTop w:val="0"/>
      <w:marBottom w:val="0"/>
      <w:divBdr>
        <w:top w:val="none" w:sz="0" w:space="0" w:color="auto"/>
        <w:left w:val="none" w:sz="0" w:space="0" w:color="auto"/>
        <w:bottom w:val="none" w:sz="0" w:space="0" w:color="auto"/>
        <w:right w:val="none" w:sz="0" w:space="0" w:color="auto"/>
      </w:divBdr>
      <w:divsChild>
        <w:div w:id="1017654915">
          <w:marLeft w:val="0"/>
          <w:marRight w:val="0"/>
          <w:marTop w:val="0"/>
          <w:marBottom w:val="0"/>
          <w:divBdr>
            <w:top w:val="none" w:sz="0" w:space="0" w:color="auto"/>
            <w:left w:val="none" w:sz="0" w:space="0" w:color="auto"/>
            <w:bottom w:val="none" w:sz="0" w:space="0" w:color="auto"/>
            <w:right w:val="none" w:sz="0" w:space="0" w:color="auto"/>
          </w:divBdr>
        </w:div>
        <w:div w:id="1817146191">
          <w:marLeft w:val="0"/>
          <w:marRight w:val="0"/>
          <w:marTop w:val="0"/>
          <w:marBottom w:val="0"/>
          <w:divBdr>
            <w:top w:val="none" w:sz="0" w:space="0" w:color="auto"/>
            <w:left w:val="none" w:sz="0" w:space="0" w:color="auto"/>
            <w:bottom w:val="none" w:sz="0" w:space="0" w:color="auto"/>
            <w:right w:val="none" w:sz="0" w:space="0" w:color="auto"/>
          </w:divBdr>
        </w:div>
      </w:divsChild>
    </w:div>
    <w:div w:id="927612563">
      <w:bodyDiv w:val="1"/>
      <w:marLeft w:val="0"/>
      <w:marRight w:val="0"/>
      <w:marTop w:val="0"/>
      <w:marBottom w:val="0"/>
      <w:divBdr>
        <w:top w:val="none" w:sz="0" w:space="0" w:color="auto"/>
        <w:left w:val="none" w:sz="0" w:space="0" w:color="auto"/>
        <w:bottom w:val="none" w:sz="0" w:space="0" w:color="auto"/>
        <w:right w:val="none" w:sz="0" w:space="0" w:color="auto"/>
      </w:divBdr>
      <w:divsChild>
        <w:div w:id="613025370">
          <w:marLeft w:val="0"/>
          <w:marRight w:val="0"/>
          <w:marTop w:val="0"/>
          <w:marBottom w:val="60"/>
          <w:divBdr>
            <w:top w:val="single" w:sz="2" w:space="0" w:color="000000"/>
            <w:left w:val="single" w:sz="2" w:space="0" w:color="000000"/>
            <w:bottom w:val="single" w:sz="2" w:space="0" w:color="000000"/>
            <w:right w:val="single" w:sz="2" w:space="0" w:color="000000"/>
          </w:divBdr>
          <w:divsChild>
            <w:div w:id="656037695">
              <w:marLeft w:val="0"/>
              <w:marRight w:val="0"/>
              <w:marTop w:val="0"/>
              <w:marBottom w:val="0"/>
              <w:divBdr>
                <w:top w:val="single" w:sz="2" w:space="0" w:color="000000"/>
                <w:left w:val="single" w:sz="2" w:space="0" w:color="000000"/>
                <w:bottom w:val="single" w:sz="2" w:space="0" w:color="000000"/>
                <w:right w:val="single" w:sz="2" w:space="0" w:color="000000"/>
              </w:divBdr>
              <w:divsChild>
                <w:div w:id="344093835">
                  <w:marLeft w:val="0"/>
                  <w:marRight w:val="0"/>
                  <w:marTop w:val="0"/>
                  <w:marBottom w:val="30"/>
                  <w:divBdr>
                    <w:top w:val="single" w:sz="2" w:space="0" w:color="000000"/>
                    <w:left w:val="single" w:sz="2" w:space="0" w:color="000000"/>
                    <w:bottom w:val="single" w:sz="2" w:space="0" w:color="000000"/>
                    <w:right w:val="single" w:sz="2" w:space="0" w:color="000000"/>
                  </w:divBdr>
                  <w:divsChild>
                    <w:div w:id="846560559">
                      <w:marLeft w:val="0"/>
                      <w:marRight w:val="0"/>
                      <w:marTop w:val="0"/>
                      <w:marBottom w:val="0"/>
                      <w:divBdr>
                        <w:top w:val="single" w:sz="2" w:space="0" w:color="000000"/>
                        <w:left w:val="single" w:sz="2" w:space="0" w:color="000000"/>
                        <w:bottom w:val="single" w:sz="2" w:space="0" w:color="000000"/>
                        <w:right w:val="single" w:sz="2" w:space="0" w:color="000000"/>
                      </w:divBdr>
                      <w:divsChild>
                        <w:div w:id="1451824321">
                          <w:marLeft w:val="0"/>
                          <w:marRight w:val="0"/>
                          <w:marTop w:val="0"/>
                          <w:marBottom w:val="0"/>
                          <w:divBdr>
                            <w:top w:val="single" w:sz="2" w:space="0" w:color="000000"/>
                            <w:left w:val="single" w:sz="2" w:space="0" w:color="000000"/>
                            <w:bottom w:val="single" w:sz="2" w:space="0" w:color="000000"/>
                            <w:right w:val="single" w:sz="2" w:space="0" w:color="000000"/>
                          </w:divBdr>
                          <w:divsChild>
                            <w:div w:id="1901477881">
                              <w:marLeft w:val="0"/>
                              <w:marRight w:val="0"/>
                              <w:marTop w:val="0"/>
                              <w:marBottom w:val="0"/>
                              <w:divBdr>
                                <w:top w:val="single" w:sz="2" w:space="0" w:color="000000"/>
                                <w:left w:val="single" w:sz="2" w:space="0" w:color="000000"/>
                                <w:bottom w:val="single" w:sz="2" w:space="0" w:color="000000"/>
                                <w:right w:val="single" w:sz="2" w:space="0" w:color="000000"/>
                              </w:divBdr>
                              <w:divsChild>
                                <w:div w:id="2091849509">
                                  <w:marLeft w:val="0"/>
                                  <w:marRight w:val="0"/>
                                  <w:marTop w:val="0"/>
                                  <w:marBottom w:val="0"/>
                                  <w:divBdr>
                                    <w:top w:val="single" w:sz="2" w:space="0" w:color="000000"/>
                                    <w:left w:val="single" w:sz="2" w:space="0" w:color="000000"/>
                                    <w:bottom w:val="single" w:sz="2" w:space="0" w:color="000000"/>
                                    <w:right w:val="single" w:sz="2" w:space="0" w:color="000000"/>
                                  </w:divBdr>
                                  <w:divsChild>
                                    <w:div w:id="50346635">
                                      <w:marLeft w:val="0"/>
                                      <w:marRight w:val="0"/>
                                      <w:marTop w:val="0"/>
                                      <w:marBottom w:val="0"/>
                                      <w:divBdr>
                                        <w:top w:val="single" w:sz="2" w:space="0" w:color="000000"/>
                                        <w:left w:val="single" w:sz="2" w:space="0" w:color="000000"/>
                                        <w:bottom w:val="single" w:sz="2" w:space="0" w:color="000000"/>
                                        <w:right w:val="single" w:sz="2" w:space="0" w:color="000000"/>
                                      </w:divBdr>
                                      <w:divsChild>
                                        <w:div w:id="2112312076">
                                          <w:marLeft w:val="0"/>
                                          <w:marRight w:val="0"/>
                                          <w:marTop w:val="0"/>
                                          <w:marBottom w:val="0"/>
                                          <w:divBdr>
                                            <w:top w:val="single" w:sz="2" w:space="0" w:color="000000"/>
                                            <w:left w:val="single" w:sz="2" w:space="0" w:color="000000"/>
                                            <w:bottom w:val="single" w:sz="2" w:space="0" w:color="000000"/>
                                            <w:right w:val="single" w:sz="2" w:space="0" w:color="000000"/>
                                          </w:divBdr>
                                          <w:divsChild>
                                            <w:div w:id="915439168">
                                              <w:marLeft w:val="0"/>
                                              <w:marRight w:val="0"/>
                                              <w:marTop w:val="0"/>
                                              <w:marBottom w:val="0"/>
                                              <w:divBdr>
                                                <w:top w:val="single" w:sz="2" w:space="0" w:color="000000"/>
                                                <w:left w:val="single" w:sz="2" w:space="0" w:color="000000"/>
                                                <w:bottom w:val="single" w:sz="2" w:space="0" w:color="000000"/>
                                                <w:right w:val="single" w:sz="2" w:space="0" w:color="000000"/>
                                              </w:divBdr>
                                              <w:divsChild>
                                                <w:div w:id="10752779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02533622">
                                      <w:marLeft w:val="0"/>
                                      <w:marRight w:val="0"/>
                                      <w:marTop w:val="0"/>
                                      <w:marBottom w:val="0"/>
                                      <w:divBdr>
                                        <w:top w:val="single" w:sz="2" w:space="0" w:color="000000"/>
                                        <w:left w:val="single" w:sz="2" w:space="0" w:color="000000"/>
                                        <w:bottom w:val="single" w:sz="2" w:space="0" w:color="000000"/>
                                        <w:right w:val="single" w:sz="2" w:space="0" w:color="000000"/>
                                      </w:divBdr>
                                      <w:divsChild>
                                        <w:div w:id="787353408">
                                          <w:marLeft w:val="0"/>
                                          <w:marRight w:val="0"/>
                                          <w:marTop w:val="0"/>
                                          <w:marBottom w:val="0"/>
                                          <w:divBdr>
                                            <w:top w:val="single" w:sz="2" w:space="0" w:color="000000"/>
                                            <w:left w:val="single" w:sz="2" w:space="0" w:color="000000"/>
                                            <w:bottom w:val="single" w:sz="2" w:space="0" w:color="000000"/>
                                            <w:right w:val="single" w:sz="2" w:space="0" w:color="000000"/>
                                          </w:divBdr>
                                          <w:divsChild>
                                            <w:div w:id="583495142">
                                              <w:marLeft w:val="0"/>
                                              <w:marRight w:val="0"/>
                                              <w:marTop w:val="0"/>
                                              <w:marBottom w:val="0"/>
                                              <w:divBdr>
                                                <w:top w:val="single" w:sz="2" w:space="0" w:color="000000"/>
                                                <w:left w:val="single" w:sz="2" w:space="0" w:color="000000"/>
                                                <w:bottom w:val="single" w:sz="2" w:space="0" w:color="000000"/>
                                                <w:right w:val="single" w:sz="2" w:space="0" w:color="000000"/>
                                              </w:divBdr>
                                              <w:divsChild>
                                                <w:div w:id="18277408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 w:id="1085296630">
          <w:marLeft w:val="0"/>
          <w:marRight w:val="0"/>
          <w:marTop w:val="0"/>
          <w:marBottom w:val="0"/>
          <w:divBdr>
            <w:top w:val="single" w:sz="2" w:space="0" w:color="000000"/>
            <w:left w:val="single" w:sz="2" w:space="0" w:color="000000"/>
            <w:bottom w:val="single" w:sz="2" w:space="0" w:color="000000"/>
            <w:right w:val="single" w:sz="2" w:space="0" w:color="000000"/>
          </w:divBdr>
          <w:divsChild>
            <w:div w:id="1770539585">
              <w:marLeft w:val="0"/>
              <w:marRight w:val="0"/>
              <w:marTop w:val="0"/>
              <w:marBottom w:val="0"/>
              <w:divBdr>
                <w:top w:val="single" w:sz="2" w:space="0" w:color="000000"/>
                <w:left w:val="single" w:sz="2" w:space="0" w:color="000000"/>
                <w:bottom w:val="single" w:sz="2" w:space="0" w:color="000000"/>
                <w:right w:val="single" w:sz="2" w:space="0" w:color="000000"/>
              </w:divBdr>
              <w:divsChild>
                <w:div w:id="1415123865">
                  <w:marLeft w:val="0"/>
                  <w:marRight w:val="0"/>
                  <w:marTop w:val="180"/>
                  <w:marBottom w:val="0"/>
                  <w:divBdr>
                    <w:top w:val="single" w:sz="2" w:space="0" w:color="000000"/>
                    <w:left w:val="single" w:sz="2" w:space="0" w:color="000000"/>
                    <w:bottom w:val="single" w:sz="2" w:space="0" w:color="000000"/>
                    <w:right w:val="single" w:sz="2" w:space="0" w:color="000000"/>
                  </w:divBdr>
                  <w:divsChild>
                    <w:div w:id="9428089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30547317">
      <w:bodyDiv w:val="1"/>
      <w:marLeft w:val="0"/>
      <w:marRight w:val="0"/>
      <w:marTop w:val="0"/>
      <w:marBottom w:val="0"/>
      <w:divBdr>
        <w:top w:val="none" w:sz="0" w:space="0" w:color="auto"/>
        <w:left w:val="none" w:sz="0" w:space="0" w:color="auto"/>
        <w:bottom w:val="none" w:sz="0" w:space="0" w:color="auto"/>
        <w:right w:val="none" w:sz="0" w:space="0" w:color="auto"/>
      </w:divBdr>
      <w:divsChild>
        <w:div w:id="739400889">
          <w:marLeft w:val="0"/>
          <w:marRight w:val="0"/>
          <w:marTop w:val="0"/>
          <w:marBottom w:val="0"/>
          <w:divBdr>
            <w:top w:val="none" w:sz="0" w:space="0" w:color="auto"/>
            <w:left w:val="none" w:sz="0" w:space="0" w:color="auto"/>
            <w:bottom w:val="none" w:sz="0" w:space="0" w:color="auto"/>
            <w:right w:val="none" w:sz="0" w:space="0" w:color="auto"/>
          </w:divBdr>
          <w:divsChild>
            <w:div w:id="1922639886">
              <w:marLeft w:val="0"/>
              <w:marRight w:val="0"/>
              <w:marTop w:val="0"/>
              <w:marBottom w:val="0"/>
              <w:divBdr>
                <w:top w:val="none" w:sz="0" w:space="0" w:color="auto"/>
                <w:left w:val="none" w:sz="0" w:space="0" w:color="auto"/>
                <w:bottom w:val="none" w:sz="0" w:space="0" w:color="auto"/>
                <w:right w:val="none" w:sz="0" w:space="0" w:color="auto"/>
              </w:divBdr>
              <w:divsChild>
                <w:div w:id="139639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09338">
      <w:bodyDiv w:val="1"/>
      <w:marLeft w:val="0"/>
      <w:marRight w:val="0"/>
      <w:marTop w:val="0"/>
      <w:marBottom w:val="0"/>
      <w:divBdr>
        <w:top w:val="none" w:sz="0" w:space="0" w:color="auto"/>
        <w:left w:val="none" w:sz="0" w:space="0" w:color="auto"/>
        <w:bottom w:val="none" w:sz="0" w:space="0" w:color="auto"/>
        <w:right w:val="none" w:sz="0" w:space="0" w:color="auto"/>
      </w:divBdr>
    </w:div>
    <w:div w:id="965085424">
      <w:bodyDiv w:val="1"/>
      <w:marLeft w:val="0"/>
      <w:marRight w:val="0"/>
      <w:marTop w:val="0"/>
      <w:marBottom w:val="0"/>
      <w:divBdr>
        <w:top w:val="none" w:sz="0" w:space="0" w:color="auto"/>
        <w:left w:val="none" w:sz="0" w:space="0" w:color="auto"/>
        <w:bottom w:val="none" w:sz="0" w:space="0" w:color="auto"/>
        <w:right w:val="none" w:sz="0" w:space="0" w:color="auto"/>
      </w:divBdr>
    </w:div>
    <w:div w:id="965282458">
      <w:bodyDiv w:val="1"/>
      <w:marLeft w:val="0"/>
      <w:marRight w:val="0"/>
      <w:marTop w:val="0"/>
      <w:marBottom w:val="0"/>
      <w:divBdr>
        <w:top w:val="none" w:sz="0" w:space="0" w:color="auto"/>
        <w:left w:val="none" w:sz="0" w:space="0" w:color="auto"/>
        <w:bottom w:val="none" w:sz="0" w:space="0" w:color="auto"/>
        <w:right w:val="none" w:sz="0" w:space="0" w:color="auto"/>
      </w:divBdr>
    </w:div>
    <w:div w:id="971210641">
      <w:bodyDiv w:val="1"/>
      <w:marLeft w:val="0"/>
      <w:marRight w:val="0"/>
      <w:marTop w:val="0"/>
      <w:marBottom w:val="0"/>
      <w:divBdr>
        <w:top w:val="none" w:sz="0" w:space="0" w:color="auto"/>
        <w:left w:val="none" w:sz="0" w:space="0" w:color="auto"/>
        <w:bottom w:val="none" w:sz="0" w:space="0" w:color="auto"/>
        <w:right w:val="none" w:sz="0" w:space="0" w:color="auto"/>
      </w:divBdr>
    </w:div>
    <w:div w:id="984044977">
      <w:bodyDiv w:val="1"/>
      <w:marLeft w:val="0"/>
      <w:marRight w:val="0"/>
      <w:marTop w:val="0"/>
      <w:marBottom w:val="0"/>
      <w:divBdr>
        <w:top w:val="none" w:sz="0" w:space="0" w:color="auto"/>
        <w:left w:val="none" w:sz="0" w:space="0" w:color="auto"/>
        <w:bottom w:val="none" w:sz="0" w:space="0" w:color="auto"/>
        <w:right w:val="none" w:sz="0" w:space="0" w:color="auto"/>
      </w:divBdr>
      <w:divsChild>
        <w:div w:id="1959993308">
          <w:marLeft w:val="0"/>
          <w:marRight w:val="0"/>
          <w:marTop w:val="0"/>
          <w:marBottom w:val="0"/>
          <w:divBdr>
            <w:top w:val="none" w:sz="0" w:space="0" w:color="auto"/>
            <w:left w:val="none" w:sz="0" w:space="0" w:color="auto"/>
            <w:bottom w:val="none" w:sz="0" w:space="0" w:color="auto"/>
            <w:right w:val="none" w:sz="0" w:space="0" w:color="auto"/>
          </w:divBdr>
          <w:divsChild>
            <w:div w:id="4790933">
              <w:marLeft w:val="0"/>
              <w:marRight w:val="0"/>
              <w:marTop w:val="0"/>
              <w:marBottom w:val="0"/>
              <w:divBdr>
                <w:top w:val="none" w:sz="0" w:space="0" w:color="auto"/>
                <w:left w:val="none" w:sz="0" w:space="0" w:color="auto"/>
                <w:bottom w:val="none" w:sz="0" w:space="0" w:color="auto"/>
                <w:right w:val="none" w:sz="0" w:space="0" w:color="auto"/>
              </w:divBdr>
            </w:div>
            <w:div w:id="10189288">
              <w:marLeft w:val="0"/>
              <w:marRight w:val="0"/>
              <w:marTop w:val="0"/>
              <w:marBottom w:val="0"/>
              <w:divBdr>
                <w:top w:val="none" w:sz="0" w:space="0" w:color="auto"/>
                <w:left w:val="none" w:sz="0" w:space="0" w:color="auto"/>
                <w:bottom w:val="none" w:sz="0" w:space="0" w:color="auto"/>
                <w:right w:val="none" w:sz="0" w:space="0" w:color="auto"/>
              </w:divBdr>
            </w:div>
            <w:div w:id="49813038">
              <w:marLeft w:val="0"/>
              <w:marRight w:val="0"/>
              <w:marTop w:val="0"/>
              <w:marBottom w:val="0"/>
              <w:divBdr>
                <w:top w:val="none" w:sz="0" w:space="0" w:color="auto"/>
                <w:left w:val="none" w:sz="0" w:space="0" w:color="auto"/>
                <w:bottom w:val="none" w:sz="0" w:space="0" w:color="auto"/>
                <w:right w:val="none" w:sz="0" w:space="0" w:color="auto"/>
              </w:divBdr>
            </w:div>
            <w:div w:id="170069080">
              <w:marLeft w:val="0"/>
              <w:marRight w:val="0"/>
              <w:marTop w:val="0"/>
              <w:marBottom w:val="0"/>
              <w:divBdr>
                <w:top w:val="none" w:sz="0" w:space="0" w:color="auto"/>
                <w:left w:val="none" w:sz="0" w:space="0" w:color="auto"/>
                <w:bottom w:val="none" w:sz="0" w:space="0" w:color="auto"/>
                <w:right w:val="none" w:sz="0" w:space="0" w:color="auto"/>
              </w:divBdr>
            </w:div>
            <w:div w:id="194539908">
              <w:marLeft w:val="0"/>
              <w:marRight w:val="0"/>
              <w:marTop w:val="0"/>
              <w:marBottom w:val="0"/>
              <w:divBdr>
                <w:top w:val="none" w:sz="0" w:space="0" w:color="auto"/>
                <w:left w:val="none" w:sz="0" w:space="0" w:color="auto"/>
                <w:bottom w:val="none" w:sz="0" w:space="0" w:color="auto"/>
                <w:right w:val="none" w:sz="0" w:space="0" w:color="auto"/>
              </w:divBdr>
            </w:div>
            <w:div w:id="194587734">
              <w:marLeft w:val="0"/>
              <w:marRight w:val="0"/>
              <w:marTop w:val="0"/>
              <w:marBottom w:val="0"/>
              <w:divBdr>
                <w:top w:val="none" w:sz="0" w:space="0" w:color="auto"/>
                <w:left w:val="none" w:sz="0" w:space="0" w:color="auto"/>
                <w:bottom w:val="none" w:sz="0" w:space="0" w:color="auto"/>
                <w:right w:val="none" w:sz="0" w:space="0" w:color="auto"/>
              </w:divBdr>
            </w:div>
            <w:div w:id="273289410">
              <w:marLeft w:val="0"/>
              <w:marRight w:val="0"/>
              <w:marTop w:val="0"/>
              <w:marBottom w:val="0"/>
              <w:divBdr>
                <w:top w:val="none" w:sz="0" w:space="0" w:color="auto"/>
                <w:left w:val="none" w:sz="0" w:space="0" w:color="auto"/>
                <w:bottom w:val="none" w:sz="0" w:space="0" w:color="auto"/>
                <w:right w:val="none" w:sz="0" w:space="0" w:color="auto"/>
              </w:divBdr>
            </w:div>
            <w:div w:id="327370030">
              <w:marLeft w:val="0"/>
              <w:marRight w:val="0"/>
              <w:marTop w:val="0"/>
              <w:marBottom w:val="0"/>
              <w:divBdr>
                <w:top w:val="none" w:sz="0" w:space="0" w:color="auto"/>
                <w:left w:val="none" w:sz="0" w:space="0" w:color="auto"/>
                <w:bottom w:val="none" w:sz="0" w:space="0" w:color="auto"/>
                <w:right w:val="none" w:sz="0" w:space="0" w:color="auto"/>
              </w:divBdr>
            </w:div>
            <w:div w:id="490567095">
              <w:marLeft w:val="0"/>
              <w:marRight w:val="0"/>
              <w:marTop w:val="0"/>
              <w:marBottom w:val="0"/>
              <w:divBdr>
                <w:top w:val="none" w:sz="0" w:space="0" w:color="auto"/>
                <w:left w:val="none" w:sz="0" w:space="0" w:color="auto"/>
                <w:bottom w:val="none" w:sz="0" w:space="0" w:color="auto"/>
                <w:right w:val="none" w:sz="0" w:space="0" w:color="auto"/>
              </w:divBdr>
            </w:div>
            <w:div w:id="494422932">
              <w:marLeft w:val="0"/>
              <w:marRight w:val="0"/>
              <w:marTop w:val="0"/>
              <w:marBottom w:val="0"/>
              <w:divBdr>
                <w:top w:val="none" w:sz="0" w:space="0" w:color="auto"/>
                <w:left w:val="none" w:sz="0" w:space="0" w:color="auto"/>
                <w:bottom w:val="none" w:sz="0" w:space="0" w:color="auto"/>
                <w:right w:val="none" w:sz="0" w:space="0" w:color="auto"/>
              </w:divBdr>
            </w:div>
            <w:div w:id="561138761">
              <w:marLeft w:val="0"/>
              <w:marRight w:val="0"/>
              <w:marTop w:val="0"/>
              <w:marBottom w:val="0"/>
              <w:divBdr>
                <w:top w:val="none" w:sz="0" w:space="0" w:color="auto"/>
                <w:left w:val="none" w:sz="0" w:space="0" w:color="auto"/>
                <w:bottom w:val="none" w:sz="0" w:space="0" w:color="auto"/>
                <w:right w:val="none" w:sz="0" w:space="0" w:color="auto"/>
              </w:divBdr>
            </w:div>
            <w:div w:id="732582300">
              <w:marLeft w:val="0"/>
              <w:marRight w:val="0"/>
              <w:marTop w:val="0"/>
              <w:marBottom w:val="0"/>
              <w:divBdr>
                <w:top w:val="none" w:sz="0" w:space="0" w:color="auto"/>
                <w:left w:val="none" w:sz="0" w:space="0" w:color="auto"/>
                <w:bottom w:val="none" w:sz="0" w:space="0" w:color="auto"/>
                <w:right w:val="none" w:sz="0" w:space="0" w:color="auto"/>
              </w:divBdr>
            </w:div>
            <w:div w:id="901598094">
              <w:marLeft w:val="0"/>
              <w:marRight w:val="0"/>
              <w:marTop w:val="0"/>
              <w:marBottom w:val="0"/>
              <w:divBdr>
                <w:top w:val="none" w:sz="0" w:space="0" w:color="auto"/>
                <w:left w:val="none" w:sz="0" w:space="0" w:color="auto"/>
                <w:bottom w:val="none" w:sz="0" w:space="0" w:color="auto"/>
                <w:right w:val="none" w:sz="0" w:space="0" w:color="auto"/>
              </w:divBdr>
            </w:div>
            <w:div w:id="1001809747">
              <w:marLeft w:val="0"/>
              <w:marRight w:val="0"/>
              <w:marTop w:val="0"/>
              <w:marBottom w:val="0"/>
              <w:divBdr>
                <w:top w:val="none" w:sz="0" w:space="0" w:color="auto"/>
                <w:left w:val="none" w:sz="0" w:space="0" w:color="auto"/>
                <w:bottom w:val="none" w:sz="0" w:space="0" w:color="auto"/>
                <w:right w:val="none" w:sz="0" w:space="0" w:color="auto"/>
              </w:divBdr>
            </w:div>
            <w:div w:id="1062633267">
              <w:marLeft w:val="0"/>
              <w:marRight w:val="0"/>
              <w:marTop w:val="0"/>
              <w:marBottom w:val="0"/>
              <w:divBdr>
                <w:top w:val="none" w:sz="0" w:space="0" w:color="auto"/>
                <w:left w:val="none" w:sz="0" w:space="0" w:color="auto"/>
                <w:bottom w:val="none" w:sz="0" w:space="0" w:color="auto"/>
                <w:right w:val="none" w:sz="0" w:space="0" w:color="auto"/>
              </w:divBdr>
            </w:div>
            <w:div w:id="1070234144">
              <w:marLeft w:val="0"/>
              <w:marRight w:val="0"/>
              <w:marTop w:val="0"/>
              <w:marBottom w:val="0"/>
              <w:divBdr>
                <w:top w:val="none" w:sz="0" w:space="0" w:color="auto"/>
                <w:left w:val="none" w:sz="0" w:space="0" w:color="auto"/>
                <w:bottom w:val="none" w:sz="0" w:space="0" w:color="auto"/>
                <w:right w:val="none" w:sz="0" w:space="0" w:color="auto"/>
              </w:divBdr>
            </w:div>
            <w:div w:id="1081490713">
              <w:marLeft w:val="0"/>
              <w:marRight w:val="0"/>
              <w:marTop w:val="0"/>
              <w:marBottom w:val="0"/>
              <w:divBdr>
                <w:top w:val="none" w:sz="0" w:space="0" w:color="auto"/>
                <w:left w:val="none" w:sz="0" w:space="0" w:color="auto"/>
                <w:bottom w:val="none" w:sz="0" w:space="0" w:color="auto"/>
                <w:right w:val="none" w:sz="0" w:space="0" w:color="auto"/>
              </w:divBdr>
            </w:div>
            <w:div w:id="1153136556">
              <w:marLeft w:val="0"/>
              <w:marRight w:val="0"/>
              <w:marTop w:val="0"/>
              <w:marBottom w:val="0"/>
              <w:divBdr>
                <w:top w:val="none" w:sz="0" w:space="0" w:color="auto"/>
                <w:left w:val="none" w:sz="0" w:space="0" w:color="auto"/>
                <w:bottom w:val="none" w:sz="0" w:space="0" w:color="auto"/>
                <w:right w:val="none" w:sz="0" w:space="0" w:color="auto"/>
              </w:divBdr>
            </w:div>
            <w:div w:id="1235044991">
              <w:marLeft w:val="0"/>
              <w:marRight w:val="0"/>
              <w:marTop w:val="0"/>
              <w:marBottom w:val="0"/>
              <w:divBdr>
                <w:top w:val="none" w:sz="0" w:space="0" w:color="auto"/>
                <w:left w:val="none" w:sz="0" w:space="0" w:color="auto"/>
                <w:bottom w:val="none" w:sz="0" w:space="0" w:color="auto"/>
                <w:right w:val="none" w:sz="0" w:space="0" w:color="auto"/>
              </w:divBdr>
            </w:div>
            <w:div w:id="1384795841">
              <w:marLeft w:val="0"/>
              <w:marRight w:val="0"/>
              <w:marTop w:val="0"/>
              <w:marBottom w:val="0"/>
              <w:divBdr>
                <w:top w:val="none" w:sz="0" w:space="0" w:color="auto"/>
                <w:left w:val="none" w:sz="0" w:space="0" w:color="auto"/>
                <w:bottom w:val="none" w:sz="0" w:space="0" w:color="auto"/>
                <w:right w:val="none" w:sz="0" w:space="0" w:color="auto"/>
              </w:divBdr>
            </w:div>
            <w:div w:id="1422332026">
              <w:marLeft w:val="0"/>
              <w:marRight w:val="0"/>
              <w:marTop w:val="0"/>
              <w:marBottom w:val="0"/>
              <w:divBdr>
                <w:top w:val="none" w:sz="0" w:space="0" w:color="auto"/>
                <w:left w:val="none" w:sz="0" w:space="0" w:color="auto"/>
                <w:bottom w:val="none" w:sz="0" w:space="0" w:color="auto"/>
                <w:right w:val="none" w:sz="0" w:space="0" w:color="auto"/>
              </w:divBdr>
            </w:div>
            <w:div w:id="1454132825">
              <w:marLeft w:val="0"/>
              <w:marRight w:val="0"/>
              <w:marTop w:val="0"/>
              <w:marBottom w:val="0"/>
              <w:divBdr>
                <w:top w:val="none" w:sz="0" w:space="0" w:color="auto"/>
                <w:left w:val="none" w:sz="0" w:space="0" w:color="auto"/>
                <w:bottom w:val="none" w:sz="0" w:space="0" w:color="auto"/>
                <w:right w:val="none" w:sz="0" w:space="0" w:color="auto"/>
              </w:divBdr>
            </w:div>
            <w:div w:id="1507674907">
              <w:marLeft w:val="0"/>
              <w:marRight w:val="0"/>
              <w:marTop w:val="0"/>
              <w:marBottom w:val="0"/>
              <w:divBdr>
                <w:top w:val="none" w:sz="0" w:space="0" w:color="auto"/>
                <w:left w:val="none" w:sz="0" w:space="0" w:color="auto"/>
                <w:bottom w:val="none" w:sz="0" w:space="0" w:color="auto"/>
                <w:right w:val="none" w:sz="0" w:space="0" w:color="auto"/>
              </w:divBdr>
            </w:div>
            <w:div w:id="1755778386">
              <w:marLeft w:val="0"/>
              <w:marRight w:val="0"/>
              <w:marTop w:val="0"/>
              <w:marBottom w:val="0"/>
              <w:divBdr>
                <w:top w:val="none" w:sz="0" w:space="0" w:color="auto"/>
                <w:left w:val="none" w:sz="0" w:space="0" w:color="auto"/>
                <w:bottom w:val="none" w:sz="0" w:space="0" w:color="auto"/>
                <w:right w:val="none" w:sz="0" w:space="0" w:color="auto"/>
              </w:divBdr>
            </w:div>
            <w:div w:id="1792355323">
              <w:marLeft w:val="0"/>
              <w:marRight w:val="0"/>
              <w:marTop w:val="0"/>
              <w:marBottom w:val="0"/>
              <w:divBdr>
                <w:top w:val="none" w:sz="0" w:space="0" w:color="auto"/>
                <w:left w:val="none" w:sz="0" w:space="0" w:color="auto"/>
                <w:bottom w:val="none" w:sz="0" w:space="0" w:color="auto"/>
                <w:right w:val="none" w:sz="0" w:space="0" w:color="auto"/>
              </w:divBdr>
            </w:div>
            <w:div w:id="1830436780">
              <w:marLeft w:val="0"/>
              <w:marRight w:val="0"/>
              <w:marTop w:val="0"/>
              <w:marBottom w:val="0"/>
              <w:divBdr>
                <w:top w:val="none" w:sz="0" w:space="0" w:color="auto"/>
                <w:left w:val="none" w:sz="0" w:space="0" w:color="auto"/>
                <w:bottom w:val="none" w:sz="0" w:space="0" w:color="auto"/>
                <w:right w:val="none" w:sz="0" w:space="0" w:color="auto"/>
              </w:divBdr>
            </w:div>
            <w:div w:id="1853294798">
              <w:marLeft w:val="0"/>
              <w:marRight w:val="0"/>
              <w:marTop w:val="0"/>
              <w:marBottom w:val="0"/>
              <w:divBdr>
                <w:top w:val="none" w:sz="0" w:space="0" w:color="auto"/>
                <w:left w:val="none" w:sz="0" w:space="0" w:color="auto"/>
                <w:bottom w:val="none" w:sz="0" w:space="0" w:color="auto"/>
                <w:right w:val="none" w:sz="0" w:space="0" w:color="auto"/>
              </w:divBdr>
            </w:div>
            <w:div w:id="1915511474">
              <w:marLeft w:val="0"/>
              <w:marRight w:val="0"/>
              <w:marTop w:val="0"/>
              <w:marBottom w:val="0"/>
              <w:divBdr>
                <w:top w:val="none" w:sz="0" w:space="0" w:color="auto"/>
                <w:left w:val="none" w:sz="0" w:space="0" w:color="auto"/>
                <w:bottom w:val="none" w:sz="0" w:space="0" w:color="auto"/>
                <w:right w:val="none" w:sz="0" w:space="0" w:color="auto"/>
              </w:divBdr>
            </w:div>
            <w:div w:id="1940868001">
              <w:marLeft w:val="0"/>
              <w:marRight w:val="0"/>
              <w:marTop w:val="0"/>
              <w:marBottom w:val="0"/>
              <w:divBdr>
                <w:top w:val="none" w:sz="0" w:space="0" w:color="auto"/>
                <w:left w:val="none" w:sz="0" w:space="0" w:color="auto"/>
                <w:bottom w:val="none" w:sz="0" w:space="0" w:color="auto"/>
                <w:right w:val="none" w:sz="0" w:space="0" w:color="auto"/>
              </w:divBdr>
            </w:div>
            <w:div w:id="1996176276">
              <w:marLeft w:val="0"/>
              <w:marRight w:val="0"/>
              <w:marTop w:val="0"/>
              <w:marBottom w:val="0"/>
              <w:divBdr>
                <w:top w:val="none" w:sz="0" w:space="0" w:color="auto"/>
                <w:left w:val="none" w:sz="0" w:space="0" w:color="auto"/>
                <w:bottom w:val="none" w:sz="0" w:space="0" w:color="auto"/>
                <w:right w:val="none" w:sz="0" w:space="0" w:color="auto"/>
              </w:divBdr>
            </w:div>
            <w:div w:id="199695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5891">
      <w:bodyDiv w:val="1"/>
      <w:marLeft w:val="0"/>
      <w:marRight w:val="0"/>
      <w:marTop w:val="0"/>
      <w:marBottom w:val="0"/>
      <w:divBdr>
        <w:top w:val="none" w:sz="0" w:space="0" w:color="auto"/>
        <w:left w:val="none" w:sz="0" w:space="0" w:color="auto"/>
        <w:bottom w:val="none" w:sz="0" w:space="0" w:color="auto"/>
        <w:right w:val="none" w:sz="0" w:space="0" w:color="auto"/>
      </w:divBdr>
    </w:div>
    <w:div w:id="1019551600">
      <w:bodyDiv w:val="1"/>
      <w:marLeft w:val="0"/>
      <w:marRight w:val="0"/>
      <w:marTop w:val="0"/>
      <w:marBottom w:val="0"/>
      <w:divBdr>
        <w:top w:val="none" w:sz="0" w:space="0" w:color="auto"/>
        <w:left w:val="none" w:sz="0" w:space="0" w:color="auto"/>
        <w:bottom w:val="none" w:sz="0" w:space="0" w:color="auto"/>
        <w:right w:val="none" w:sz="0" w:space="0" w:color="auto"/>
      </w:divBdr>
      <w:divsChild>
        <w:div w:id="208304428">
          <w:marLeft w:val="0"/>
          <w:marRight w:val="0"/>
          <w:marTop w:val="0"/>
          <w:marBottom w:val="0"/>
          <w:divBdr>
            <w:top w:val="none" w:sz="0" w:space="0" w:color="auto"/>
            <w:left w:val="none" w:sz="0" w:space="0" w:color="auto"/>
            <w:bottom w:val="none" w:sz="0" w:space="0" w:color="auto"/>
            <w:right w:val="none" w:sz="0" w:space="0" w:color="auto"/>
          </w:divBdr>
          <w:divsChild>
            <w:div w:id="1110317588">
              <w:marLeft w:val="0"/>
              <w:marRight w:val="0"/>
              <w:marTop w:val="0"/>
              <w:marBottom w:val="0"/>
              <w:divBdr>
                <w:top w:val="none" w:sz="0" w:space="0" w:color="auto"/>
                <w:left w:val="none" w:sz="0" w:space="0" w:color="auto"/>
                <w:bottom w:val="none" w:sz="0" w:space="0" w:color="auto"/>
                <w:right w:val="none" w:sz="0" w:space="0" w:color="auto"/>
              </w:divBdr>
              <w:divsChild>
                <w:div w:id="1891844766">
                  <w:marLeft w:val="0"/>
                  <w:marRight w:val="0"/>
                  <w:marTop w:val="0"/>
                  <w:marBottom w:val="0"/>
                  <w:divBdr>
                    <w:top w:val="none" w:sz="0" w:space="0" w:color="auto"/>
                    <w:left w:val="none" w:sz="0" w:space="0" w:color="auto"/>
                    <w:bottom w:val="none" w:sz="0" w:space="0" w:color="auto"/>
                    <w:right w:val="none" w:sz="0" w:space="0" w:color="auto"/>
                  </w:divBdr>
                  <w:divsChild>
                    <w:div w:id="148631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122072">
      <w:bodyDiv w:val="1"/>
      <w:marLeft w:val="0"/>
      <w:marRight w:val="0"/>
      <w:marTop w:val="0"/>
      <w:marBottom w:val="0"/>
      <w:divBdr>
        <w:top w:val="none" w:sz="0" w:space="0" w:color="auto"/>
        <w:left w:val="none" w:sz="0" w:space="0" w:color="auto"/>
        <w:bottom w:val="none" w:sz="0" w:space="0" w:color="auto"/>
        <w:right w:val="none" w:sz="0" w:space="0" w:color="auto"/>
      </w:divBdr>
      <w:divsChild>
        <w:div w:id="808205885">
          <w:marLeft w:val="0"/>
          <w:marRight w:val="0"/>
          <w:marTop w:val="0"/>
          <w:marBottom w:val="0"/>
          <w:divBdr>
            <w:top w:val="none" w:sz="0" w:space="0" w:color="auto"/>
            <w:left w:val="none" w:sz="0" w:space="0" w:color="auto"/>
            <w:bottom w:val="none" w:sz="0" w:space="0" w:color="auto"/>
            <w:right w:val="none" w:sz="0" w:space="0" w:color="auto"/>
          </w:divBdr>
        </w:div>
      </w:divsChild>
    </w:div>
    <w:div w:id="1053965302">
      <w:bodyDiv w:val="1"/>
      <w:marLeft w:val="0"/>
      <w:marRight w:val="0"/>
      <w:marTop w:val="0"/>
      <w:marBottom w:val="0"/>
      <w:divBdr>
        <w:top w:val="none" w:sz="0" w:space="0" w:color="auto"/>
        <w:left w:val="none" w:sz="0" w:space="0" w:color="auto"/>
        <w:bottom w:val="none" w:sz="0" w:space="0" w:color="auto"/>
        <w:right w:val="none" w:sz="0" w:space="0" w:color="auto"/>
      </w:divBdr>
    </w:div>
    <w:div w:id="1054237374">
      <w:bodyDiv w:val="1"/>
      <w:marLeft w:val="0"/>
      <w:marRight w:val="0"/>
      <w:marTop w:val="0"/>
      <w:marBottom w:val="0"/>
      <w:divBdr>
        <w:top w:val="none" w:sz="0" w:space="0" w:color="auto"/>
        <w:left w:val="none" w:sz="0" w:space="0" w:color="auto"/>
        <w:bottom w:val="none" w:sz="0" w:space="0" w:color="auto"/>
        <w:right w:val="none" w:sz="0" w:space="0" w:color="auto"/>
      </w:divBdr>
    </w:div>
    <w:div w:id="1054426029">
      <w:bodyDiv w:val="1"/>
      <w:marLeft w:val="0"/>
      <w:marRight w:val="0"/>
      <w:marTop w:val="0"/>
      <w:marBottom w:val="0"/>
      <w:divBdr>
        <w:top w:val="none" w:sz="0" w:space="0" w:color="auto"/>
        <w:left w:val="none" w:sz="0" w:space="0" w:color="auto"/>
        <w:bottom w:val="none" w:sz="0" w:space="0" w:color="auto"/>
        <w:right w:val="none" w:sz="0" w:space="0" w:color="auto"/>
      </w:divBdr>
    </w:div>
    <w:div w:id="1064378292">
      <w:bodyDiv w:val="1"/>
      <w:marLeft w:val="0"/>
      <w:marRight w:val="0"/>
      <w:marTop w:val="0"/>
      <w:marBottom w:val="0"/>
      <w:divBdr>
        <w:top w:val="none" w:sz="0" w:space="0" w:color="auto"/>
        <w:left w:val="none" w:sz="0" w:space="0" w:color="auto"/>
        <w:bottom w:val="none" w:sz="0" w:space="0" w:color="auto"/>
        <w:right w:val="none" w:sz="0" w:space="0" w:color="auto"/>
      </w:divBdr>
      <w:divsChild>
        <w:div w:id="728649758">
          <w:marLeft w:val="0"/>
          <w:marRight w:val="0"/>
          <w:marTop w:val="0"/>
          <w:marBottom w:val="0"/>
          <w:divBdr>
            <w:top w:val="none" w:sz="0" w:space="0" w:color="auto"/>
            <w:left w:val="none" w:sz="0" w:space="0" w:color="auto"/>
            <w:bottom w:val="none" w:sz="0" w:space="0" w:color="auto"/>
            <w:right w:val="none" w:sz="0" w:space="0" w:color="auto"/>
          </w:divBdr>
        </w:div>
      </w:divsChild>
    </w:div>
    <w:div w:id="1067145189">
      <w:bodyDiv w:val="1"/>
      <w:marLeft w:val="0"/>
      <w:marRight w:val="0"/>
      <w:marTop w:val="0"/>
      <w:marBottom w:val="0"/>
      <w:divBdr>
        <w:top w:val="none" w:sz="0" w:space="0" w:color="auto"/>
        <w:left w:val="none" w:sz="0" w:space="0" w:color="auto"/>
        <w:bottom w:val="none" w:sz="0" w:space="0" w:color="auto"/>
        <w:right w:val="none" w:sz="0" w:space="0" w:color="auto"/>
      </w:divBdr>
      <w:divsChild>
        <w:div w:id="1968925632">
          <w:marLeft w:val="0"/>
          <w:marRight w:val="0"/>
          <w:marTop w:val="0"/>
          <w:marBottom w:val="0"/>
          <w:divBdr>
            <w:top w:val="none" w:sz="0" w:space="0" w:color="auto"/>
            <w:left w:val="none" w:sz="0" w:space="0" w:color="auto"/>
            <w:bottom w:val="none" w:sz="0" w:space="0" w:color="auto"/>
            <w:right w:val="none" w:sz="0" w:space="0" w:color="auto"/>
          </w:divBdr>
          <w:divsChild>
            <w:div w:id="63769173">
              <w:marLeft w:val="0"/>
              <w:marRight w:val="0"/>
              <w:marTop w:val="0"/>
              <w:marBottom w:val="0"/>
              <w:divBdr>
                <w:top w:val="none" w:sz="0" w:space="0" w:color="auto"/>
                <w:left w:val="none" w:sz="0" w:space="0" w:color="auto"/>
                <w:bottom w:val="none" w:sz="0" w:space="0" w:color="auto"/>
                <w:right w:val="none" w:sz="0" w:space="0" w:color="auto"/>
              </w:divBdr>
              <w:divsChild>
                <w:div w:id="12335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896615">
      <w:bodyDiv w:val="1"/>
      <w:marLeft w:val="0"/>
      <w:marRight w:val="0"/>
      <w:marTop w:val="0"/>
      <w:marBottom w:val="0"/>
      <w:divBdr>
        <w:top w:val="none" w:sz="0" w:space="0" w:color="auto"/>
        <w:left w:val="none" w:sz="0" w:space="0" w:color="auto"/>
        <w:bottom w:val="none" w:sz="0" w:space="0" w:color="auto"/>
        <w:right w:val="none" w:sz="0" w:space="0" w:color="auto"/>
      </w:divBdr>
    </w:div>
    <w:div w:id="1076591123">
      <w:bodyDiv w:val="1"/>
      <w:marLeft w:val="0"/>
      <w:marRight w:val="0"/>
      <w:marTop w:val="0"/>
      <w:marBottom w:val="0"/>
      <w:divBdr>
        <w:top w:val="none" w:sz="0" w:space="0" w:color="auto"/>
        <w:left w:val="none" w:sz="0" w:space="0" w:color="auto"/>
        <w:bottom w:val="none" w:sz="0" w:space="0" w:color="auto"/>
        <w:right w:val="none" w:sz="0" w:space="0" w:color="auto"/>
      </w:divBdr>
      <w:divsChild>
        <w:div w:id="588998868">
          <w:marLeft w:val="0"/>
          <w:marRight w:val="0"/>
          <w:marTop w:val="0"/>
          <w:marBottom w:val="0"/>
          <w:divBdr>
            <w:top w:val="none" w:sz="0" w:space="0" w:color="auto"/>
            <w:left w:val="none" w:sz="0" w:space="0" w:color="auto"/>
            <w:bottom w:val="none" w:sz="0" w:space="0" w:color="auto"/>
            <w:right w:val="none" w:sz="0" w:space="0" w:color="auto"/>
          </w:divBdr>
        </w:div>
        <w:div w:id="1021200645">
          <w:marLeft w:val="0"/>
          <w:marRight w:val="0"/>
          <w:marTop w:val="0"/>
          <w:marBottom w:val="0"/>
          <w:divBdr>
            <w:top w:val="none" w:sz="0" w:space="0" w:color="auto"/>
            <w:left w:val="none" w:sz="0" w:space="0" w:color="auto"/>
            <w:bottom w:val="none" w:sz="0" w:space="0" w:color="auto"/>
            <w:right w:val="none" w:sz="0" w:space="0" w:color="auto"/>
          </w:divBdr>
        </w:div>
        <w:div w:id="1730810635">
          <w:marLeft w:val="0"/>
          <w:marRight w:val="0"/>
          <w:marTop w:val="0"/>
          <w:marBottom w:val="0"/>
          <w:divBdr>
            <w:top w:val="none" w:sz="0" w:space="0" w:color="auto"/>
            <w:left w:val="none" w:sz="0" w:space="0" w:color="auto"/>
            <w:bottom w:val="none" w:sz="0" w:space="0" w:color="auto"/>
            <w:right w:val="none" w:sz="0" w:space="0" w:color="auto"/>
          </w:divBdr>
        </w:div>
      </w:divsChild>
    </w:div>
    <w:div w:id="1078095700">
      <w:bodyDiv w:val="1"/>
      <w:marLeft w:val="0"/>
      <w:marRight w:val="0"/>
      <w:marTop w:val="0"/>
      <w:marBottom w:val="0"/>
      <w:divBdr>
        <w:top w:val="none" w:sz="0" w:space="0" w:color="auto"/>
        <w:left w:val="none" w:sz="0" w:space="0" w:color="auto"/>
        <w:bottom w:val="none" w:sz="0" w:space="0" w:color="auto"/>
        <w:right w:val="none" w:sz="0" w:space="0" w:color="auto"/>
      </w:divBdr>
    </w:div>
    <w:div w:id="1079986874">
      <w:bodyDiv w:val="1"/>
      <w:marLeft w:val="0"/>
      <w:marRight w:val="0"/>
      <w:marTop w:val="0"/>
      <w:marBottom w:val="0"/>
      <w:divBdr>
        <w:top w:val="none" w:sz="0" w:space="0" w:color="auto"/>
        <w:left w:val="none" w:sz="0" w:space="0" w:color="auto"/>
        <w:bottom w:val="none" w:sz="0" w:space="0" w:color="auto"/>
        <w:right w:val="none" w:sz="0" w:space="0" w:color="auto"/>
      </w:divBdr>
      <w:divsChild>
        <w:div w:id="847254694">
          <w:marLeft w:val="0"/>
          <w:marRight w:val="0"/>
          <w:marTop w:val="0"/>
          <w:marBottom w:val="0"/>
          <w:divBdr>
            <w:top w:val="none" w:sz="0" w:space="0" w:color="auto"/>
            <w:left w:val="none" w:sz="0" w:space="0" w:color="auto"/>
            <w:bottom w:val="none" w:sz="0" w:space="0" w:color="auto"/>
            <w:right w:val="none" w:sz="0" w:space="0" w:color="auto"/>
          </w:divBdr>
          <w:divsChild>
            <w:div w:id="53238694">
              <w:marLeft w:val="0"/>
              <w:marRight w:val="0"/>
              <w:marTop w:val="0"/>
              <w:marBottom w:val="0"/>
              <w:divBdr>
                <w:top w:val="none" w:sz="0" w:space="0" w:color="auto"/>
                <w:left w:val="none" w:sz="0" w:space="0" w:color="auto"/>
                <w:bottom w:val="none" w:sz="0" w:space="0" w:color="auto"/>
                <w:right w:val="none" w:sz="0" w:space="0" w:color="auto"/>
              </w:divBdr>
            </w:div>
            <w:div w:id="166869936">
              <w:marLeft w:val="0"/>
              <w:marRight w:val="0"/>
              <w:marTop w:val="0"/>
              <w:marBottom w:val="0"/>
              <w:divBdr>
                <w:top w:val="none" w:sz="0" w:space="0" w:color="auto"/>
                <w:left w:val="none" w:sz="0" w:space="0" w:color="auto"/>
                <w:bottom w:val="none" w:sz="0" w:space="0" w:color="auto"/>
                <w:right w:val="none" w:sz="0" w:space="0" w:color="auto"/>
              </w:divBdr>
            </w:div>
            <w:div w:id="222836992">
              <w:marLeft w:val="0"/>
              <w:marRight w:val="0"/>
              <w:marTop w:val="0"/>
              <w:marBottom w:val="0"/>
              <w:divBdr>
                <w:top w:val="none" w:sz="0" w:space="0" w:color="auto"/>
                <w:left w:val="none" w:sz="0" w:space="0" w:color="auto"/>
                <w:bottom w:val="none" w:sz="0" w:space="0" w:color="auto"/>
                <w:right w:val="none" w:sz="0" w:space="0" w:color="auto"/>
              </w:divBdr>
            </w:div>
            <w:div w:id="233320416">
              <w:marLeft w:val="0"/>
              <w:marRight w:val="0"/>
              <w:marTop w:val="0"/>
              <w:marBottom w:val="0"/>
              <w:divBdr>
                <w:top w:val="none" w:sz="0" w:space="0" w:color="auto"/>
                <w:left w:val="none" w:sz="0" w:space="0" w:color="auto"/>
                <w:bottom w:val="none" w:sz="0" w:space="0" w:color="auto"/>
                <w:right w:val="none" w:sz="0" w:space="0" w:color="auto"/>
              </w:divBdr>
            </w:div>
            <w:div w:id="669604937">
              <w:marLeft w:val="0"/>
              <w:marRight w:val="0"/>
              <w:marTop w:val="0"/>
              <w:marBottom w:val="0"/>
              <w:divBdr>
                <w:top w:val="none" w:sz="0" w:space="0" w:color="auto"/>
                <w:left w:val="none" w:sz="0" w:space="0" w:color="auto"/>
                <w:bottom w:val="none" w:sz="0" w:space="0" w:color="auto"/>
                <w:right w:val="none" w:sz="0" w:space="0" w:color="auto"/>
              </w:divBdr>
            </w:div>
            <w:div w:id="1003631927">
              <w:marLeft w:val="0"/>
              <w:marRight w:val="0"/>
              <w:marTop w:val="0"/>
              <w:marBottom w:val="0"/>
              <w:divBdr>
                <w:top w:val="none" w:sz="0" w:space="0" w:color="auto"/>
                <w:left w:val="none" w:sz="0" w:space="0" w:color="auto"/>
                <w:bottom w:val="none" w:sz="0" w:space="0" w:color="auto"/>
                <w:right w:val="none" w:sz="0" w:space="0" w:color="auto"/>
              </w:divBdr>
            </w:div>
            <w:div w:id="1293487599">
              <w:marLeft w:val="0"/>
              <w:marRight w:val="0"/>
              <w:marTop w:val="0"/>
              <w:marBottom w:val="0"/>
              <w:divBdr>
                <w:top w:val="none" w:sz="0" w:space="0" w:color="auto"/>
                <w:left w:val="none" w:sz="0" w:space="0" w:color="auto"/>
                <w:bottom w:val="none" w:sz="0" w:space="0" w:color="auto"/>
                <w:right w:val="none" w:sz="0" w:space="0" w:color="auto"/>
              </w:divBdr>
            </w:div>
            <w:div w:id="1379091615">
              <w:marLeft w:val="0"/>
              <w:marRight w:val="0"/>
              <w:marTop w:val="0"/>
              <w:marBottom w:val="0"/>
              <w:divBdr>
                <w:top w:val="none" w:sz="0" w:space="0" w:color="auto"/>
                <w:left w:val="none" w:sz="0" w:space="0" w:color="auto"/>
                <w:bottom w:val="none" w:sz="0" w:space="0" w:color="auto"/>
                <w:right w:val="none" w:sz="0" w:space="0" w:color="auto"/>
              </w:divBdr>
            </w:div>
            <w:div w:id="1706828913">
              <w:marLeft w:val="0"/>
              <w:marRight w:val="0"/>
              <w:marTop w:val="0"/>
              <w:marBottom w:val="0"/>
              <w:divBdr>
                <w:top w:val="none" w:sz="0" w:space="0" w:color="auto"/>
                <w:left w:val="none" w:sz="0" w:space="0" w:color="auto"/>
                <w:bottom w:val="none" w:sz="0" w:space="0" w:color="auto"/>
                <w:right w:val="none" w:sz="0" w:space="0" w:color="auto"/>
              </w:divBdr>
            </w:div>
            <w:div w:id="177166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0605">
      <w:bodyDiv w:val="1"/>
      <w:marLeft w:val="0"/>
      <w:marRight w:val="0"/>
      <w:marTop w:val="0"/>
      <w:marBottom w:val="0"/>
      <w:divBdr>
        <w:top w:val="none" w:sz="0" w:space="0" w:color="auto"/>
        <w:left w:val="none" w:sz="0" w:space="0" w:color="auto"/>
        <w:bottom w:val="none" w:sz="0" w:space="0" w:color="auto"/>
        <w:right w:val="none" w:sz="0" w:space="0" w:color="auto"/>
      </w:divBdr>
      <w:divsChild>
        <w:div w:id="2246156">
          <w:marLeft w:val="0"/>
          <w:marRight w:val="0"/>
          <w:marTop w:val="0"/>
          <w:marBottom w:val="0"/>
          <w:divBdr>
            <w:top w:val="none" w:sz="0" w:space="0" w:color="auto"/>
            <w:left w:val="none" w:sz="0" w:space="0" w:color="auto"/>
            <w:bottom w:val="none" w:sz="0" w:space="0" w:color="auto"/>
            <w:right w:val="none" w:sz="0" w:space="0" w:color="auto"/>
          </w:divBdr>
        </w:div>
        <w:div w:id="57092849">
          <w:marLeft w:val="0"/>
          <w:marRight w:val="0"/>
          <w:marTop w:val="0"/>
          <w:marBottom w:val="0"/>
          <w:divBdr>
            <w:top w:val="none" w:sz="0" w:space="0" w:color="auto"/>
            <w:left w:val="none" w:sz="0" w:space="0" w:color="auto"/>
            <w:bottom w:val="none" w:sz="0" w:space="0" w:color="auto"/>
            <w:right w:val="none" w:sz="0" w:space="0" w:color="auto"/>
          </w:divBdr>
        </w:div>
        <w:div w:id="168951911">
          <w:marLeft w:val="0"/>
          <w:marRight w:val="0"/>
          <w:marTop w:val="0"/>
          <w:marBottom w:val="0"/>
          <w:divBdr>
            <w:top w:val="none" w:sz="0" w:space="0" w:color="auto"/>
            <w:left w:val="none" w:sz="0" w:space="0" w:color="auto"/>
            <w:bottom w:val="none" w:sz="0" w:space="0" w:color="auto"/>
            <w:right w:val="none" w:sz="0" w:space="0" w:color="auto"/>
          </w:divBdr>
        </w:div>
        <w:div w:id="309214971">
          <w:marLeft w:val="0"/>
          <w:marRight w:val="0"/>
          <w:marTop w:val="0"/>
          <w:marBottom w:val="0"/>
          <w:divBdr>
            <w:top w:val="none" w:sz="0" w:space="0" w:color="auto"/>
            <w:left w:val="none" w:sz="0" w:space="0" w:color="auto"/>
            <w:bottom w:val="none" w:sz="0" w:space="0" w:color="auto"/>
            <w:right w:val="none" w:sz="0" w:space="0" w:color="auto"/>
          </w:divBdr>
        </w:div>
        <w:div w:id="1450466647">
          <w:marLeft w:val="0"/>
          <w:marRight w:val="0"/>
          <w:marTop w:val="0"/>
          <w:marBottom w:val="0"/>
          <w:divBdr>
            <w:top w:val="none" w:sz="0" w:space="0" w:color="auto"/>
            <w:left w:val="none" w:sz="0" w:space="0" w:color="auto"/>
            <w:bottom w:val="none" w:sz="0" w:space="0" w:color="auto"/>
            <w:right w:val="none" w:sz="0" w:space="0" w:color="auto"/>
          </w:divBdr>
        </w:div>
        <w:div w:id="1527596307">
          <w:marLeft w:val="0"/>
          <w:marRight w:val="0"/>
          <w:marTop w:val="0"/>
          <w:marBottom w:val="0"/>
          <w:divBdr>
            <w:top w:val="none" w:sz="0" w:space="0" w:color="auto"/>
            <w:left w:val="none" w:sz="0" w:space="0" w:color="auto"/>
            <w:bottom w:val="none" w:sz="0" w:space="0" w:color="auto"/>
            <w:right w:val="none" w:sz="0" w:space="0" w:color="auto"/>
          </w:divBdr>
        </w:div>
        <w:div w:id="2107995965">
          <w:marLeft w:val="0"/>
          <w:marRight w:val="0"/>
          <w:marTop w:val="0"/>
          <w:marBottom w:val="0"/>
          <w:divBdr>
            <w:top w:val="none" w:sz="0" w:space="0" w:color="auto"/>
            <w:left w:val="none" w:sz="0" w:space="0" w:color="auto"/>
            <w:bottom w:val="none" w:sz="0" w:space="0" w:color="auto"/>
            <w:right w:val="none" w:sz="0" w:space="0" w:color="auto"/>
          </w:divBdr>
        </w:div>
        <w:div w:id="2145154310">
          <w:marLeft w:val="0"/>
          <w:marRight w:val="0"/>
          <w:marTop w:val="0"/>
          <w:marBottom w:val="0"/>
          <w:divBdr>
            <w:top w:val="none" w:sz="0" w:space="0" w:color="auto"/>
            <w:left w:val="none" w:sz="0" w:space="0" w:color="auto"/>
            <w:bottom w:val="none" w:sz="0" w:space="0" w:color="auto"/>
            <w:right w:val="none" w:sz="0" w:space="0" w:color="auto"/>
          </w:divBdr>
        </w:div>
      </w:divsChild>
    </w:div>
    <w:div w:id="1101026019">
      <w:bodyDiv w:val="1"/>
      <w:marLeft w:val="0"/>
      <w:marRight w:val="0"/>
      <w:marTop w:val="0"/>
      <w:marBottom w:val="0"/>
      <w:divBdr>
        <w:top w:val="none" w:sz="0" w:space="0" w:color="auto"/>
        <w:left w:val="none" w:sz="0" w:space="0" w:color="auto"/>
        <w:bottom w:val="none" w:sz="0" w:space="0" w:color="auto"/>
        <w:right w:val="none" w:sz="0" w:space="0" w:color="auto"/>
      </w:divBdr>
    </w:div>
    <w:div w:id="1106466985">
      <w:bodyDiv w:val="1"/>
      <w:marLeft w:val="0"/>
      <w:marRight w:val="0"/>
      <w:marTop w:val="0"/>
      <w:marBottom w:val="0"/>
      <w:divBdr>
        <w:top w:val="none" w:sz="0" w:space="0" w:color="auto"/>
        <w:left w:val="none" w:sz="0" w:space="0" w:color="auto"/>
        <w:bottom w:val="none" w:sz="0" w:space="0" w:color="auto"/>
        <w:right w:val="none" w:sz="0" w:space="0" w:color="auto"/>
      </w:divBdr>
      <w:divsChild>
        <w:div w:id="120806678">
          <w:marLeft w:val="0"/>
          <w:marRight w:val="0"/>
          <w:marTop w:val="0"/>
          <w:marBottom w:val="0"/>
          <w:divBdr>
            <w:top w:val="none" w:sz="0" w:space="0" w:color="auto"/>
            <w:left w:val="none" w:sz="0" w:space="0" w:color="auto"/>
            <w:bottom w:val="none" w:sz="0" w:space="0" w:color="auto"/>
            <w:right w:val="none" w:sz="0" w:space="0" w:color="auto"/>
          </w:divBdr>
        </w:div>
        <w:div w:id="141192419">
          <w:marLeft w:val="0"/>
          <w:marRight w:val="0"/>
          <w:marTop w:val="0"/>
          <w:marBottom w:val="0"/>
          <w:divBdr>
            <w:top w:val="none" w:sz="0" w:space="0" w:color="auto"/>
            <w:left w:val="none" w:sz="0" w:space="0" w:color="auto"/>
            <w:bottom w:val="none" w:sz="0" w:space="0" w:color="auto"/>
            <w:right w:val="none" w:sz="0" w:space="0" w:color="auto"/>
          </w:divBdr>
        </w:div>
        <w:div w:id="483012215">
          <w:marLeft w:val="0"/>
          <w:marRight w:val="0"/>
          <w:marTop w:val="0"/>
          <w:marBottom w:val="0"/>
          <w:divBdr>
            <w:top w:val="none" w:sz="0" w:space="0" w:color="auto"/>
            <w:left w:val="none" w:sz="0" w:space="0" w:color="auto"/>
            <w:bottom w:val="none" w:sz="0" w:space="0" w:color="auto"/>
            <w:right w:val="none" w:sz="0" w:space="0" w:color="auto"/>
          </w:divBdr>
        </w:div>
        <w:div w:id="635527406">
          <w:marLeft w:val="0"/>
          <w:marRight w:val="0"/>
          <w:marTop w:val="0"/>
          <w:marBottom w:val="0"/>
          <w:divBdr>
            <w:top w:val="none" w:sz="0" w:space="0" w:color="auto"/>
            <w:left w:val="none" w:sz="0" w:space="0" w:color="auto"/>
            <w:bottom w:val="none" w:sz="0" w:space="0" w:color="auto"/>
            <w:right w:val="none" w:sz="0" w:space="0" w:color="auto"/>
          </w:divBdr>
        </w:div>
        <w:div w:id="855923908">
          <w:marLeft w:val="0"/>
          <w:marRight w:val="0"/>
          <w:marTop w:val="0"/>
          <w:marBottom w:val="0"/>
          <w:divBdr>
            <w:top w:val="none" w:sz="0" w:space="0" w:color="auto"/>
            <w:left w:val="none" w:sz="0" w:space="0" w:color="auto"/>
            <w:bottom w:val="none" w:sz="0" w:space="0" w:color="auto"/>
            <w:right w:val="none" w:sz="0" w:space="0" w:color="auto"/>
          </w:divBdr>
        </w:div>
        <w:div w:id="1082531488">
          <w:marLeft w:val="0"/>
          <w:marRight w:val="0"/>
          <w:marTop w:val="0"/>
          <w:marBottom w:val="0"/>
          <w:divBdr>
            <w:top w:val="none" w:sz="0" w:space="0" w:color="auto"/>
            <w:left w:val="none" w:sz="0" w:space="0" w:color="auto"/>
            <w:bottom w:val="none" w:sz="0" w:space="0" w:color="auto"/>
            <w:right w:val="none" w:sz="0" w:space="0" w:color="auto"/>
          </w:divBdr>
        </w:div>
        <w:div w:id="1173568278">
          <w:marLeft w:val="0"/>
          <w:marRight w:val="0"/>
          <w:marTop w:val="0"/>
          <w:marBottom w:val="0"/>
          <w:divBdr>
            <w:top w:val="none" w:sz="0" w:space="0" w:color="auto"/>
            <w:left w:val="none" w:sz="0" w:space="0" w:color="auto"/>
            <w:bottom w:val="none" w:sz="0" w:space="0" w:color="auto"/>
            <w:right w:val="none" w:sz="0" w:space="0" w:color="auto"/>
          </w:divBdr>
        </w:div>
        <w:div w:id="1469863715">
          <w:marLeft w:val="0"/>
          <w:marRight w:val="0"/>
          <w:marTop w:val="0"/>
          <w:marBottom w:val="0"/>
          <w:divBdr>
            <w:top w:val="none" w:sz="0" w:space="0" w:color="auto"/>
            <w:left w:val="none" w:sz="0" w:space="0" w:color="auto"/>
            <w:bottom w:val="none" w:sz="0" w:space="0" w:color="auto"/>
            <w:right w:val="none" w:sz="0" w:space="0" w:color="auto"/>
          </w:divBdr>
        </w:div>
        <w:div w:id="1587495993">
          <w:marLeft w:val="0"/>
          <w:marRight w:val="0"/>
          <w:marTop w:val="0"/>
          <w:marBottom w:val="0"/>
          <w:divBdr>
            <w:top w:val="none" w:sz="0" w:space="0" w:color="auto"/>
            <w:left w:val="none" w:sz="0" w:space="0" w:color="auto"/>
            <w:bottom w:val="none" w:sz="0" w:space="0" w:color="auto"/>
            <w:right w:val="none" w:sz="0" w:space="0" w:color="auto"/>
          </w:divBdr>
        </w:div>
        <w:div w:id="1822231526">
          <w:marLeft w:val="0"/>
          <w:marRight w:val="0"/>
          <w:marTop w:val="0"/>
          <w:marBottom w:val="0"/>
          <w:divBdr>
            <w:top w:val="none" w:sz="0" w:space="0" w:color="auto"/>
            <w:left w:val="none" w:sz="0" w:space="0" w:color="auto"/>
            <w:bottom w:val="none" w:sz="0" w:space="0" w:color="auto"/>
            <w:right w:val="none" w:sz="0" w:space="0" w:color="auto"/>
          </w:divBdr>
        </w:div>
        <w:div w:id="1831870788">
          <w:marLeft w:val="0"/>
          <w:marRight w:val="0"/>
          <w:marTop w:val="0"/>
          <w:marBottom w:val="0"/>
          <w:divBdr>
            <w:top w:val="none" w:sz="0" w:space="0" w:color="auto"/>
            <w:left w:val="none" w:sz="0" w:space="0" w:color="auto"/>
            <w:bottom w:val="none" w:sz="0" w:space="0" w:color="auto"/>
            <w:right w:val="none" w:sz="0" w:space="0" w:color="auto"/>
          </w:divBdr>
        </w:div>
        <w:div w:id="1919754091">
          <w:marLeft w:val="0"/>
          <w:marRight w:val="0"/>
          <w:marTop w:val="0"/>
          <w:marBottom w:val="0"/>
          <w:divBdr>
            <w:top w:val="none" w:sz="0" w:space="0" w:color="auto"/>
            <w:left w:val="none" w:sz="0" w:space="0" w:color="auto"/>
            <w:bottom w:val="none" w:sz="0" w:space="0" w:color="auto"/>
            <w:right w:val="none" w:sz="0" w:space="0" w:color="auto"/>
          </w:divBdr>
        </w:div>
        <w:div w:id="1950314133">
          <w:marLeft w:val="0"/>
          <w:marRight w:val="0"/>
          <w:marTop w:val="0"/>
          <w:marBottom w:val="0"/>
          <w:divBdr>
            <w:top w:val="none" w:sz="0" w:space="0" w:color="auto"/>
            <w:left w:val="none" w:sz="0" w:space="0" w:color="auto"/>
            <w:bottom w:val="none" w:sz="0" w:space="0" w:color="auto"/>
            <w:right w:val="none" w:sz="0" w:space="0" w:color="auto"/>
          </w:divBdr>
        </w:div>
        <w:div w:id="1957562152">
          <w:marLeft w:val="0"/>
          <w:marRight w:val="0"/>
          <w:marTop w:val="0"/>
          <w:marBottom w:val="0"/>
          <w:divBdr>
            <w:top w:val="none" w:sz="0" w:space="0" w:color="auto"/>
            <w:left w:val="none" w:sz="0" w:space="0" w:color="auto"/>
            <w:bottom w:val="none" w:sz="0" w:space="0" w:color="auto"/>
            <w:right w:val="none" w:sz="0" w:space="0" w:color="auto"/>
          </w:divBdr>
        </w:div>
        <w:div w:id="2035183018">
          <w:marLeft w:val="0"/>
          <w:marRight w:val="0"/>
          <w:marTop w:val="0"/>
          <w:marBottom w:val="0"/>
          <w:divBdr>
            <w:top w:val="none" w:sz="0" w:space="0" w:color="auto"/>
            <w:left w:val="none" w:sz="0" w:space="0" w:color="auto"/>
            <w:bottom w:val="none" w:sz="0" w:space="0" w:color="auto"/>
            <w:right w:val="none" w:sz="0" w:space="0" w:color="auto"/>
          </w:divBdr>
        </w:div>
      </w:divsChild>
    </w:div>
    <w:div w:id="1113213401">
      <w:bodyDiv w:val="1"/>
      <w:marLeft w:val="0"/>
      <w:marRight w:val="0"/>
      <w:marTop w:val="0"/>
      <w:marBottom w:val="0"/>
      <w:divBdr>
        <w:top w:val="none" w:sz="0" w:space="0" w:color="auto"/>
        <w:left w:val="none" w:sz="0" w:space="0" w:color="auto"/>
        <w:bottom w:val="none" w:sz="0" w:space="0" w:color="auto"/>
        <w:right w:val="none" w:sz="0" w:space="0" w:color="auto"/>
      </w:divBdr>
    </w:div>
    <w:div w:id="1114785142">
      <w:bodyDiv w:val="1"/>
      <w:marLeft w:val="0"/>
      <w:marRight w:val="0"/>
      <w:marTop w:val="0"/>
      <w:marBottom w:val="0"/>
      <w:divBdr>
        <w:top w:val="none" w:sz="0" w:space="0" w:color="auto"/>
        <w:left w:val="none" w:sz="0" w:space="0" w:color="auto"/>
        <w:bottom w:val="none" w:sz="0" w:space="0" w:color="auto"/>
        <w:right w:val="none" w:sz="0" w:space="0" w:color="auto"/>
      </w:divBdr>
    </w:div>
    <w:div w:id="1116754607">
      <w:bodyDiv w:val="1"/>
      <w:marLeft w:val="0"/>
      <w:marRight w:val="0"/>
      <w:marTop w:val="0"/>
      <w:marBottom w:val="0"/>
      <w:divBdr>
        <w:top w:val="none" w:sz="0" w:space="0" w:color="auto"/>
        <w:left w:val="none" w:sz="0" w:space="0" w:color="auto"/>
        <w:bottom w:val="none" w:sz="0" w:space="0" w:color="auto"/>
        <w:right w:val="none" w:sz="0" w:space="0" w:color="auto"/>
      </w:divBdr>
    </w:div>
    <w:div w:id="1119490157">
      <w:bodyDiv w:val="1"/>
      <w:marLeft w:val="0"/>
      <w:marRight w:val="0"/>
      <w:marTop w:val="0"/>
      <w:marBottom w:val="0"/>
      <w:divBdr>
        <w:top w:val="none" w:sz="0" w:space="0" w:color="auto"/>
        <w:left w:val="none" w:sz="0" w:space="0" w:color="auto"/>
        <w:bottom w:val="none" w:sz="0" w:space="0" w:color="auto"/>
        <w:right w:val="none" w:sz="0" w:space="0" w:color="auto"/>
      </w:divBdr>
    </w:div>
    <w:div w:id="1121802159">
      <w:bodyDiv w:val="1"/>
      <w:marLeft w:val="0"/>
      <w:marRight w:val="0"/>
      <w:marTop w:val="0"/>
      <w:marBottom w:val="0"/>
      <w:divBdr>
        <w:top w:val="none" w:sz="0" w:space="0" w:color="auto"/>
        <w:left w:val="none" w:sz="0" w:space="0" w:color="auto"/>
        <w:bottom w:val="none" w:sz="0" w:space="0" w:color="auto"/>
        <w:right w:val="none" w:sz="0" w:space="0" w:color="auto"/>
      </w:divBdr>
      <w:divsChild>
        <w:div w:id="1243444467">
          <w:marLeft w:val="0"/>
          <w:marRight w:val="0"/>
          <w:marTop w:val="0"/>
          <w:marBottom w:val="0"/>
          <w:divBdr>
            <w:top w:val="none" w:sz="0" w:space="0" w:color="auto"/>
            <w:left w:val="none" w:sz="0" w:space="0" w:color="auto"/>
            <w:bottom w:val="none" w:sz="0" w:space="0" w:color="auto"/>
            <w:right w:val="none" w:sz="0" w:space="0" w:color="auto"/>
          </w:divBdr>
          <w:divsChild>
            <w:div w:id="878668813">
              <w:marLeft w:val="0"/>
              <w:marRight w:val="0"/>
              <w:marTop w:val="0"/>
              <w:marBottom w:val="0"/>
              <w:divBdr>
                <w:top w:val="none" w:sz="0" w:space="0" w:color="auto"/>
                <w:left w:val="none" w:sz="0" w:space="0" w:color="auto"/>
                <w:bottom w:val="none" w:sz="0" w:space="0" w:color="auto"/>
                <w:right w:val="none" w:sz="0" w:space="0" w:color="auto"/>
              </w:divBdr>
              <w:divsChild>
                <w:div w:id="72387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647275">
      <w:bodyDiv w:val="1"/>
      <w:marLeft w:val="0"/>
      <w:marRight w:val="0"/>
      <w:marTop w:val="0"/>
      <w:marBottom w:val="0"/>
      <w:divBdr>
        <w:top w:val="none" w:sz="0" w:space="0" w:color="auto"/>
        <w:left w:val="none" w:sz="0" w:space="0" w:color="auto"/>
        <w:bottom w:val="none" w:sz="0" w:space="0" w:color="auto"/>
        <w:right w:val="none" w:sz="0" w:space="0" w:color="auto"/>
      </w:divBdr>
    </w:div>
    <w:div w:id="1138496644">
      <w:bodyDiv w:val="1"/>
      <w:marLeft w:val="0"/>
      <w:marRight w:val="0"/>
      <w:marTop w:val="0"/>
      <w:marBottom w:val="0"/>
      <w:divBdr>
        <w:top w:val="none" w:sz="0" w:space="0" w:color="auto"/>
        <w:left w:val="none" w:sz="0" w:space="0" w:color="auto"/>
        <w:bottom w:val="none" w:sz="0" w:space="0" w:color="auto"/>
        <w:right w:val="none" w:sz="0" w:space="0" w:color="auto"/>
      </w:divBdr>
      <w:divsChild>
        <w:div w:id="24334790">
          <w:marLeft w:val="0"/>
          <w:marRight w:val="0"/>
          <w:marTop w:val="0"/>
          <w:marBottom w:val="0"/>
          <w:divBdr>
            <w:top w:val="none" w:sz="0" w:space="0" w:color="auto"/>
            <w:left w:val="none" w:sz="0" w:space="0" w:color="auto"/>
            <w:bottom w:val="none" w:sz="0" w:space="0" w:color="auto"/>
            <w:right w:val="none" w:sz="0" w:space="0" w:color="auto"/>
          </w:divBdr>
        </w:div>
        <w:div w:id="96679227">
          <w:marLeft w:val="0"/>
          <w:marRight w:val="0"/>
          <w:marTop w:val="0"/>
          <w:marBottom w:val="0"/>
          <w:divBdr>
            <w:top w:val="none" w:sz="0" w:space="0" w:color="auto"/>
            <w:left w:val="none" w:sz="0" w:space="0" w:color="auto"/>
            <w:bottom w:val="none" w:sz="0" w:space="0" w:color="auto"/>
            <w:right w:val="none" w:sz="0" w:space="0" w:color="auto"/>
          </w:divBdr>
        </w:div>
        <w:div w:id="138500461">
          <w:marLeft w:val="0"/>
          <w:marRight w:val="0"/>
          <w:marTop w:val="0"/>
          <w:marBottom w:val="0"/>
          <w:divBdr>
            <w:top w:val="none" w:sz="0" w:space="0" w:color="auto"/>
            <w:left w:val="none" w:sz="0" w:space="0" w:color="auto"/>
            <w:bottom w:val="none" w:sz="0" w:space="0" w:color="auto"/>
            <w:right w:val="none" w:sz="0" w:space="0" w:color="auto"/>
          </w:divBdr>
        </w:div>
        <w:div w:id="165751415">
          <w:marLeft w:val="0"/>
          <w:marRight w:val="0"/>
          <w:marTop w:val="0"/>
          <w:marBottom w:val="0"/>
          <w:divBdr>
            <w:top w:val="none" w:sz="0" w:space="0" w:color="auto"/>
            <w:left w:val="none" w:sz="0" w:space="0" w:color="auto"/>
            <w:bottom w:val="none" w:sz="0" w:space="0" w:color="auto"/>
            <w:right w:val="none" w:sz="0" w:space="0" w:color="auto"/>
          </w:divBdr>
        </w:div>
        <w:div w:id="215118977">
          <w:marLeft w:val="0"/>
          <w:marRight w:val="0"/>
          <w:marTop w:val="0"/>
          <w:marBottom w:val="0"/>
          <w:divBdr>
            <w:top w:val="none" w:sz="0" w:space="0" w:color="auto"/>
            <w:left w:val="none" w:sz="0" w:space="0" w:color="auto"/>
            <w:bottom w:val="none" w:sz="0" w:space="0" w:color="auto"/>
            <w:right w:val="none" w:sz="0" w:space="0" w:color="auto"/>
          </w:divBdr>
        </w:div>
        <w:div w:id="227501656">
          <w:marLeft w:val="0"/>
          <w:marRight w:val="0"/>
          <w:marTop w:val="0"/>
          <w:marBottom w:val="0"/>
          <w:divBdr>
            <w:top w:val="none" w:sz="0" w:space="0" w:color="auto"/>
            <w:left w:val="none" w:sz="0" w:space="0" w:color="auto"/>
            <w:bottom w:val="none" w:sz="0" w:space="0" w:color="auto"/>
            <w:right w:val="none" w:sz="0" w:space="0" w:color="auto"/>
          </w:divBdr>
        </w:div>
        <w:div w:id="285278400">
          <w:marLeft w:val="0"/>
          <w:marRight w:val="0"/>
          <w:marTop w:val="0"/>
          <w:marBottom w:val="0"/>
          <w:divBdr>
            <w:top w:val="none" w:sz="0" w:space="0" w:color="auto"/>
            <w:left w:val="none" w:sz="0" w:space="0" w:color="auto"/>
            <w:bottom w:val="none" w:sz="0" w:space="0" w:color="auto"/>
            <w:right w:val="none" w:sz="0" w:space="0" w:color="auto"/>
          </w:divBdr>
        </w:div>
        <w:div w:id="298337835">
          <w:marLeft w:val="0"/>
          <w:marRight w:val="0"/>
          <w:marTop w:val="0"/>
          <w:marBottom w:val="0"/>
          <w:divBdr>
            <w:top w:val="none" w:sz="0" w:space="0" w:color="auto"/>
            <w:left w:val="none" w:sz="0" w:space="0" w:color="auto"/>
            <w:bottom w:val="none" w:sz="0" w:space="0" w:color="auto"/>
            <w:right w:val="none" w:sz="0" w:space="0" w:color="auto"/>
          </w:divBdr>
        </w:div>
        <w:div w:id="354187048">
          <w:marLeft w:val="0"/>
          <w:marRight w:val="0"/>
          <w:marTop w:val="0"/>
          <w:marBottom w:val="0"/>
          <w:divBdr>
            <w:top w:val="none" w:sz="0" w:space="0" w:color="auto"/>
            <w:left w:val="none" w:sz="0" w:space="0" w:color="auto"/>
            <w:bottom w:val="none" w:sz="0" w:space="0" w:color="auto"/>
            <w:right w:val="none" w:sz="0" w:space="0" w:color="auto"/>
          </w:divBdr>
        </w:div>
        <w:div w:id="385564827">
          <w:marLeft w:val="0"/>
          <w:marRight w:val="0"/>
          <w:marTop w:val="0"/>
          <w:marBottom w:val="0"/>
          <w:divBdr>
            <w:top w:val="none" w:sz="0" w:space="0" w:color="auto"/>
            <w:left w:val="none" w:sz="0" w:space="0" w:color="auto"/>
            <w:bottom w:val="none" w:sz="0" w:space="0" w:color="auto"/>
            <w:right w:val="none" w:sz="0" w:space="0" w:color="auto"/>
          </w:divBdr>
        </w:div>
        <w:div w:id="504327462">
          <w:marLeft w:val="0"/>
          <w:marRight w:val="0"/>
          <w:marTop w:val="0"/>
          <w:marBottom w:val="0"/>
          <w:divBdr>
            <w:top w:val="none" w:sz="0" w:space="0" w:color="auto"/>
            <w:left w:val="none" w:sz="0" w:space="0" w:color="auto"/>
            <w:bottom w:val="none" w:sz="0" w:space="0" w:color="auto"/>
            <w:right w:val="none" w:sz="0" w:space="0" w:color="auto"/>
          </w:divBdr>
        </w:div>
        <w:div w:id="508716726">
          <w:marLeft w:val="0"/>
          <w:marRight w:val="0"/>
          <w:marTop w:val="0"/>
          <w:marBottom w:val="0"/>
          <w:divBdr>
            <w:top w:val="none" w:sz="0" w:space="0" w:color="auto"/>
            <w:left w:val="none" w:sz="0" w:space="0" w:color="auto"/>
            <w:bottom w:val="none" w:sz="0" w:space="0" w:color="auto"/>
            <w:right w:val="none" w:sz="0" w:space="0" w:color="auto"/>
          </w:divBdr>
        </w:div>
        <w:div w:id="589041653">
          <w:marLeft w:val="0"/>
          <w:marRight w:val="0"/>
          <w:marTop w:val="0"/>
          <w:marBottom w:val="0"/>
          <w:divBdr>
            <w:top w:val="none" w:sz="0" w:space="0" w:color="auto"/>
            <w:left w:val="none" w:sz="0" w:space="0" w:color="auto"/>
            <w:bottom w:val="none" w:sz="0" w:space="0" w:color="auto"/>
            <w:right w:val="none" w:sz="0" w:space="0" w:color="auto"/>
          </w:divBdr>
        </w:div>
        <w:div w:id="604846546">
          <w:marLeft w:val="0"/>
          <w:marRight w:val="0"/>
          <w:marTop w:val="0"/>
          <w:marBottom w:val="0"/>
          <w:divBdr>
            <w:top w:val="none" w:sz="0" w:space="0" w:color="auto"/>
            <w:left w:val="none" w:sz="0" w:space="0" w:color="auto"/>
            <w:bottom w:val="none" w:sz="0" w:space="0" w:color="auto"/>
            <w:right w:val="none" w:sz="0" w:space="0" w:color="auto"/>
          </w:divBdr>
        </w:div>
        <w:div w:id="685442902">
          <w:marLeft w:val="0"/>
          <w:marRight w:val="0"/>
          <w:marTop w:val="0"/>
          <w:marBottom w:val="0"/>
          <w:divBdr>
            <w:top w:val="none" w:sz="0" w:space="0" w:color="auto"/>
            <w:left w:val="none" w:sz="0" w:space="0" w:color="auto"/>
            <w:bottom w:val="none" w:sz="0" w:space="0" w:color="auto"/>
            <w:right w:val="none" w:sz="0" w:space="0" w:color="auto"/>
          </w:divBdr>
        </w:div>
        <w:div w:id="808598369">
          <w:marLeft w:val="0"/>
          <w:marRight w:val="0"/>
          <w:marTop w:val="0"/>
          <w:marBottom w:val="0"/>
          <w:divBdr>
            <w:top w:val="none" w:sz="0" w:space="0" w:color="auto"/>
            <w:left w:val="none" w:sz="0" w:space="0" w:color="auto"/>
            <w:bottom w:val="none" w:sz="0" w:space="0" w:color="auto"/>
            <w:right w:val="none" w:sz="0" w:space="0" w:color="auto"/>
          </w:divBdr>
        </w:div>
        <w:div w:id="854535419">
          <w:marLeft w:val="0"/>
          <w:marRight w:val="0"/>
          <w:marTop w:val="0"/>
          <w:marBottom w:val="0"/>
          <w:divBdr>
            <w:top w:val="none" w:sz="0" w:space="0" w:color="auto"/>
            <w:left w:val="none" w:sz="0" w:space="0" w:color="auto"/>
            <w:bottom w:val="none" w:sz="0" w:space="0" w:color="auto"/>
            <w:right w:val="none" w:sz="0" w:space="0" w:color="auto"/>
          </w:divBdr>
        </w:div>
        <w:div w:id="868493180">
          <w:marLeft w:val="0"/>
          <w:marRight w:val="0"/>
          <w:marTop w:val="0"/>
          <w:marBottom w:val="0"/>
          <w:divBdr>
            <w:top w:val="none" w:sz="0" w:space="0" w:color="auto"/>
            <w:left w:val="none" w:sz="0" w:space="0" w:color="auto"/>
            <w:bottom w:val="none" w:sz="0" w:space="0" w:color="auto"/>
            <w:right w:val="none" w:sz="0" w:space="0" w:color="auto"/>
          </w:divBdr>
        </w:div>
        <w:div w:id="893151877">
          <w:marLeft w:val="0"/>
          <w:marRight w:val="0"/>
          <w:marTop w:val="0"/>
          <w:marBottom w:val="0"/>
          <w:divBdr>
            <w:top w:val="none" w:sz="0" w:space="0" w:color="auto"/>
            <w:left w:val="none" w:sz="0" w:space="0" w:color="auto"/>
            <w:bottom w:val="none" w:sz="0" w:space="0" w:color="auto"/>
            <w:right w:val="none" w:sz="0" w:space="0" w:color="auto"/>
          </w:divBdr>
        </w:div>
        <w:div w:id="979924847">
          <w:marLeft w:val="0"/>
          <w:marRight w:val="0"/>
          <w:marTop w:val="0"/>
          <w:marBottom w:val="0"/>
          <w:divBdr>
            <w:top w:val="none" w:sz="0" w:space="0" w:color="auto"/>
            <w:left w:val="none" w:sz="0" w:space="0" w:color="auto"/>
            <w:bottom w:val="none" w:sz="0" w:space="0" w:color="auto"/>
            <w:right w:val="none" w:sz="0" w:space="0" w:color="auto"/>
          </w:divBdr>
        </w:div>
        <w:div w:id="1072194250">
          <w:marLeft w:val="0"/>
          <w:marRight w:val="0"/>
          <w:marTop w:val="0"/>
          <w:marBottom w:val="0"/>
          <w:divBdr>
            <w:top w:val="none" w:sz="0" w:space="0" w:color="auto"/>
            <w:left w:val="none" w:sz="0" w:space="0" w:color="auto"/>
            <w:bottom w:val="none" w:sz="0" w:space="0" w:color="auto"/>
            <w:right w:val="none" w:sz="0" w:space="0" w:color="auto"/>
          </w:divBdr>
        </w:div>
        <w:div w:id="1155728650">
          <w:marLeft w:val="0"/>
          <w:marRight w:val="0"/>
          <w:marTop w:val="0"/>
          <w:marBottom w:val="0"/>
          <w:divBdr>
            <w:top w:val="none" w:sz="0" w:space="0" w:color="auto"/>
            <w:left w:val="none" w:sz="0" w:space="0" w:color="auto"/>
            <w:bottom w:val="none" w:sz="0" w:space="0" w:color="auto"/>
            <w:right w:val="none" w:sz="0" w:space="0" w:color="auto"/>
          </w:divBdr>
        </w:div>
        <w:div w:id="1183010386">
          <w:marLeft w:val="0"/>
          <w:marRight w:val="0"/>
          <w:marTop w:val="0"/>
          <w:marBottom w:val="0"/>
          <w:divBdr>
            <w:top w:val="none" w:sz="0" w:space="0" w:color="auto"/>
            <w:left w:val="none" w:sz="0" w:space="0" w:color="auto"/>
            <w:bottom w:val="none" w:sz="0" w:space="0" w:color="auto"/>
            <w:right w:val="none" w:sz="0" w:space="0" w:color="auto"/>
          </w:divBdr>
        </w:div>
        <w:div w:id="1375348833">
          <w:marLeft w:val="0"/>
          <w:marRight w:val="0"/>
          <w:marTop w:val="0"/>
          <w:marBottom w:val="0"/>
          <w:divBdr>
            <w:top w:val="none" w:sz="0" w:space="0" w:color="auto"/>
            <w:left w:val="none" w:sz="0" w:space="0" w:color="auto"/>
            <w:bottom w:val="none" w:sz="0" w:space="0" w:color="auto"/>
            <w:right w:val="none" w:sz="0" w:space="0" w:color="auto"/>
          </w:divBdr>
        </w:div>
        <w:div w:id="1409839287">
          <w:marLeft w:val="0"/>
          <w:marRight w:val="0"/>
          <w:marTop w:val="0"/>
          <w:marBottom w:val="0"/>
          <w:divBdr>
            <w:top w:val="none" w:sz="0" w:space="0" w:color="auto"/>
            <w:left w:val="none" w:sz="0" w:space="0" w:color="auto"/>
            <w:bottom w:val="none" w:sz="0" w:space="0" w:color="auto"/>
            <w:right w:val="none" w:sz="0" w:space="0" w:color="auto"/>
          </w:divBdr>
        </w:div>
        <w:div w:id="1482426721">
          <w:marLeft w:val="0"/>
          <w:marRight w:val="0"/>
          <w:marTop w:val="0"/>
          <w:marBottom w:val="0"/>
          <w:divBdr>
            <w:top w:val="none" w:sz="0" w:space="0" w:color="auto"/>
            <w:left w:val="none" w:sz="0" w:space="0" w:color="auto"/>
            <w:bottom w:val="none" w:sz="0" w:space="0" w:color="auto"/>
            <w:right w:val="none" w:sz="0" w:space="0" w:color="auto"/>
          </w:divBdr>
        </w:div>
        <w:div w:id="1510363026">
          <w:marLeft w:val="0"/>
          <w:marRight w:val="0"/>
          <w:marTop w:val="0"/>
          <w:marBottom w:val="0"/>
          <w:divBdr>
            <w:top w:val="none" w:sz="0" w:space="0" w:color="auto"/>
            <w:left w:val="none" w:sz="0" w:space="0" w:color="auto"/>
            <w:bottom w:val="none" w:sz="0" w:space="0" w:color="auto"/>
            <w:right w:val="none" w:sz="0" w:space="0" w:color="auto"/>
          </w:divBdr>
        </w:div>
        <w:div w:id="1721248955">
          <w:marLeft w:val="0"/>
          <w:marRight w:val="0"/>
          <w:marTop w:val="0"/>
          <w:marBottom w:val="0"/>
          <w:divBdr>
            <w:top w:val="none" w:sz="0" w:space="0" w:color="auto"/>
            <w:left w:val="none" w:sz="0" w:space="0" w:color="auto"/>
            <w:bottom w:val="none" w:sz="0" w:space="0" w:color="auto"/>
            <w:right w:val="none" w:sz="0" w:space="0" w:color="auto"/>
          </w:divBdr>
        </w:div>
        <w:div w:id="2050256000">
          <w:marLeft w:val="0"/>
          <w:marRight w:val="0"/>
          <w:marTop w:val="0"/>
          <w:marBottom w:val="0"/>
          <w:divBdr>
            <w:top w:val="none" w:sz="0" w:space="0" w:color="auto"/>
            <w:left w:val="none" w:sz="0" w:space="0" w:color="auto"/>
            <w:bottom w:val="none" w:sz="0" w:space="0" w:color="auto"/>
            <w:right w:val="none" w:sz="0" w:space="0" w:color="auto"/>
          </w:divBdr>
        </w:div>
        <w:div w:id="2118014756">
          <w:marLeft w:val="0"/>
          <w:marRight w:val="0"/>
          <w:marTop w:val="0"/>
          <w:marBottom w:val="0"/>
          <w:divBdr>
            <w:top w:val="none" w:sz="0" w:space="0" w:color="auto"/>
            <w:left w:val="none" w:sz="0" w:space="0" w:color="auto"/>
            <w:bottom w:val="none" w:sz="0" w:space="0" w:color="auto"/>
            <w:right w:val="none" w:sz="0" w:space="0" w:color="auto"/>
          </w:divBdr>
        </w:div>
        <w:div w:id="2139492874">
          <w:marLeft w:val="0"/>
          <w:marRight w:val="0"/>
          <w:marTop w:val="0"/>
          <w:marBottom w:val="0"/>
          <w:divBdr>
            <w:top w:val="none" w:sz="0" w:space="0" w:color="auto"/>
            <w:left w:val="none" w:sz="0" w:space="0" w:color="auto"/>
            <w:bottom w:val="none" w:sz="0" w:space="0" w:color="auto"/>
            <w:right w:val="none" w:sz="0" w:space="0" w:color="auto"/>
          </w:divBdr>
        </w:div>
      </w:divsChild>
    </w:div>
    <w:div w:id="1144082498">
      <w:bodyDiv w:val="1"/>
      <w:marLeft w:val="0"/>
      <w:marRight w:val="0"/>
      <w:marTop w:val="0"/>
      <w:marBottom w:val="0"/>
      <w:divBdr>
        <w:top w:val="none" w:sz="0" w:space="0" w:color="auto"/>
        <w:left w:val="none" w:sz="0" w:space="0" w:color="auto"/>
        <w:bottom w:val="none" w:sz="0" w:space="0" w:color="auto"/>
        <w:right w:val="none" w:sz="0" w:space="0" w:color="auto"/>
      </w:divBdr>
    </w:div>
    <w:div w:id="1163207407">
      <w:bodyDiv w:val="1"/>
      <w:marLeft w:val="0"/>
      <w:marRight w:val="0"/>
      <w:marTop w:val="0"/>
      <w:marBottom w:val="0"/>
      <w:divBdr>
        <w:top w:val="none" w:sz="0" w:space="0" w:color="auto"/>
        <w:left w:val="none" w:sz="0" w:space="0" w:color="auto"/>
        <w:bottom w:val="none" w:sz="0" w:space="0" w:color="auto"/>
        <w:right w:val="none" w:sz="0" w:space="0" w:color="auto"/>
      </w:divBdr>
    </w:div>
    <w:div w:id="1169951543">
      <w:bodyDiv w:val="1"/>
      <w:marLeft w:val="0"/>
      <w:marRight w:val="0"/>
      <w:marTop w:val="0"/>
      <w:marBottom w:val="0"/>
      <w:divBdr>
        <w:top w:val="none" w:sz="0" w:space="0" w:color="auto"/>
        <w:left w:val="none" w:sz="0" w:space="0" w:color="auto"/>
        <w:bottom w:val="none" w:sz="0" w:space="0" w:color="auto"/>
        <w:right w:val="none" w:sz="0" w:space="0" w:color="auto"/>
      </w:divBdr>
      <w:divsChild>
        <w:div w:id="49964542">
          <w:blockQuote w:val="1"/>
          <w:marLeft w:val="600"/>
          <w:marRight w:val="0"/>
          <w:marTop w:val="0"/>
          <w:marBottom w:val="0"/>
          <w:divBdr>
            <w:top w:val="none" w:sz="0" w:space="0" w:color="auto"/>
            <w:left w:val="none" w:sz="0" w:space="0" w:color="auto"/>
            <w:bottom w:val="none" w:sz="0" w:space="0" w:color="auto"/>
            <w:right w:val="none" w:sz="0" w:space="0" w:color="auto"/>
          </w:divBdr>
        </w:div>
        <w:div w:id="250818161">
          <w:blockQuote w:val="1"/>
          <w:marLeft w:val="600"/>
          <w:marRight w:val="0"/>
          <w:marTop w:val="0"/>
          <w:marBottom w:val="0"/>
          <w:divBdr>
            <w:top w:val="none" w:sz="0" w:space="0" w:color="auto"/>
            <w:left w:val="none" w:sz="0" w:space="0" w:color="auto"/>
            <w:bottom w:val="none" w:sz="0" w:space="0" w:color="auto"/>
            <w:right w:val="none" w:sz="0" w:space="0" w:color="auto"/>
          </w:divBdr>
        </w:div>
        <w:div w:id="263265663">
          <w:blockQuote w:val="1"/>
          <w:marLeft w:val="600"/>
          <w:marRight w:val="0"/>
          <w:marTop w:val="0"/>
          <w:marBottom w:val="0"/>
          <w:divBdr>
            <w:top w:val="none" w:sz="0" w:space="0" w:color="auto"/>
            <w:left w:val="none" w:sz="0" w:space="0" w:color="auto"/>
            <w:bottom w:val="none" w:sz="0" w:space="0" w:color="auto"/>
            <w:right w:val="none" w:sz="0" w:space="0" w:color="auto"/>
          </w:divBdr>
        </w:div>
        <w:div w:id="339353375">
          <w:blockQuote w:val="1"/>
          <w:marLeft w:val="600"/>
          <w:marRight w:val="0"/>
          <w:marTop w:val="0"/>
          <w:marBottom w:val="0"/>
          <w:divBdr>
            <w:top w:val="none" w:sz="0" w:space="0" w:color="auto"/>
            <w:left w:val="none" w:sz="0" w:space="0" w:color="auto"/>
            <w:bottom w:val="none" w:sz="0" w:space="0" w:color="auto"/>
            <w:right w:val="none" w:sz="0" w:space="0" w:color="auto"/>
          </w:divBdr>
        </w:div>
        <w:div w:id="680815050">
          <w:blockQuote w:val="1"/>
          <w:marLeft w:val="600"/>
          <w:marRight w:val="0"/>
          <w:marTop w:val="0"/>
          <w:marBottom w:val="0"/>
          <w:divBdr>
            <w:top w:val="none" w:sz="0" w:space="0" w:color="auto"/>
            <w:left w:val="none" w:sz="0" w:space="0" w:color="auto"/>
            <w:bottom w:val="none" w:sz="0" w:space="0" w:color="auto"/>
            <w:right w:val="none" w:sz="0" w:space="0" w:color="auto"/>
          </w:divBdr>
          <w:divsChild>
            <w:div w:id="15156108">
              <w:marLeft w:val="0"/>
              <w:marRight w:val="0"/>
              <w:marTop w:val="0"/>
              <w:marBottom w:val="0"/>
              <w:divBdr>
                <w:top w:val="none" w:sz="0" w:space="0" w:color="auto"/>
                <w:left w:val="none" w:sz="0" w:space="0" w:color="auto"/>
                <w:bottom w:val="none" w:sz="0" w:space="0" w:color="auto"/>
                <w:right w:val="none" w:sz="0" w:space="0" w:color="auto"/>
              </w:divBdr>
              <w:divsChild>
                <w:div w:id="412317851">
                  <w:marLeft w:val="0"/>
                  <w:marRight w:val="0"/>
                  <w:marTop w:val="0"/>
                  <w:marBottom w:val="0"/>
                  <w:divBdr>
                    <w:top w:val="none" w:sz="0" w:space="0" w:color="auto"/>
                    <w:left w:val="none" w:sz="0" w:space="0" w:color="auto"/>
                    <w:bottom w:val="none" w:sz="0" w:space="0" w:color="auto"/>
                    <w:right w:val="none" w:sz="0" w:space="0" w:color="auto"/>
                  </w:divBdr>
                </w:div>
              </w:divsChild>
            </w:div>
            <w:div w:id="225533229">
              <w:marLeft w:val="0"/>
              <w:marRight w:val="0"/>
              <w:marTop w:val="0"/>
              <w:marBottom w:val="0"/>
              <w:divBdr>
                <w:top w:val="none" w:sz="0" w:space="0" w:color="auto"/>
                <w:left w:val="none" w:sz="0" w:space="0" w:color="auto"/>
                <w:bottom w:val="none" w:sz="0" w:space="0" w:color="auto"/>
                <w:right w:val="none" w:sz="0" w:space="0" w:color="auto"/>
              </w:divBdr>
              <w:divsChild>
                <w:div w:id="1937011317">
                  <w:marLeft w:val="0"/>
                  <w:marRight w:val="0"/>
                  <w:marTop w:val="0"/>
                  <w:marBottom w:val="0"/>
                  <w:divBdr>
                    <w:top w:val="none" w:sz="0" w:space="0" w:color="auto"/>
                    <w:left w:val="none" w:sz="0" w:space="0" w:color="auto"/>
                    <w:bottom w:val="none" w:sz="0" w:space="0" w:color="auto"/>
                    <w:right w:val="none" w:sz="0" w:space="0" w:color="auto"/>
                  </w:divBdr>
                </w:div>
              </w:divsChild>
            </w:div>
            <w:div w:id="540753974">
              <w:blockQuote w:val="1"/>
              <w:marLeft w:val="600"/>
              <w:marRight w:val="0"/>
              <w:marTop w:val="0"/>
              <w:marBottom w:val="0"/>
              <w:divBdr>
                <w:top w:val="none" w:sz="0" w:space="0" w:color="auto"/>
                <w:left w:val="none" w:sz="0" w:space="0" w:color="auto"/>
                <w:bottom w:val="none" w:sz="0" w:space="0" w:color="auto"/>
                <w:right w:val="none" w:sz="0" w:space="0" w:color="auto"/>
              </w:divBdr>
              <w:divsChild>
                <w:div w:id="613095903">
                  <w:marLeft w:val="0"/>
                  <w:marRight w:val="0"/>
                  <w:marTop w:val="0"/>
                  <w:marBottom w:val="0"/>
                  <w:divBdr>
                    <w:top w:val="none" w:sz="0" w:space="0" w:color="auto"/>
                    <w:left w:val="none" w:sz="0" w:space="0" w:color="auto"/>
                    <w:bottom w:val="none" w:sz="0" w:space="0" w:color="auto"/>
                    <w:right w:val="none" w:sz="0" w:space="0" w:color="auto"/>
                  </w:divBdr>
                  <w:divsChild>
                    <w:div w:id="1557476036">
                      <w:marLeft w:val="0"/>
                      <w:marRight w:val="0"/>
                      <w:marTop w:val="0"/>
                      <w:marBottom w:val="0"/>
                      <w:divBdr>
                        <w:top w:val="none" w:sz="0" w:space="0" w:color="auto"/>
                        <w:left w:val="none" w:sz="0" w:space="0" w:color="auto"/>
                        <w:bottom w:val="none" w:sz="0" w:space="0" w:color="auto"/>
                        <w:right w:val="none" w:sz="0" w:space="0" w:color="auto"/>
                      </w:divBdr>
                      <w:divsChild>
                        <w:div w:id="18966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21555">
              <w:blockQuote w:val="1"/>
              <w:marLeft w:val="600"/>
              <w:marRight w:val="0"/>
              <w:marTop w:val="0"/>
              <w:marBottom w:val="0"/>
              <w:divBdr>
                <w:top w:val="none" w:sz="0" w:space="0" w:color="auto"/>
                <w:left w:val="none" w:sz="0" w:space="0" w:color="auto"/>
                <w:bottom w:val="none" w:sz="0" w:space="0" w:color="auto"/>
                <w:right w:val="none" w:sz="0" w:space="0" w:color="auto"/>
              </w:divBdr>
              <w:divsChild>
                <w:div w:id="66265472">
                  <w:marLeft w:val="0"/>
                  <w:marRight w:val="0"/>
                  <w:marTop w:val="0"/>
                  <w:marBottom w:val="0"/>
                  <w:divBdr>
                    <w:top w:val="none" w:sz="0" w:space="0" w:color="auto"/>
                    <w:left w:val="none" w:sz="0" w:space="0" w:color="auto"/>
                    <w:bottom w:val="none" w:sz="0" w:space="0" w:color="auto"/>
                    <w:right w:val="none" w:sz="0" w:space="0" w:color="auto"/>
                  </w:divBdr>
                </w:div>
                <w:div w:id="1460949308">
                  <w:marLeft w:val="0"/>
                  <w:marRight w:val="0"/>
                  <w:marTop w:val="0"/>
                  <w:marBottom w:val="0"/>
                  <w:divBdr>
                    <w:top w:val="none" w:sz="0" w:space="0" w:color="auto"/>
                    <w:left w:val="none" w:sz="0" w:space="0" w:color="auto"/>
                    <w:bottom w:val="none" w:sz="0" w:space="0" w:color="auto"/>
                    <w:right w:val="none" w:sz="0" w:space="0" w:color="auto"/>
                  </w:divBdr>
                </w:div>
              </w:divsChild>
            </w:div>
            <w:div w:id="951597689">
              <w:blockQuote w:val="1"/>
              <w:marLeft w:val="600"/>
              <w:marRight w:val="0"/>
              <w:marTop w:val="0"/>
              <w:marBottom w:val="0"/>
              <w:divBdr>
                <w:top w:val="none" w:sz="0" w:space="0" w:color="auto"/>
                <w:left w:val="none" w:sz="0" w:space="0" w:color="auto"/>
                <w:bottom w:val="none" w:sz="0" w:space="0" w:color="auto"/>
                <w:right w:val="none" w:sz="0" w:space="0" w:color="auto"/>
              </w:divBdr>
              <w:divsChild>
                <w:div w:id="637220099">
                  <w:marLeft w:val="0"/>
                  <w:marRight w:val="0"/>
                  <w:marTop w:val="0"/>
                  <w:marBottom w:val="0"/>
                  <w:divBdr>
                    <w:top w:val="none" w:sz="0" w:space="0" w:color="auto"/>
                    <w:left w:val="none" w:sz="0" w:space="0" w:color="auto"/>
                    <w:bottom w:val="none" w:sz="0" w:space="0" w:color="auto"/>
                    <w:right w:val="none" w:sz="0" w:space="0" w:color="auto"/>
                  </w:divBdr>
                </w:div>
              </w:divsChild>
            </w:div>
            <w:div w:id="1004819278">
              <w:blockQuote w:val="1"/>
              <w:marLeft w:val="600"/>
              <w:marRight w:val="0"/>
              <w:marTop w:val="0"/>
              <w:marBottom w:val="0"/>
              <w:divBdr>
                <w:top w:val="none" w:sz="0" w:space="0" w:color="auto"/>
                <w:left w:val="none" w:sz="0" w:space="0" w:color="auto"/>
                <w:bottom w:val="none" w:sz="0" w:space="0" w:color="auto"/>
                <w:right w:val="none" w:sz="0" w:space="0" w:color="auto"/>
              </w:divBdr>
              <w:divsChild>
                <w:div w:id="697702780">
                  <w:marLeft w:val="0"/>
                  <w:marRight w:val="0"/>
                  <w:marTop w:val="0"/>
                  <w:marBottom w:val="0"/>
                  <w:divBdr>
                    <w:top w:val="none" w:sz="0" w:space="0" w:color="auto"/>
                    <w:left w:val="none" w:sz="0" w:space="0" w:color="auto"/>
                    <w:bottom w:val="none" w:sz="0" w:space="0" w:color="auto"/>
                    <w:right w:val="none" w:sz="0" w:space="0" w:color="auto"/>
                  </w:divBdr>
                  <w:divsChild>
                    <w:div w:id="82477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96">
              <w:blockQuote w:val="1"/>
              <w:marLeft w:val="600"/>
              <w:marRight w:val="0"/>
              <w:marTop w:val="0"/>
              <w:marBottom w:val="0"/>
              <w:divBdr>
                <w:top w:val="none" w:sz="0" w:space="0" w:color="auto"/>
                <w:left w:val="none" w:sz="0" w:space="0" w:color="auto"/>
                <w:bottom w:val="none" w:sz="0" w:space="0" w:color="auto"/>
                <w:right w:val="none" w:sz="0" w:space="0" w:color="auto"/>
              </w:divBdr>
              <w:divsChild>
                <w:div w:id="1864318409">
                  <w:marLeft w:val="0"/>
                  <w:marRight w:val="0"/>
                  <w:marTop w:val="0"/>
                  <w:marBottom w:val="0"/>
                  <w:divBdr>
                    <w:top w:val="none" w:sz="0" w:space="0" w:color="auto"/>
                    <w:left w:val="none" w:sz="0" w:space="0" w:color="auto"/>
                    <w:bottom w:val="none" w:sz="0" w:space="0" w:color="auto"/>
                    <w:right w:val="none" w:sz="0" w:space="0" w:color="auto"/>
                  </w:divBdr>
                </w:div>
              </w:divsChild>
            </w:div>
            <w:div w:id="1953508777">
              <w:blockQuote w:val="1"/>
              <w:marLeft w:val="600"/>
              <w:marRight w:val="0"/>
              <w:marTop w:val="0"/>
              <w:marBottom w:val="0"/>
              <w:divBdr>
                <w:top w:val="none" w:sz="0" w:space="0" w:color="auto"/>
                <w:left w:val="none" w:sz="0" w:space="0" w:color="auto"/>
                <w:bottom w:val="none" w:sz="0" w:space="0" w:color="auto"/>
                <w:right w:val="none" w:sz="0" w:space="0" w:color="auto"/>
              </w:divBdr>
              <w:divsChild>
                <w:div w:id="1775324465">
                  <w:marLeft w:val="0"/>
                  <w:marRight w:val="0"/>
                  <w:marTop w:val="0"/>
                  <w:marBottom w:val="0"/>
                  <w:divBdr>
                    <w:top w:val="none" w:sz="0" w:space="0" w:color="auto"/>
                    <w:left w:val="none" w:sz="0" w:space="0" w:color="auto"/>
                    <w:bottom w:val="none" w:sz="0" w:space="0" w:color="auto"/>
                    <w:right w:val="none" w:sz="0" w:space="0" w:color="auto"/>
                  </w:divBdr>
                  <w:divsChild>
                    <w:div w:id="196477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5850">
              <w:blockQuote w:val="1"/>
              <w:marLeft w:val="600"/>
              <w:marRight w:val="0"/>
              <w:marTop w:val="0"/>
              <w:marBottom w:val="0"/>
              <w:divBdr>
                <w:top w:val="none" w:sz="0" w:space="0" w:color="auto"/>
                <w:left w:val="none" w:sz="0" w:space="0" w:color="auto"/>
                <w:bottom w:val="none" w:sz="0" w:space="0" w:color="auto"/>
                <w:right w:val="none" w:sz="0" w:space="0" w:color="auto"/>
              </w:divBdr>
              <w:divsChild>
                <w:div w:id="86240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3579">
          <w:blockQuote w:val="1"/>
          <w:marLeft w:val="600"/>
          <w:marRight w:val="0"/>
          <w:marTop w:val="0"/>
          <w:marBottom w:val="0"/>
          <w:divBdr>
            <w:top w:val="none" w:sz="0" w:space="0" w:color="auto"/>
            <w:left w:val="none" w:sz="0" w:space="0" w:color="auto"/>
            <w:bottom w:val="none" w:sz="0" w:space="0" w:color="auto"/>
            <w:right w:val="none" w:sz="0" w:space="0" w:color="auto"/>
          </w:divBdr>
        </w:div>
        <w:div w:id="1125541541">
          <w:blockQuote w:val="1"/>
          <w:marLeft w:val="600"/>
          <w:marRight w:val="0"/>
          <w:marTop w:val="0"/>
          <w:marBottom w:val="0"/>
          <w:divBdr>
            <w:top w:val="none" w:sz="0" w:space="0" w:color="auto"/>
            <w:left w:val="none" w:sz="0" w:space="0" w:color="auto"/>
            <w:bottom w:val="none" w:sz="0" w:space="0" w:color="auto"/>
            <w:right w:val="none" w:sz="0" w:space="0" w:color="auto"/>
          </w:divBdr>
        </w:div>
        <w:div w:id="1132095630">
          <w:marLeft w:val="0"/>
          <w:marRight w:val="0"/>
          <w:marTop w:val="0"/>
          <w:marBottom w:val="0"/>
          <w:divBdr>
            <w:top w:val="none" w:sz="0" w:space="0" w:color="auto"/>
            <w:left w:val="none" w:sz="0" w:space="0" w:color="auto"/>
            <w:bottom w:val="none" w:sz="0" w:space="0" w:color="auto"/>
            <w:right w:val="none" w:sz="0" w:space="0" w:color="auto"/>
          </w:divBdr>
          <w:divsChild>
            <w:div w:id="568420534">
              <w:marLeft w:val="0"/>
              <w:marRight w:val="0"/>
              <w:marTop w:val="0"/>
              <w:marBottom w:val="0"/>
              <w:divBdr>
                <w:top w:val="none" w:sz="0" w:space="0" w:color="auto"/>
                <w:left w:val="none" w:sz="0" w:space="0" w:color="auto"/>
                <w:bottom w:val="none" w:sz="0" w:space="0" w:color="auto"/>
                <w:right w:val="none" w:sz="0" w:space="0" w:color="auto"/>
              </w:divBdr>
            </w:div>
            <w:div w:id="2092198049">
              <w:marLeft w:val="0"/>
              <w:marRight w:val="0"/>
              <w:marTop w:val="0"/>
              <w:marBottom w:val="0"/>
              <w:divBdr>
                <w:top w:val="none" w:sz="0" w:space="0" w:color="auto"/>
                <w:left w:val="none" w:sz="0" w:space="0" w:color="auto"/>
                <w:bottom w:val="none" w:sz="0" w:space="0" w:color="auto"/>
                <w:right w:val="none" w:sz="0" w:space="0" w:color="auto"/>
              </w:divBdr>
            </w:div>
          </w:divsChild>
        </w:div>
        <w:div w:id="1307969963">
          <w:marLeft w:val="0"/>
          <w:marRight w:val="0"/>
          <w:marTop w:val="0"/>
          <w:marBottom w:val="0"/>
          <w:divBdr>
            <w:top w:val="none" w:sz="0" w:space="0" w:color="auto"/>
            <w:left w:val="none" w:sz="0" w:space="0" w:color="auto"/>
            <w:bottom w:val="none" w:sz="0" w:space="0" w:color="auto"/>
            <w:right w:val="none" w:sz="0" w:space="0" w:color="auto"/>
          </w:divBdr>
          <w:divsChild>
            <w:div w:id="44838617">
              <w:marLeft w:val="0"/>
              <w:marRight w:val="0"/>
              <w:marTop w:val="0"/>
              <w:marBottom w:val="0"/>
              <w:divBdr>
                <w:top w:val="none" w:sz="0" w:space="0" w:color="auto"/>
                <w:left w:val="none" w:sz="0" w:space="0" w:color="auto"/>
                <w:bottom w:val="none" w:sz="0" w:space="0" w:color="auto"/>
                <w:right w:val="none" w:sz="0" w:space="0" w:color="auto"/>
              </w:divBdr>
            </w:div>
            <w:div w:id="149097592">
              <w:marLeft w:val="0"/>
              <w:marRight w:val="0"/>
              <w:marTop w:val="0"/>
              <w:marBottom w:val="0"/>
              <w:divBdr>
                <w:top w:val="none" w:sz="0" w:space="0" w:color="auto"/>
                <w:left w:val="none" w:sz="0" w:space="0" w:color="auto"/>
                <w:bottom w:val="none" w:sz="0" w:space="0" w:color="auto"/>
                <w:right w:val="none" w:sz="0" w:space="0" w:color="auto"/>
              </w:divBdr>
            </w:div>
            <w:div w:id="1173031469">
              <w:marLeft w:val="0"/>
              <w:marRight w:val="0"/>
              <w:marTop w:val="0"/>
              <w:marBottom w:val="0"/>
              <w:divBdr>
                <w:top w:val="none" w:sz="0" w:space="0" w:color="auto"/>
                <w:left w:val="none" w:sz="0" w:space="0" w:color="auto"/>
                <w:bottom w:val="none" w:sz="0" w:space="0" w:color="auto"/>
                <w:right w:val="none" w:sz="0" w:space="0" w:color="auto"/>
              </w:divBdr>
            </w:div>
            <w:div w:id="1255437279">
              <w:marLeft w:val="0"/>
              <w:marRight w:val="0"/>
              <w:marTop w:val="0"/>
              <w:marBottom w:val="0"/>
              <w:divBdr>
                <w:top w:val="none" w:sz="0" w:space="0" w:color="auto"/>
                <w:left w:val="none" w:sz="0" w:space="0" w:color="auto"/>
                <w:bottom w:val="none" w:sz="0" w:space="0" w:color="auto"/>
                <w:right w:val="none" w:sz="0" w:space="0" w:color="auto"/>
              </w:divBdr>
            </w:div>
            <w:div w:id="1449659990">
              <w:marLeft w:val="0"/>
              <w:marRight w:val="0"/>
              <w:marTop w:val="0"/>
              <w:marBottom w:val="0"/>
              <w:divBdr>
                <w:top w:val="none" w:sz="0" w:space="0" w:color="auto"/>
                <w:left w:val="none" w:sz="0" w:space="0" w:color="auto"/>
                <w:bottom w:val="none" w:sz="0" w:space="0" w:color="auto"/>
                <w:right w:val="none" w:sz="0" w:space="0" w:color="auto"/>
              </w:divBdr>
            </w:div>
            <w:div w:id="1894543390">
              <w:marLeft w:val="0"/>
              <w:marRight w:val="0"/>
              <w:marTop w:val="0"/>
              <w:marBottom w:val="0"/>
              <w:divBdr>
                <w:top w:val="none" w:sz="0" w:space="0" w:color="auto"/>
                <w:left w:val="none" w:sz="0" w:space="0" w:color="auto"/>
                <w:bottom w:val="none" w:sz="0" w:space="0" w:color="auto"/>
                <w:right w:val="none" w:sz="0" w:space="0" w:color="auto"/>
              </w:divBdr>
            </w:div>
          </w:divsChild>
        </w:div>
        <w:div w:id="1467351237">
          <w:blockQuote w:val="1"/>
          <w:marLeft w:val="600"/>
          <w:marRight w:val="0"/>
          <w:marTop w:val="0"/>
          <w:marBottom w:val="0"/>
          <w:divBdr>
            <w:top w:val="none" w:sz="0" w:space="0" w:color="auto"/>
            <w:left w:val="none" w:sz="0" w:space="0" w:color="auto"/>
            <w:bottom w:val="none" w:sz="0" w:space="0" w:color="auto"/>
            <w:right w:val="none" w:sz="0" w:space="0" w:color="auto"/>
          </w:divBdr>
        </w:div>
        <w:div w:id="174170750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189831779">
      <w:bodyDiv w:val="1"/>
      <w:marLeft w:val="0"/>
      <w:marRight w:val="0"/>
      <w:marTop w:val="0"/>
      <w:marBottom w:val="0"/>
      <w:divBdr>
        <w:top w:val="none" w:sz="0" w:space="0" w:color="auto"/>
        <w:left w:val="none" w:sz="0" w:space="0" w:color="auto"/>
        <w:bottom w:val="none" w:sz="0" w:space="0" w:color="auto"/>
        <w:right w:val="none" w:sz="0" w:space="0" w:color="auto"/>
      </w:divBdr>
    </w:div>
    <w:div w:id="1196961881">
      <w:bodyDiv w:val="1"/>
      <w:marLeft w:val="0"/>
      <w:marRight w:val="0"/>
      <w:marTop w:val="0"/>
      <w:marBottom w:val="0"/>
      <w:divBdr>
        <w:top w:val="none" w:sz="0" w:space="0" w:color="auto"/>
        <w:left w:val="none" w:sz="0" w:space="0" w:color="auto"/>
        <w:bottom w:val="none" w:sz="0" w:space="0" w:color="auto"/>
        <w:right w:val="none" w:sz="0" w:space="0" w:color="auto"/>
      </w:divBdr>
    </w:div>
    <w:div w:id="1197818356">
      <w:bodyDiv w:val="1"/>
      <w:marLeft w:val="0"/>
      <w:marRight w:val="0"/>
      <w:marTop w:val="0"/>
      <w:marBottom w:val="0"/>
      <w:divBdr>
        <w:top w:val="none" w:sz="0" w:space="0" w:color="auto"/>
        <w:left w:val="none" w:sz="0" w:space="0" w:color="auto"/>
        <w:bottom w:val="none" w:sz="0" w:space="0" w:color="auto"/>
        <w:right w:val="none" w:sz="0" w:space="0" w:color="auto"/>
      </w:divBdr>
    </w:div>
    <w:div w:id="1209759877">
      <w:bodyDiv w:val="1"/>
      <w:marLeft w:val="0"/>
      <w:marRight w:val="0"/>
      <w:marTop w:val="0"/>
      <w:marBottom w:val="0"/>
      <w:divBdr>
        <w:top w:val="none" w:sz="0" w:space="0" w:color="auto"/>
        <w:left w:val="none" w:sz="0" w:space="0" w:color="auto"/>
        <w:bottom w:val="none" w:sz="0" w:space="0" w:color="auto"/>
        <w:right w:val="none" w:sz="0" w:space="0" w:color="auto"/>
      </w:divBdr>
    </w:div>
    <w:div w:id="1220483772">
      <w:bodyDiv w:val="1"/>
      <w:marLeft w:val="0"/>
      <w:marRight w:val="0"/>
      <w:marTop w:val="0"/>
      <w:marBottom w:val="0"/>
      <w:divBdr>
        <w:top w:val="none" w:sz="0" w:space="0" w:color="auto"/>
        <w:left w:val="none" w:sz="0" w:space="0" w:color="auto"/>
        <w:bottom w:val="none" w:sz="0" w:space="0" w:color="auto"/>
        <w:right w:val="none" w:sz="0" w:space="0" w:color="auto"/>
      </w:divBdr>
      <w:divsChild>
        <w:div w:id="1880361650">
          <w:marLeft w:val="0"/>
          <w:marRight w:val="0"/>
          <w:marTop w:val="0"/>
          <w:marBottom w:val="0"/>
          <w:divBdr>
            <w:top w:val="none" w:sz="0" w:space="0" w:color="auto"/>
            <w:left w:val="none" w:sz="0" w:space="0" w:color="auto"/>
            <w:bottom w:val="none" w:sz="0" w:space="0" w:color="auto"/>
            <w:right w:val="none" w:sz="0" w:space="0" w:color="auto"/>
          </w:divBdr>
        </w:div>
      </w:divsChild>
    </w:div>
    <w:div w:id="1221474567">
      <w:bodyDiv w:val="1"/>
      <w:marLeft w:val="0"/>
      <w:marRight w:val="0"/>
      <w:marTop w:val="0"/>
      <w:marBottom w:val="0"/>
      <w:divBdr>
        <w:top w:val="none" w:sz="0" w:space="0" w:color="auto"/>
        <w:left w:val="none" w:sz="0" w:space="0" w:color="auto"/>
        <w:bottom w:val="none" w:sz="0" w:space="0" w:color="auto"/>
        <w:right w:val="none" w:sz="0" w:space="0" w:color="auto"/>
      </w:divBdr>
    </w:div>
    <w:div w:id="1232547354">
      <w:bodyDiv w:val="1"/>
      <w:marLeft w:val="0"/>
      <w:marRight w:val="0"/>
      <w:marTop w:val="0"/>
      <w:marBottom w:val="0"/>
      <w:divBdr>
        <w:top w:val="none" w:sz="0" w:space="0" w:color="auto"/>
        <w:left w:val="none" w:sz="0" w:space="0" w:color="auto"/>
        <w:bottom w:val="none" w:sz="0" w:space="0" w:color="auto"/>
        <w:right w:val="none" w:sz="0" w:space="0" w:color="auto"/>
      </w:divBdr>
      <w:divsChild>
        <w:div w:id="754860102">
          <w:marLeft w:val="0"/>
          <w:marRight w:val="0"/>
          <w:marTop w:val="0"/>
          <w:marBottom w:val="0"/>
          <w:divBdr>
            <w:top w:val="none" w:sz="0" w:space="0" w:color="auto"/>
            <w:left w:val="none" w:sz="0" w:space="0" w:color="auto"/>
            <w:bottom w:val="none" w:sz="0" w:space="0" w:color="auto"/>
            <w:right w:val="none" w:sz="0" w:space="0" w:color="auto"/>
          </w:divBdr>
          <w:divsChild>
            <w:div w:id="239142027">
              <w:marLeft w:val="0"/>
              <w:marRight w:val="0"/>
              <w:marTop w:val="0"/>
              <w:marBottom w:val="0"/>
              <w:divBdr>
                <w:top w:val="none" w:sz="0" w:space="0" w:color="auto"/>
                <w:left w:val="none" w:sz="0" w:space="0" w:color="auto"/>
                <w:bottom w:val="none" w:sz="0" w:space="0" w:color="auto"/>
                <w:right w:val="none" w:sz="0" w:space="0" w:color="auto"/>
              </w:divBdr>
            </w:div>
            <w:div w:id="255939066">
              <w:marLeft w:val="0"/>
              <w:marRight w:val="0"/>
              <w:marTop w:val="0"/>
              <w:marBottom w:val="0"/>
              <w:divBdr>
                <w:top w:val="none" w:sz="0" w:space="0" w:color="auto"/>
                <w:left w:val="none" w:sz="0" w:space="0" w:color="auto"/>
                <w:bottom w:val="none" w:sz="0" w:space="0" w:color="auto"/>
                <w:right w:val="none" w:sz="0" w:space="0" w:color="auto"/>
              </w:divBdr>
            </w:div>
            <w:div w:id="532502152">
              <w:marLeft w:val="0"/>
              <w:marRight w:val="0"/>
              <w:marTop w:val="0"/>
              <w:marBottom w:val="0"/>
              <w:divBdr>
                <w:top w:val="none" w:sz="0" w:space="0" w:color="auto"/>
                <w:left w:val="none" w:sz="0" w:space="0" w:color="auto"/>
                <w:bottom w:val="none" w:sz="0" w:space="0" w:color="auto"/>
                <w:right w:val="none" w:sz="0" w:space="0" w:color="auto"/>
              </w:divBdr>
            </w:div>
            <w:div w:id="608971312">
              <w:marLeft w:val="0"/>
              <w:marRight w:val="0"/>
              <w:marTop w:val="0"/>
              <w:marBottom w:val="0"/>
              <w:divBdr>
                <w:top w:val="none" w:sz="0" w:space="0" w:color="auto"/>
                <w:left w:val="none" w:sz="0" w:space="0" w:color="auto"/>
                <w:bottom w:val="none" w:sz="0" w:space="0" w:color="auto"/>
                <w:right w:val="none" w:sz="0" w:space="0" w:color="auto"/>
              </w:divBdr>
            </w:div>
            <w:div w:id="716441972">
              <w:marLeft w:val="0"/>
              <w:marRight w:val="0"/>
              <w:marTop w:val="0"/>
              <w:marBottom w:val="0"/>
              <w:divBdr>
                <w:top w:val="none" w:sz="0" w:space="0" w:color="auto"/>
                <w:left w:val="none" w:sz="0" w:space="0" w:color="auto"/>
                <w:bottom w:val="none" w:sz="0" w:space="0" w:color="auto"/>
                <w:right w:val="none" w:sz="0" w:space="0" w:color="auto"/>
              </w:divBdr>
            </w:div>
            <w:div w:id="773867044">
              <w:marLeft w:val="0"/>
              <w:marRight w:val="0"/>
              <w:marTop w:val="0"/>
              <w:marBottom w:val="0"/>
              <w:divBdr>
                <w:top w:val="none" w:sz="0" w:space="0" w:color="auto"/>
                <w:left w:val="none" w:sz="0" w:space="0" w:color="auto"/>
                <w:bottom w:val="none" w:sz="0" w:space="0" w:color="auto"/>
                <w:right w:val="none" w:sz="0" w:space="0" w:color="auto"/>
              </w:divBdr>
            </w:div>
            <w:div w:id="1016421246">
              <w:marLeft w:val="0"/>
              <w:marRight w:val="0"/>
              <w:marTop w:val="0"/>
              <w:marBottom w:val="0"/>
              <w:divBdr>
                <w:top w:val="none" w:sz="0" w:space="0" w:color="auto"/>
                <w:left w:val="none" w:sz="0" w:space="0" w:color="auto"/>
                <w:bottom w:val="none" w:sz="0" w:space="0" w:color="auto"/>
                <w:right w:val="none" w:sz="0" w:space="0" w:color="auto"/>
              </w:divBdr>
            </w:div>
            <w:div w:id="1017081164">
              <w:marLeft w:val="0"/>
              <w:marRight w:val="0"/>
              <w:marTop w:val="0"/>
              <w:marBottom w:val="0"/>
              <w:divBdr>
                <w:top w:val="none" w:sz="0" w:space="0" w:color="auto"/>
                <w:left w:val="none" w:sz="0" w:space="0" w:color="auto"/>
                <w:bottom w:val="none" w:sz="0" w:space="0" w:color="auto"/>
                <w:right w:val="none" w:sz="0" w:space="0" w:color="auto"/>
              </w:divBdr>
            </w:div>
            <w:div w:id="1085104024">
              <w:marLeft w:val="0"/>
              <w:marRight w:val="0"/>
              <w:marTop w:val="0"/>
              <w:marBottom w:val="0"/>
              <w:divBdr>
                <w:top w:val="none" w:sz="0" w:space="0" w:color="auto"/>
                <w:left w:val="none" w:sz="0" w:space="0" w:color="auto"/>
                <w:bottom w:val="none" w:sz="0" w:space="0" w:color="auto"/>
                <w:right w:val="none" w:sz="0" w:space="0" w:color="auto"/>
              </w:divBdr>
            </w:div>
            <w:div w:id="1141536786">
              <w:marLeft w:val="0"/>
              <w:marRight w:val="0"/>
              <w:marTop w:val="0"/>
              <w:marBottom w:val="0"/>
              <w:divBdr>
                <w:top w:val="none" w:sz="0" w:space="0" w:color="auto"/>
                <w:left w:val="none" w:sz="0" w:space="0" w:color="auto"/>
                <w:bottom w:val="none" w:sz="0" w:space="0" w:color="auto"/>
                <w:right w:val="none" w:sz="0" w:space="0" w:color="auto"/>
              </w:divBdr>
            </w:div>
            <w:div w:id="1145274015">
              <w:marLeft w:val="0"/>
              <w:marRight w:val="0"/>
              <w:marTop w:val="0"/>
              <w:marBottom w:val="0"/>
              <w:divBdr>
                <w:top w:val="none" w:sz="0" w:space="0" w:color="auto"/>
                <w:left w:val="none" w:sz="0" w:space="0" w:color="auto"/>
                <w:bottom w:val="none" w:sz="0" w:space="0" w:color="auto"/>
                <w:right w:val="none" w:sz="0" w:space="0" w:color="auto"/>
              </w:divBdr>
            </w:div>
            <w:div w:id="1147355809">
              <w:marLeft w:val="0"/>
              <w:marRight w:val="0"/>
              <w:marTop w:val="0"/>
              <w:marBottom w:val="0"/>
              <w:divBdr>
                <w:top w:val="none" w:sz="0" w:space="0" w:color="auto"/>
                <w:left w:val="none" w:sz="0" w:space="0" w:color="auto"/>
                <w:bottom w:val="none" w:sz="0" w:space="0" w:color="auto"/>
                <w:right w:val="none" w:sz="0" w:space="0" w:color="auto"/>
              </w:divBdr>
            </w:div>
            <w:div w:id="1320380025">
              <w:marLeft w:val="0"/>
              <w:marRight w:val="0"/>
              <w:marTop w:val="0"/>
              <w:marBottom w:val="0"/>
              <w:divBdr>
                <w:top w:val="none" w:sz="0" w:space="0" w:color="auto"/>
                <w:left w:val="none" w:sz="0" w:space="0" w:color="auto"/>
                <w:bottom w:val="none" w:sz="0" w:space="0" w:color="auto"/>
                <w:right w:val="none" w:sz="0" w:space="0" w:color="auto"/>
              </w:divBdr>
            </w:div>
            <w:div w:id="1402173593">
              <w:marLeft w:val="0"/>
              <w:marRight w:val="0"/>
              <w:marTop w:val="0"/>
              <w:marBottom w:val="0"/>
              <w:divBdr>
                <w:top w:val="none" w:sz="0" w:space="0" w:color="auto"/>
                <w:left w:val="none" w:sz="0" w:space="0" w:color="auto"/>
                <w:bottom w:val="none" w:sz="0" w:space="0" w:color="auto"/>
                <w:right w:val="none" w:sz="0" w:space="0" w:color="auto"/>
              </w:divBdr>
            </w:div>
            <w:div w:id="1428843289">
              <w:marLeft w:val="0"/>
              <w:marRight w:val="0"/>
              <w:marTop w:val="0"/>
              <w:marBottom w:val="0"/>
              <w:divBdr>
                <w:top w:val="none" w:sz="0" w:space="0" w:color="auto"/>
                <w:left w:val="none" w:sz="0" w:space="0" w:color="auto"/>
                <w:bottom w:val="none" w:sz="0" w:space="0" w:color="auto"/>
                <w:right w:val="none" w:sz="0" w:space="0" w:color="auto"/>
              </w:divBdr>
            </w:div>
            <w:div w:id="1610313206">
              <w:marLeft w:val="0"/>
              <w:marRight w:val="0"/>
              <w:marTop w:val="0"/>
              <w:marBottom w:val="0"/>
              <w:divBdr>
                <w:top w:val="none" w:sz="0" w:space="0" w:color="auto"/>
                <w:left w:val="none" w:sz="0" w:space="0" w:color="auto"/>
                <w:bottom w:val="none" w:sz="0" w:space="0" w:color="auto"/>
                <w:right w:val="none" w:sz="0" w:space="0" w:color="auto"/>
              </w:divBdr>
            </w:div>
            <w:div w:id="1690180627">
              <w:marLeft w:val="0"/>
              <w:marRight w:val="0"/>
              <w:marTop w:val="0"/>
              <w:marBottom w:val="0"/>
              <w:divBdr>
                <w:top w:val="none" w:sz="0" w:space="0" w:color="auto"/>
                <w:left w:val="none" w:sz="0" w:space="0" w:color="auto"/>
                <w:bottom w:val="none" w:sz="0" w:space="0" w:color="auto"/>
                <w:right w:val="none" w:sz="0" w:space="0" w:color="auto"/>
              </w:divBdr>
            </w:div>
            <w:div w:id="1886139668">
              <w:marLeft w:val="0"/>
              <w:marRight w:val="0"/>
              <w:marTop w:val="0"/>
              <w:marBottom w:val="0"/>
              <w:divBdr>
                <w:top w:val="none" w:sz="0" w:space="0" w:color="auto"/>
                <w:left w:val="none" w:sz="0" w:space="0" w:color="auto"/>
                <w:bottom w:val="none" w:sz="0" w:space="0" w:color="auto"/>
                <w:right w:val="none" w:sz="0" w:space="0" w:color="auto"/>
              </w:divBdr>
            </w:div>
            <w:div w:id="1907840105">
              <w:marLeft w:val="0"/>
              <w:marRight w:val="0"/>
              <w:marTop w:val="0"/>
              <w:marBottom w:val="0"/>
              <w:divBdr>
                <w:top w:val="none" w:sz="0" w:space="0" w:color="auto"/>
                <w:left w:val="none" w:sz="0" w:space="0" w:color="auto"/>
                <w:bottom w:val="none" w:sz="0" w:space="0" w:color="auto"/>
                <w:right w:val="none" w:sz="0" w:space="0" w:color="auto"/>
              </w:divBdr>
            </w:div>
            <w:div w:id="2021545396">
              <w:marLeft w:val="0"/>
              <w:marRight w:val="0"/>
              <w:marTop w:val="0"/>
              <w:marBottom w:val="0"/>
              <w:divBdr>
                <w:top w:val="none" w:sz="0" w:space="0" w:color="auto"/>
                <w:left w:val="none" w:sz="0" w:space="0" w:color="auto"/>
                <w:bottom w:val="none" w:sz="0" w:space="0" w:color="auto"/>
                <w:right w:val="none" w:sz="0" w:space="0" w:color="auto"/>
              </w:divBdr>
            </w:div>
            <w:div w:id="2066100002">
              <w:marLeft w:val="0"/>
              <w:marRight w:val="0"/>
              <w:marTop w:val="0"/>
              <w:marBottom w:val="0"/>
              <w:divBdr>
                <w:top w:val="none" w:sz="0" w:space="0" w:color="auto"/>
                <w:left w:val="none" w:sz="0" w:space="0" w:color="auto"/>
                <w:bottom w:val="none" w:sz="0" w:space="0" w:color="auto"/>
                <w:right w:val="none" w:sz="0" w:space="0" w:color="auto"/>
              </w:divBdr>
            </w:div>
            <w:div w:id="21132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93569">
      <w:bodyDiv w:val="1"/>
      <w:marLeft w:val="0"/>
      <w:marRight w:val="0"/>
      <w:marTop w:val="0"/>
      <w:marBottom w:val="0"/>
      <w:divBdr>
        <w:top w:val="none" w:sz="0" w:space="0" w:color="auto"/>
        <w:left w:val="none" w:sz="0" w:space="0" w:color="auto"/>
        <w:bottom w:val="none" w:sz="0" w:space="0" w:color="auto"/>
        <w:right w:val="none" w:sz="0" w:space="0" w:color="auto"/>
      </w:divBdr>
      <w:divsChild>
        <w:div w:id="76024536">
          <w:marLeft w:val="0"/>
          <w:marRight w:val="0"/>
          <w:marTop w:val="0"/>
          <w:marBottom w:val="0"/>
          <w:divBdr>
            <w:top w:val="none" w:sz="0" w:space="0" w:color="auto"/>
            <w:left w:val="none" w:sz="0" w:space="0" w:color="auto"/>
            <w:bottom w:val="none" w:sz="0" w:space="0" w:color="auto"/>
            <w:right w:val="none" w:sz="0" w:space="0" w:color="auto"/>
          </w:divBdr>
        </w:div>
        <w:div w:id="124545572">
          <w:marLeft w:val="0"/>
          <w:marRight w:val="0"/>
          <w:marTop w:val="0"/>
          <w:marBottom w:val="0"/>
          <w:divBdr>
            <w:top w:val="none" w:sz="0" w:space="0" w:color="auto"/>
            <w:left w:val="none" w:sz="0" w:space="0" w:color="auto"/>
            <w:bottom w:val="none" w:sz="0" w:space="0" w:color="auto"/>
            <w:right w:val="none" w:sz="0" w:space="0" w:color="auto"/>
          </w:divBdr>
        </w:div>
        <w:div w:id="145434416">
          <w:marLeft w:val="0"/>
          <w:marRight w:val="0"/>
          <w:marTop w:val="0"/>
          <w:marBottom w:val="0"/>
          <w:divBdr>
            <w:top w:val="none" w:sz="0" w:space="0" w:color="auto"/>
            <w:left w:val="none" w:sz="0" w:space="0" w:color="auto"/>
            <w:bottom w:val="none" w:sz="0" w:space="0" w:color="auto"/>
            <w:right w:val="none" w:sz="0" w:space="0" w:color="auto"/>
          </w:divBdr>
        </w:div>
        <w:div w:id="299847453">
          <w:marLeft w:val="0"/>
          <w:marRight w:val="0"/>
          <w:marTop w:val="0"/>
          <w:marBottom w:val="0"/>
          <w:divBdr>
            <w:top w:val="none" w:sz="0" w:space="0" w:color="auto"/>
            <w:left w:val="none" w:sz="0" w:space="0" w:color="auto"/>
            <w:bottom w:val="none" w:sz="0" w:space="0" w:color="auto"/>
            <w:right w:val="none" w:sz="0" w:space="0" w:color="auto"/>
          </w:divBdr>
        </w:div>
        <w:div w:id="809440782">
          <w:marLeft w:val="0"/>
          <w:marRight w:val="0"/>
          <w:marTop w:val="0"/>
          <w:marBottom w:val="0"/>
          <w:divBdr>
            <w:top w:val="none" w:sz="0" w:space="0" w:color="auto"/>
            <w:left w:val="none" w:sz="0" w:space="0" w:color="auto"/>
            <w:bottom w:val="none" w:sz="0" w:space="0" w:color="auto"/>
            <w:right w:val="none" w:sz="0" w:space="0" w:color="auto"/>
          </w:divBdr>
        </w:div>
        <w:div w:id="874198724">
          <w:marLeft w:val="0"/>
          <w:marRight w:val="0"/>
          <w:marTop w:val="0"/>
          <w:marBottom w:val="0"/>
          <w:divBdr>
            <w:top w:val="none" w:sz="0" w:space="0" w:color="auto"/>
            <w:left w:val="none" w:sz="0" w:space="0" w:color="auto"/>
            <w:bottom w:val="none" w:sz="0" w:space="0" w:color="auto"/>
            <w:right w:val="none" w:sz="0" w:space="0" w:color="auto"/>
          </w:divBdr>
        </w:div>
        <w:div w:id="2039962611">
          <w:marLeft w:val="0"/>
          <w:marRight w:val="0"/>
          <w:marTop w:val="0"/>
          <w:marBottom w:val="0"/>
          <w:divBdr>
            <w:top w:val="none" w:sz="0" w:space="0" w:color="auto"/>
            <w:left w:val="none" w:sz="0" w:space="0" w:color="auto"/>
            <w:bottom w:val="none" w:sz="0" w:space="0" w:color="auto"/>
            <w:right w:val="none" w:sz="0" w:space="0" w:color="auto"/>
          </w:divBdr>
        </w:div>
        <w:div w:id="2079284389">
          <w:marLeft w:val="0"/>
          <w:marRight w:val="0"/>
          <w:marTop w:val="0"/>
          <w:marBottom w:val="0"/>
          <w:divBdr>
            <w:top w:val="none" w:sz="0" w:space="0" w:color="auto"/>
            <w:left w:val="none" w:sz="0" w:space="0" w:color="auto"/>
            <w:bottom w:val="none" w:sz="0" w:space="0" w:color="auto"/>
            <w:right w:val="none" w:sz="0" w:space="0" w:color="auto"/>
          </w:divBdr>
        </w:div>
      </w:divsChild>
    </w:div>
    <w:div w:id="1236279467">
      <w:bodyDiv w:val="1"/>
      <w:marLeft w:val="0"/>
      <w:marRight w:val="0"/>
      <w:marTop w:val="0"/>
      <w:marBottom w:val="0"/>
      <w:divBdr>
        <w:top w:val="none" w:sz="0" w:space="0" w:color="auto"/>
        <w:left w:val="none" w:sz="0" w:space="0" w:color="auto"/>
        <w:bottom w:val="none" w:sz="0" w:space="0" w:color="auto"/>
        <w:right w:val="none" w:sz="0" w:space="0" w:color="auto"/>
      </w:divBdr>
      <w:divsChild>
        <w:div w:id="254480723">
          <w:marLeft w:val="0"/>
          <w:marRight w:val="0"/>
          <w:marTop w:val="0"/>
          <w:marBottom w:val="0"/>
          <w:divBdr>
            <w:top w:val="none" w:sz="0" w:space="0" w:color="auto"/>
            <w:left w:val="none" w:sz="0" w:space="0" w:color="auto"/>
            <w:bottom w:val="none" w:sz="0" w:space="0" w:color="auto"/>
            <w:right w:val="none" w:sz="0" w:space="0" w:color="auto"/>
          </w:divBdr>
        </w:div>
        <w:div w:id="475681869">
          <w:marLeft w:val="0"/>
          <w:marRight w:val="0"/>
          <w:marTop w:val="0"/>
          <w:marBottom w:val="0"/>
          <w:divBdr>
            <w:top w:val="none" w:sz="0" w:space="0" w:color="auto"/>
            <w:left w:val="none" w:sz="0" w:space="0" w:color="auto"/>
            <w:bottom w:val="none" w:sz="0" w:space="0" w:color="auto"/>
            <w:right w:val="none" w:sz="0" w:space="0" w:color="auto"/>
          </w:divBdr>
        </w:div>
        <w:div w:id="699209828">
          <w:marLeft w:val="0"/>
          <w:marRight w:val="0"/>
          <w:marTop w:val="0"/>
          <w:marBottom w:val="0"/>
          <w:divBdr>
            <w:top w:val="none" w:sz="0" w:space="0" w:color="auto"/>
            <w:left w:val="none" w:sz="0" w:space="0" w:color="auto"/>
            <w:bottom w:val="none" w:sz="0" w:space="0" w:color="auto"/>
            <w:right w:val="none" w:sz="0" w:space="0" w:color="auto"/>
          </w:divBdr>
        </w:div>
        <w:div w:id="720448539">
          <w:marLeft w:val="0"/>
          <w:marRight w:val="0"/>
          <w:marTop w:val="0"/>
          <w:marBottom w:val="0"/>
          <w:divBdr>
            <w:top w:val="none" w:sz="0" w:space="0" w:color="auto"/>
            <w:left w:val="none" w:sz="0" w:space="0" w:color="auto"/>
            <w:bottom w:val="none" w:sz="0" w:space="0" w:color="auto"/>
            <w:right w:val="none" w:sz="0" w:space="0" w:color="auto"/>
          </w:divBdr>
        </w:div>
        <w:div w:id="734545003">
          <w:marLeft w:val="0"/>
          <w:marRight w:val="0"/>
          <w:marTop w:val="0"/>
          <w:marBottom w:val="0"/>
          <w:divBdr>
            <w:top w:val="none" w:sz="0" w:space="0" w:color="auto"/>
            <w:left w:val="none" w:sz="0" w:space="0" w:color="auto"/>
            <w:bottom w:val="none" w:sz="0" w:space="0" w:color="auto"/>
            <w:right w:val="none" w:sz="0" w:space="0" w:color="auto"/>
          </w:divBdr>
        </w:div>
        <w:div w:id="740906030">
          <w:marLeft w:val="0"/>
          <w:marRight w:val="0"/>
          <w:marTop w:val="0"/>
          <w:marBottom w:val="0"/>
          <w:divBdr>
            <w:top w:val="none" w:sz="0" w:space="0" w:color="auto"/>
            <w:left w:val="none" w:sz="0" w:space="0" w:color="auto"/>
            <w:bottom w:val="none" w:sz="0" w:space="0" w:color="auto"/>
            <w:right w:val="none" w:sz="0" w:space="0" w:color="auto"/>
          </w:divBdr>
        </w:div>
        <w:div w:id="915092323">
          <w:marLeft w:val="0"/>
          <w:marRight w:val="0"/>
          <w:marTop w:val="0"/>
          <w:marBottom w:val="0"/>
          <w:divBdr>
            <w:top w:val="none" w:sz="0" w:space="0" w:color="auto"/>
            <w:left w:val="none" w:sz="0" w:space="0" w:color="auto"/>
            <w:bottom w:val="none" w:sz="0" w:space="0" w:color="auto"/>
            <w:right w:val="none" w:sz="0" w:space="0" w:color="auto"/>
          </w:divBdr>
        </w:div>
        <w:div w:id="968360263">
          <w:marLeft w:val="0"/>
          <w:marRight w:val="0"/>
          <w:marTop w:val="0"/>
          <w:marBottom w:val="0"/>
          <w:divBdr>
            <w:top w:val="none" w:sz="0" w:space="0" w:color="auto"/>
            <w:left w:val="none" w:sz="0" w:space="0" w:color="auto"/>
            <w:bottom w:val="none" w:sz="0" w:space="0" w:color="auto"/>
            <w:right w:val="none" w:sz="0" w:space="0" w:color="auto"/>
          </w:divBdr>
        </w:div>
        <w:div w:id="1269387719">
          <w:marLeft w:val="0"/>
          <w:marRight w:val="0"/>
          <w:marTop w:val="0"/>
          <w:marBottom w:val="0"/>
          <w:divBdr>
            <w:top w:val="none" w:sz="0" w:space="0" w:color="auto"/>
            <w:left w:val="none" w:sz="0" w:space="0" w:color="auto"/>
            <w:bottom w:val="none" w:sz="0" w:space="0" w:color="auto"/>
            <w:right w:val="none" w:sz="0" w:space="0" w:color="auto"/>
          </w:divBdr>
        </w:div>
        <w:div w:id="1284309493">
          <w:marLeft w:val="0"/>
          <w:marRight w:val="0"/>
          <w:marTop w:val="0"/>
          <w:marBottom w:val="0"/>
          <w:divBdr>
            <w:top w:val="none" w:sz="0" w:space="0" w:color="auto"/>
            <w:left w:val="none" w:sz="0" w:space="0" w:color="auto"/>
            <w:bottom w:val="none" w:sz="0" w:space="0" w:color="auto"/>
            <w:right w:val="none" w:sz="0" w:space="0" w:color="auto"/>
          </w:divBdr>
        </w:div>
        <w:div w:id="1345866810">
          <w:marLeft w:val="0"/>
          <w:marRight w:val="0"/>
          <w:marTop w:val="0"/>
          <w:marBottom w:val="0"/>
          <w:divBdr>
            <w:top w:val="none" w:sz="0" w:space="0" w:color="auto"/>
            <w:left w:val="none" w:sz="0" w:space="0" w:color="auto"/>
            <w:bottom w:val="none" w:sz="0" w:space="0" w:color="auto"/>
            <w:right w:val="none" w:sz="0" w:space="0" w:color="auto"/>
          </w:divBdr>
        </w:div>
        <w:div w:id="1766145988">
          <w:marLeft w:val="0"/>
          <w:marRight w:val="0"/>
          <w:marTop w:val="0"/>
          <w:marBottom w:val="0"/>
          <w:divBdr>
            <w:top w:val="none" w:sz="0" w:space="0" w:color="auto"/>
            <w:left w:val="none" w:sz="0" w:space="0" w:color="auto"/>
            <w:bottom w:val="none" w:sz="0" w:space="0" w:color="auto"/>
            <w:right w:val="none" w:sz="0" w:space="0" w:color="auto"/>
          </w:divBdr>
        </w:div>
        <w:div w:id="1921600305">
          <w:marLeft w:val="0"/>
          <w:marRight w:val="0"/>
          <w:marTop w:val="0"/>
          <w:marBottom w:val="0"/>
          <w:divBdr>
            <w:top w:val="none" w:sz="0" w:space="0" w:color="auto"/>
            <w:left w:val="none" w:sz="0" w:space="0" w:color="auto"/>
            <w:bottom w:val="none" w:sz="0" w:space="0" w:color="auto"/>
            <w:right w:val="none" w:sz="0" w:space="0" w:color="auto"/>
          </w:divBdr>
        </w:div>
        <w:div w:id="1927566450">
          <w:marLeft w:val="0"/>
          <w:marRight w:val="0"/>
          <w:marTop w:val="0"/>
          <w:marBottom w:val="0"/>
          <w:divBdr>
            <w:top w:val="none" w:sz="0" w:space="0" w:color="auto"/>
            <w:left w:val="none" w:sz="0" w:space="0" w:color="auto"/>
            <w:bottom w:val="none" w:sz="0" w:space="0" w:color="auto"/>
            <w:right w:val="none" w:sz="0" w:space="0" w:color="auto"/>
          </w:divBdr>
        </w:div>
        <w:div w:id="1991474086">
          <w:marLeft w:val="0"/>
          <w:marRight w:val="0"/>
          <w:marTop w:val="0"/>
          <w:marBottom w:val="0"/>
          <w:divBdr>
            <w:top w:val="none" w:sz="0" w:space="0" w:color="auto"/>
            <w:left w:val="none" w:sz="0" w:space="0" w:color="auto"/>
            <w:bottom w:val="none" w:sz="0" w:space="0" w:color="auto"/>
            <w:right w:val="none" w:sz="0" w:space="0" w:color="auto"/>
          </w:divBdr>
        </w:div>
        <w:div w:id="2029863904">
          <w:marLeft w:val="0"/>
          <w:marRight w:val="0"/>
          <w:marTop w:val="0"/>
          <w:marBottom w:val="0"/>
          <w:divBdr>
            <w:top w:val="none" w:sz="0" w:space="0" w:color="auto"/>
            <w:left w:val="none" w:sz="0" w:space="0" w:color="auto"/>
            <w:bottom w:val="none" w:sz="0" w:space="0" w:color="auto"/>
            <w:right w:val="none" w:sz="0" w:space="0" w:color="auto"/>
          </w:divBdr>
        </w:div>
      </w:divsChild>
    </w:div>
    <w:div w:id="1259437241">
      <w:bodyDiv w:val="1"/>
      <w:marLeft w:val="0"/>
      <w:marRight w:val="0"/>
      <w:marTop w:val="0"/>
      <w:marBottom w:val="0"/>
      <w:divBdr>
        <w:top w:val="none" w:sz="0" w:space="0" w:color="auto"/>
        <w:left w:val="none" w:sz="0" w:space="0" w:color="auto"/>
        <w:bottom w:val="none" w:sz="0" w:space="0" w:color="auto"/>
        <w:right w:val="none" w:sz="0" w:space="0" w:color="auto"/>
      </w:divBdr>
    </w:div>
    <w:div w:id="1262763428">
      <w:bodyDiv w:val="1"/>
      <w:marLeft w:val="0"/>
      <w:marRight w:val="0"/>
      <w:marTop w:val="0"/>
      <w:marBottom w:val="0"/>
      <w:divBdr>
        <w:top w:val="none" w:sz="0" w:space="0" w:color="auto"/>
        <w:left w:val="none" w:sz="0" w:space="0" w:color="auto"/>
        <w:bottom w:val="none" w:sz="0" w:space="0" w:color="auto"/>
        <w:right w:val="none" w:sz="0" w:space="0" w:color="auto"/>
      </w:divBdr>
      <w:divsChild>
        <w:div w:id="864707222">
          <w:marLeft w:val="0"/>
          <w:marRight w:val="0"/>
          <w:marTop w:val="0"/>
          <w:marBottom w:val="0"/>
          <w:divBdr>
            <w:top w:val="none" w:sz="0" w:space="0" w:color="auto"/>
            <w:left w:val="none" w:sz="0" w:space="0" w:color="auto"/>
            <w:bottom w:val="none" w:sz="0" w:space="0" w:color="auto"/>
            <w:right w:val="none" w:sz="0" w:space="0" w:color="auto"/>
          </w:divBdr>
          <w:divsChild>
            <w:div w:id="181668802">
              <w:marLeft w:val="0"/>
              <w:marRight w:val="0"/>
              <w:marTop w:val="0"/>
              <w:marBottom w:val="0"/>
              <w:divBdr>
                <w:top w:val="none" w:sz="0" w:space="0" w:color="auto"/>
                <w:left w:val="none" w:sz="0" w:space="0" w:color="auto"/>
                <w:bottom w:val="none" w:sz="0" w:space="0" w:color="auto"/>
                <w:right w:val="none" w:sz="0" w:space="0" w:color="auto"/>
              </w:divBdr>
            </w:div>
            <w:div w:id="208959902">
              <w:marLeft w:val="0"/>
              <w:marRight w:val="0"/>
              <w:marTop w:val="0"/>
              <w:marBottom w:val="0"/>
              <w:divBdr>
                <w:top w:val="none" w:sz="0" w:space="0" w:color="auto"/>
                <w:left w:val="none" w:sz="0" w:space="0" w:color="auto"/>
                <w:bottom w:val="none" w:sz="0" w:space="0" w:color="auto"/>
                <w:right w:val="none" w:sz="0" w:space="0" w:color="auto"/>
              </w:divBdr>
            </w:div>
            <w:div w:id="365178309">
              <w:marLeft w:val="0"/>
              <w:marRight w:val="0"/>
              <w:marTop w:val="0"/>
              <w:marBottom w:val="0"/>
              <w:divBdr>
                <w:top w:val="none" w:sz="0" w:space="0" w:color="auto"/>
                <w:left w:val="none" w:sz="0" w:space="0" w:color="auto"/>
                <w:bottom w:val="none" w:sz="0" w:space="0" w:color="auto"/>
                <w:right w:val="none" w:sz="0" w:space="0" w:color="auto"/>
              </w:divBdr>
            </w:div>
            <w:div w:id="496766641">
              <w:marLeft w:val="0"/>
              <w:marRight w:val="0"/>
              <w:marTop w:val="0"/>
              <w:marBottom w:val="0"/>
              <w:divBdr>
                <w:top w:val="none" w:sz="0" w:space="0" w:color="auto"/>
                <w:left w:val="none" w:sz="0" w:space="0" w:color="auto"/>
                <w:bottom w:val="none" w:sz="0" w:space="0" w:color="auto"/>
                <w:right w:val="none" w:sz="0" w:space="0" w:color="auto"/>
              </w:divBdr>
            </w:div>
            <w:div w:id="554318736">
              <w:marLeft w:val="0"/>
              <w:marRight w:val="0"/>
              <w:marTop w:val="0"/>
              <w:marBottom w:val="0"/>
              <w:divBdr>
                <w:top w:val="none" w:sz="0" w:space="0" w:color="auto"/>
                <w:left w:val="none" w:sz="0" w:space="0" w:color="auto"/>
                <w:bottom w:val="none" w:sz="0" w:space="0" w:color="auto"/>
                <w:right w:val="none" w:sz="0" w:space="0" w:color="auto"/>
              </w:divBdr>
            </w:div>
            <w:div w:id="598871392">
              <w:marLeft w:val="0"/>
              <w:marRight w:val="0"/>
              <w:marTop w:val="0"/>
              <w:marBottom w:val="0"/>
              <w:divBdr>
                <w:top w:val="none" w:sz="0" w:space="0" w:color="auto"/>
                <w:left w:val="none" w:sz="0" w:space="0" w:color="auto"/>
                <w:bottom w:val="none" w:sz="0" w:space="0" w:color="auto"/>
                <w:right w:val="none" w:sz="0" w:space="0" w:color="auto"/>
              </w:divBdr>
            </w:div>
            <w:div w:id="674184539">
              <w:marLeft w:val="0"/>
              <w:marRight w:val="0"/>
              <w:marTop w:val="0"/>
              <w:marBottom w:val="0"/>
              <w:divBdr>
                <w:top w:val="none" w:sz="0" w:space="0" w:color="auto"/>
                <w:left w:val="none" w:sz="0" w:space="0" w:color="auto"/>
                <w:bottom w:val="none" w:sz="0" w:space="0" w:color="auto"/>
                <w:right w:val="none" w:sz="0" w:space="0" w:color="auto"/>
              </w:divBdr>
            </w:div>
            <w:div w:id="752048226">
              <w:marLeft w:val="0"/>
              <w:marRight w:val="0"/>
              <w:marTop w:val="0"/>
              <w:marBottom w:val="0"/>
              <w:divBdr>
                <w:top w:val="none" w:sz="0" w:space="0" w:color="auto"/>
                <w:left w:val="none" w:sz="0" w:space="0" w:color="auto"/>
                <w:bottom w:val="none" w:sz="0" w:space="0" w:color="auto"/>
                <w:right w:val="none" w:sz="0" w:space="0" w:color="auto"/>
              </w:divBdr>
            </w:div>
            <w:div w:id="790247213">
              <w:marLeft w:val="0"/>
              <w:marRight w:val="0"/>
              <w:marTop w:val="0"/>
              <w:marBottom w:val="0"/>
              <w:divBdr>
                <w:top w:val="none" w:sz="0" w:space="0" w:color="auto"/>
                <w:left w:val="none" w:sz="0" w:space="0" w:color="auto"/>
                <w:bottom w:val="none" w:sz="0" w:space="0" w:color="auto"/>
                <w:right w:val="none" w:sz="0" w:space="0" w:color="auto"/>
              </w:divBdr>
            </w:div>
            <w:div w:id="1136484021">
              <w:marLeft w:val="0"/>
              <w:marRight w:val="0"/>
              <w:marTop w:val="0"/>
              <w:marBottom w:val="0"/>
              <w:divBdr>
                <w:top w:val="none" w:sz="0" w:space="0" w:color="auto"/>
                <w:left w:val="none" w:sz="0" w:space="0" w:color="auto"/>
                <w:bottom w:val="none" w:sz="0" w:space="0" w:color="auto"/>
                <w:right w:val="none" w:sz="0" w:space="0" w:color="auto"/>
              </w:divBdr>
            </w:div>
            <w:div w:id="1223254099">
              <w:marLeft w:val="0"/>
              <w:marRight w:val="0"/>
              <w:marTop w:val="0"/>
              <w:marBottom w:val="0"/>
              <w:divBdr>
                <w:top w:val="none" w:sz="0" w:space="0" w:color="auto"/>
                <w:left w:val="none" w:sz="0" w:space="0" w:color="auto"/>
                <w:bottom w:val="none" w:sz="0" w:space="0" w:color="auto"/>
                <w:right w:val="none" w:sz="0" w:space="0" w:color="auto"/>
              </w:divBdr>
            </w:div>
            <w:div w:id="1580599717">
              <w:marLeft w:val="0"/>
              <w:marRight w:val="0"/>
              <w:marTop w:val="0"/>
              <w:marBottom w:val="0"/>
              <w:divBdr>
                <w:top w:val="none" w:sz="0" w:space="0" w:color="auto"/>
                <w:left w:val="none" w:sz="0" w:space="0" w:color="auto"/>
                <w:bottom w:val="none" w:sz="0" w:space="0" w:color="auto"/>
                <w:right w:val="none" w:sz="0" w:space="0" w:color="auto"/>
              </w:divBdr>
            </w:div>
            <w:div w:id="1646155182">
              <w:marLeft w:val="0"/>
              <w:marRight w:val="0"/>
              <w:marTop w:val="0"/>
              <w:marBottom w:val="0"/>
              <w:divBdr>
                <w:top w:val="none" w:sz="0" w:space="0" w:color="auto"/>
                <w:left w:val="none" w:sz="0" w:space="0" w:color="auto"/>
                <w:bottom w:val="none" w:sz="0" w:space="0" w:color="auto"/>
                <w:right w:val="none" w:sz="0" w:space="0" w:color="auto"/>
              </w:divBdr>
            </w:div>
            <w:div w:id="1663702492">
              <w:marLeft w:val="0"/>
              <w:marRight w:val="0"/>
              <w:marTop w:val="0"/>
              <w:marBottom w:val="0"/>
              <w:divBdr>
                <w:top w:val="none" w:sz="0" w:space="0" w:color="auto"/>
                <w:left w:val="none" w:sz="0" w:space="0" w:color="auto"/>
                <w:bottom w:val="none" w:sz="0" w:space="0" w:color="auto"/>
                <w:right w:val="none" w:sz="0" w:space="0" w:color="auto"/>
              </w:divBdr>
            </w:div>
            <w:div w:id="1779717089">
              <w:marLeft w:val="0"/>
              <w:marRight w:val="0"/>
              <w:marTop w:val="0"/>
              <w:marBottom w:val="0"/>
              <w:divBdr>
                <w:top w:val="none" w:sz="0" w:space="0" w:color="auto"/>
                <w:left w:val="none" w:sz="0" w:space="0" w:color="auto"/>
                <w:bottom w:val="none" w:sz="0" w:space="0" w:color="auto"/>
                <w:right w:val="none" w:sz="0" w:space="0" w:color="auto"/>
              </w:divBdr>
            </w:div>
            <w:div w:id="2085686914">
              <w:marLeft w:val="0"/>
              <w:marRight w:val="0"/>
              <w:marTop w:val="0"/>
              <w:marBottom w:val="0"/>
              <w:divBdr>
                <w:top w:val="none" w:sz="0" w:space="0" w:color="auto"/>
                <w:left w:val="none" w:sz="0" w:space="0" w:color="auto"/>
                <w:bottom w:val="none" w:sz="0" w:space="0" w:color="auto"/>
                <w:right w:val="none" w:sz="0" w:space="0" w:color="auto"/>
              </w:divBdr>
            </w:div>
            <w:div w:id="2092464437">
              <w:marLeft w:val="0"/>
              <w:marRight w:val="0"/>
              <w:marTop w:val="0"/>
              <w:marBottom w:val="0"/>
              <w:divBdr>
                <w:top w:val="none" w:sz="0" w:space="0" w:color="auto"/>
                <w:left w:val="none" w:sz="0" w:space="0" w:color="auto"/>
                <w:bottom w:val="none" w:sz="0" w:space="0" w:color="auto"/>
                <w:right w:val="none" w:sz="0" w:space="0" w:color="auto"/>
              </w:divBdr>
            </w:div>
            <w:div w:id="2093353582">
              <w:marLeft w:val="0"/>
              <w:marRight w:val="0"/>
              <w:marTop w:val="0"/>
              <w:marBottom w:val="0"/>
              <w:divBdr>
                <w:top w:val="none" w:sz="0" w:space="0" w:color="auto"/>
                <w:left w:val="none" w:sz="0" w:space="0" w:color="auto"/>
                <w:bottom w:val="none" w:sz="0" w:space="0" w:color="auto"/>
                <w:right w:val="none" w:sz="0" w:space="0" w:color="auto"/>
              </w:divBdr>
            </w:div>
            <w:div w:id="21118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2349">
      <w:bodyDiv w:val="1"/>
      <w:marLeft w:val="0"/>
      <w:marRight w:val="0"/>
      <w:marTop w:val="0"/>
      <w:marBottom w:val="0"/>
      <w:divBdr>
        <w:top w:val="none" w:sz="0" w:space="0" w:color="auto"/>
        <w:left w:val="none" w:sz="0" w:space="0" w:color="auto"/>
        <w:bottom w:val="none" w:sz="0" w:space="0" w:color="auto"/>
        <w:right w:val="none" w:sz="0" w:space="0" w:color="auto"/>
      </w:divBdr>
    </w:div>
    <w:div w:id="1267931024">
      <w:bodyDiv w:val="1"/>
      <w:marLeft w:val="0"/>
      <w:marRight w:val="0"/>
      <w:marTop w:val="0"/>
      <w:marBottom w:val="0"/>
      <w:divBdr>
        <w:top w:val="none" w:sz="0" w:space="0" w:color="auto"/>
        <w:left w:val="none" w:sz="0" w:space="0" w:color="auto"/>
        <w:bottom w:val="none" w:sz="0" w:space="0" w:color="auto"/>
        <w:right w:val="none" w:sz="0" w:space="0" w:color="auto"/>
      </w:divBdr>
    </w:div>
    <w:div w:id="1270163940">
      <w:bodyDiv w:val="1"/>
      <w:marLeft w:val="0"/>
      <w:marRight w:val="0"/>
      <w:marTop w:val="0"/>
      <w:marBottom w:val="0"/>
      <w:divBdr>
        <w:top w:val="none" w:sz="0" w:space="0" w:color="auto"/>
        <w:left w:val="none" w:sz="0" w:space="0" w:color="auto"/>
        <w:bottom w:val="none" w:sz="0" w:space="0" w:color="auto"/>
        <w:right w:val="none" w:sz="0" w:space="0" w:color="auto"/>
      </w:divBdr>
      <w:divsChild>
        <w:div w:id="1092625299">
          <w:marLeft w:val="0"/>
          <w:marRight w:val="0"/>
          <w:marTop w:val="0"/>
          <w:marBottom w:val="0"/>
          <w:divBdr>
            <w:top w:val="none" w:sz="0" w:space="0" w:color="auto"/>
            <w:left w:val="none" w:sz="0" w:space="0" w:color="auto"/>
            <w:bottom w:val="none" w:sz="0" w:space="0" w:color="auto"/>
            <w:right w:val="none" w:sz="0" w:space="0" w:color="auto"/>
          </w:divBdr>
          <w:divsChild>
            <w:div w:id="11881563">
              <w:marLeft w:val="0"/>
              <w:marRight w:val="0"/>
              <w:marTop w:val="0"/>
              <w:marBottom w:val="0"/>
              <w:divBdr>
                <w:top w:val="none" w:sz="0" w:space="0" w:color="auto"/>
                <w:left w:val="none" w:sz="0" w:space="0" w:color="auto"/>
                <w:bottom w:val="none" w:sz="0" w:space="0" w:color="auto"/>
                <w:right w:val="none" w:sz="0" w:space="0" w:color="auto"/>
              </w:divBdr>
            </w:div>
            <w:div w:id="12532587">
              <w:marLeft w:val="0"/>
              <w:marRight w:val="0"/>
              <w:marTop w:val="0"/>
              <w:marBottom w:val="0"/>
              <w:divBdr>
                <w:top w:val="none" w:sz="0" w:space="0" w:color="auto"/>
                <w:left w:val="none" w:sz="0" w:space="0" w:color="auto"/>
                <w:bottom w:val="none" w:sz="0" w:space="0" w:color="auto"/>
                <w:right w:val="none" w:sz="0" w:space="0" w:color="auto"/>
              </w:divBdr>
            </w:div>
            <w:div w:id="500898493">
              <w:marLeft w:val="0"/>
              <w:marRight w:val="0"/>
              <w:marTop w:val="0"/>
              <w:marBottom w:val="0"/>
              <w:divBdr>
                <w:top w:val="none" w:sz="0" w:space="0" w:color="auto"/>
                <w:left w:val="none" w:sz="0" w:space="0" w:color="auto"/>
                <w:bottom w:val="none" w:sz="0" w:space="0" w:color="auto"/>
                <w:right w:val="none" w:sz="0" w:space="0" w:color="auto"/>
              </w:divBdr>
            </w:div>
            <w:div w:id="547373042">
              <w:marLeft w:val="0"/>
              <w:marRight w:val="0"/>
              <w:marTop w:val="0"/>
              <w:marBottom w:val="0"/>
              <w:divBdr>
                <w:top w:val="none" w:sz="0" w:space="0" w:color="auto"/>
                <w:left w:val="none" w:sz="0" w:space="0" w:color="auto"/>
                <w:bottom w:val="none" w:sz="0" w:space="0" w:color="auto"/>
                <w:right w:val="none" w:sz="0" w:space="0" w:color="auto"/>
              </w:divBdr>
            </w:div>
            <w:div w:id="1341741419">
              <w:marLeft w:val="0"/>
              <w:marRight w:val="0"/>
              <w:marTop w:val="0"/>
              <w:marBottom w:val="0"/>
              <w:divBdr>
                <w:top w:val="none" w:sz="0" w:space="0" w:color="auto"/>
                <w:left w:val="none" w:sz="0" w:space="0" w:color="auto"/>
                <w:bottom w:val="none" w:sz="0" w:space="0" w:color="auto"/>
                <w:right w:val="none" w:sz="0" w:space="0" w:color="auto"/>
              </w:divBdr>
            </w:div>
            <w:div w:id="1377316936">
              <w:marLeft w:val="0"/>
              <w:marRight w:val="0"/>
              <w:marTop w:val="0"/>
              <w:marBottom w:val="0"/>
              <w:divBdr>
                <w:top w:val="none" w:sz="0" w:space="0" w:color="auto"/>
                <w:left w:val="none" w:sz="0" w:space="0" w:color="auto"/>
                <w:bottom w:val="none" w:sz="0" w:space="0" w:color="auto"/>
                <w:right w:val="none" w:sz="0" w:space="0" w:color="auto"/>
              </w:divBdr>
            </w:div>
            <w:div w:id="1549804298">
              <w:marLeft w:val="0"/>
              <w:marRight w:val="0"/>
              <w:marTop w:val="0"/>
              <w:marBottom w:val="0"/>
              <w:divBdr>
                <w:top w:val="none" w:sz="0" w:space="0" w:color="auto"/>
                <w:left w:val="none" w:sz="0" w:space="0" w:color="auto"/>
                <w:bottom w:val="none" w:sz="0" w:space="0" w:color="auto"/>
                <w:right w:val="none" w:sz="0" w:space="0" w:color="auto"/>
              </w:divBdr>
            </w:div>
            <w:div w:id="1581215672">
              <w:marLeft w:val="0"/>
              <w:marRight w:val="0"/>
              <w:marTop w:val="0"/>
              <w:marBottom w:val="0"/>
              <w:divBdr>
                <w:top w:val="none" w:sz="0" w:space="0" w:color="auto"/>
                <w:left w:val="none" w:sz="0" w:space="0" w:color="auto"/>
                <w:bottom w:val="none" w:sz="0" w:space="0" w:color="auto"/>
                <w:right w:val="none" w:sz="0" w:space="0" w:color="auto"/>
              </w:divBdr>
            </w:div>
            <w:div w:id="1630627810">
              <w:marLeft w:val="0"/>
              <w:marRight w:val="0"/>
              <w:marTop w:val="0"/>
              <w:marBottom w:val="0"/>
              <w:divBdr>
                <w:top w:val="none" w:sz="0" w:space="0" w:color="auto"/>
                <w:left w:val="none" w:sz="0" w:space="0" w:color="auto"/>
                <w:bottom w:val="none" w:sz="0" w:space="0" w:color="auto"/>
                <w:right w:val="none" w:sz="0" w:space="0" w:color="auto"/>
              </w:divBdr>
            </w:div>
            <w:div w:id="172189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3101">
      <w:bodyDiv w:val="1"/>
      <w:marLeft w:val="0"/>
      <w:marRight w:val="0"/>
      <w:marTop w:val="0"/>
      <w:marBottom w:val="0"/>
      <w:divBdr>
        <w:top w:val="none" w:sz="0" w:space="0" w:color="auto"/>
        <w:left w:val="none" w:sz="0" w:space="0" w:color="auto"/>
        <w:bottom w:val="none" w:sz="0" w:space="0" w:color="auto"/>
        <w:right w:val="none" w:sz="0" w:space="0" w:color="auto"/>
      </w:divBdr>
    </w:div>
    <w:div w:id="1290892083">
      <w:bodyDiv w:val="1"/>
      <w:marLeft w:val="0"/>
      <w:marRight w:val="0"/>
      <w:marTop w:val="0"/>
      <w:marBottom w:val="0"/>
      <w:divBdr>
        <w:top w:val="none" w:sz="0" w:space="0" w:color="auto"/>
        <w:left w:val="none" w:sz="0" w:space="0" w:color="auto"/>
        <w:bottom w:val="none" w:sz="0" w:space="0" w:color="auto"/>
        <w:right w:val="none" w:sz="0" w:space="0" w:color="auto"/>
      </w:divBdr>
      <w:divsChild>
        <w:div w:id="1161580448">
          <w:marLeft w:val="0"/>
          <w:marRight w:val="0"/>
          <w:marTop w:val="0"/>
          <w:marBottom w:val="0"/>
          <w:divBdr>
            <w:top w:val="none" w:sz="0" w:space="0" w:color="auto"/>
            <w:left w:val="none" w:sz="0" w:space="0" w:color="auto"/>
            <w:bottom w:val="none" w:sz="0" w:space="0" w:color="auto"/>
            <w:right w:val="none" w:sz="0" w:space="0" w:color="auto"/>
          </w:divBdr>
          <w:divsChild>
            <w:div w:id="1401098590">
              <w:marLeft w:val="0"/>
              <w:marRight w:val="0"/>
              <w:marTop w:val="0"/>
              <w:marBottom w:val="0"/>
              <w:divBdr>
                <w:top w:val="none" w:sz="0" w:space="0" w:color="auto"/>
                <w:left w:val="none" w:sz="0" w:space="0" w:color="auto"/>
                <w:bottom w:val="none" w:sz="0" w:space="0" w:color="auto"/>
                <w:right w:val="none" w:sz="0" w:space="0" w:color="auto"/>
              </w:divBdr>
              <w:divsChild>
                <w:div w:id="87785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902755">
      <w:bodyDiv w:val="1"/>
      <w:marLeft w:val="0"/>
      <w:marRight w:val="0"/>
      <w:marTop w:val="0"/>
      <w:marBottom w:val="0"/>
      <w:divBdr>
        <w:top w:val="none" w:sz="0" w:space="0" w:color="auto"/>
        <w:left w:val="none" w:sz="0" w:space="0" w:color="auto"/>
        <w:bottom w:val="none" w:sz="0" w:space="0" w:color="auto"/>
        <w:right w:val="none" w:sz="0" w:space="0" w:color="auto"/>
      </w:divBdr>
      <w:divsChild>
        <w:div w:id="1883053170">
          <w:marLeft w:val="0"/>
          <w:marRight w:val="0"/>
          <w:marTop w:val="0"/>
          <w:marBottom w:val="0"/>
          <w:divBdr>
            <w:top w:val="none" w:sz="0" w:space="0" w:color="auto"/>
            <w:left w:val="none" w:sz="0" w:space="0" w:color="auto"/>
            <w:bottom w:val="none" w:sz="0" w:space="0" w:color="auto"/>
            <w:right w:val="none" w:sz="0" w:space="0" w:color="auto"/>
          </w:divBdr>
        </w:div>
      </w:divsChild>
    </w:div>
    <w:div w:id="1310746290">
      <w:bodyDiv w:val="1"/>
      <w:marLeft w:val="0"/>
      <w:marRight w:val="0"/>
      <w:marTop w:val="0"/>
      <w:marBottom w:val="0"/>
      <w:divBdr>
        <w:top w:val="none" w:sz="0" w:space="0" w:color="auto"/>
        <w:left w:val="none" w:sz="0" w:space="0" w:color="auto"/>
        <w:bottom w:val="none" w:sz="0" w:space="0" w:color="auto"/>
        <w:right w:val="none" w:sz="0" w:space="0" w:color="auto"/>
      </w:divBdr>
    </w:div>
    <w:div w:id="1320891414">
      <w:bodyDiv w:val="1"/>
      <w:marLeft w:val="0"/>
      <w:marRight w:val="0"/>
      <w:marTop w:val="0"/>
      <w:marBottom w:val="0"/>
      <w:divBdr>
        <w:top w:val="none" w:sz="0" w:space="0" w:color="auto"/>
        <w:left w:val="none" w:sz="0" w:space="0" w:color="auto"/>
        <w:bottom w:val="none" w:sz="0" w:space="0" w:color="auto"/>
        <w:right w:val="none" w:sz="0" w:space="0" w:color="auto"/>
      </w:divBdr>
      <w:divsChild>
        <w:div w:id="965935763">
          <w:marLeft w:val="0"/>
          <w:marRight w:val="0"/>
          <w:marTop w:val="0"/>
          <w:marBottom w:val="0"/>
          <w:divBdr>
            <w:top w:val="none" w:sz="0" w:space="0" w:color="auto"/>
            <w:left w:val="none" w:sz="0" w:space="0" w:color="auto"/>
            <w:bottom w:val="none" w:sz="0" w:space="0" w:color="auto"/>
            <w:right w:val="none" w:sz="0" w:space="0" w:color="auto"/>
          </w:divBdr>
        </w:div>
      </w:divsChild>
    </w:div>
    <w:div w:id="1321732265">
      <w:bodyDiv w:val="1"/>
      <w:marLeft w:val="0"/>
      <w:marRight w:val="0"/>
      <w:marTop w:val="0"/>
      <w:marBottom w:val="0"/>
      <w:divBdr>
        <w:top w:val="none" w:sz="0" w:space="0" w:color="auto"/>
        <w:left w:val="none" w:sz="0" w:space="0" w:color="auto"/>
        <w:bottom w:val="none" w:sz="0" w:space="0" w:color="auto"/>
        <w:right w:val="none" w:sz="0" w:space="0" w:color="auto"/>
      </w:divBdr>
    </w:div>
    <w:div w:id="1338460992">
      <w:bodyDiv w:val="1"/>
      <w:marLeft w:val="0"/>
      <w:marRight w:val="0"/>
      <w:marTop w:val="0"/>
      <w:marBottom w:val="0"/>
      <w:divBdr>
        <w:top w:val="none" w:sz="0" w:space="0" w:color="auto"/>
        <w:left w:val="none" w:sz="0" w:space="0" w:color="auto"/>
        <w:bottom w:val="none" w:sz="0" w:space="0" w:color="auto"/>
        <w:right w:val="none" w:sz="0" w:space="0" w:color="auto"/>
      </w:divBdr>
    </w:div>
    <w:div w:id="1343820522">
      <w:bodyDiv w:val="1"/>
      <w:marLeft w:val="0"/>
      <w:marRight w:val="0"/>
      <w:marTop w:val="0"/>
      <w:marBottom w:val="0"/>
      <w:divBdr>
        <w:top w:val="none" w:sz="0" w:space="0" w:color="auto"/>
        <w:left w:val="none" w:sz="0" w:space="0" w:color="auto"/>
        <w:bottom w:val="none" w:sz="0" w:space="0" w:color="auto"/>
        <w:right w:val="none" w:sz="0" w:space="0" w:color="auto"/>
      </w:divBdr>
    </w:div>
    <w:div w:id="1350177026">
      <w:bodyDiv w:val="1"/>
      <w:marLeft w:val="0"/>
      <w:marRight w:val="0"/>
      <w:marTop w:val="0"/>
      <w:marBottom w:val="0"/>
      <w:divBdr>
        <w:top w:val="none" w:sz="0" w:space="0" w:color="auto"/>
        <w:left w:val="none" w:sz="0" w:space="0" w:color="auto"/>
        <w:bottom w:val="none" w:sz="0" w:space="0" w:color="auto"/>
        <w:right w:val="none" w:sz="0" w:space="0" w:color="auto"/>
      </w:divBdr>
    </w:div>
    <w:div w:id="1352491969">
      <w:bodyDiv w:val="1"/>
      <w:marLeft w:val="0"/>
      <w:marRight w:val="0"/>
      <w:marTop w:val="0"/>
      <w:marBottom w:val="0"/>
      <w:divBdr>
        <w:top w:val="none" w:sz="0" w:space="0" w:color="auto"/>
        <w:left w:val="none" w:sz="0" w:space="0" w:color="auto"/>
        <w:bottom w:val="none" w:sz="0" w:space="0" w:color="auto"/>
        <w:right w:val="none" w:sz="0" w:space="0" w:color="auto"/>
      </w:divBdr>
      <w:divsChild>
        <w:div w:id="1288463406">
          <w:marLeft w:val="0"/>
          <w:marRight w:val="0"/>
          <w:marTop w:val="0"/>
          <w:marBottom w:val="0"/>
          <w:divBdr>
            <w:top w:val="none" w:sz="0" w:space="0" w:color="auto"/>
            <w:left w:val="none" w:sz="0" w:space="0" w:color="auto"/>
            <w:bottom w:val="none" w:sz="0" w:space="0" w:color="auto"/>
            <w:right w:val="none" w:sz="0" w:space="0" w:color="auto"/>
          </w:divBdr>
          <w:divsChild>
            <w:div w:id="1186990022">
              <w:marLeft w:val="0"/>
              <w:marRight w:val="0"/>
              <w:marTop w:val="0"/>
              <w:marBottom w:val="0"/>
              <w:divBdr>
                <w:top w:val="none" w:sz="0" w:space="0" w:color="auto"/>
                <w:left w:val="none" w:sz="0" w:space="0" w:color="auto"/>
                <w:bottom w:val="none" w:sz="0" w:space="0" w:color="auto"/>
                <w:right w:val="none" w:sz="0" w:space="0" w:color="auto"/>
              </w:divBdr>
              <w:divsChild>
                <w:div w:id="13759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16273">
      <w:bodyDiv w:val="1"/>
      <w:marLeft w:val="0"/>
      <w:marRight w:val="0"/>
      <w:marTop w:val="0"/>
      <w:marBottom w:val="0"/>
      <w:divBdr>
        <w:top w:val="none" w:sz="0" w:space="0" w:color="auto"/>
        <w:left w:val="none" w:sz="0" w:space="0" w:color="auto"/>
        <w:bottom w:val="none" w:sz="0" w:space="0" w:color="auto"/>
        <w:right w:val="none" w:sz="0" w:space="0" w:color="auto"/>
      </w:divBdr>
    </w:div>
    <w:div w:id="1373844924">
      <w:bodyDiv w:val="1"/>
      <w:marLeft w:val="0"/>
      <w:marRight w:val="0"/>
      <w:marTop w:val="0"/>
      <w:marBottom w:val="0"/>
      <w:divBdr>
        <w:top w:val="none" w:sz="0" w:space="0" w:color="auto"/>
        <w:left w:val="none" w:sz="0" w:space="0" w:color="auto"/>
        <w:bottom w:val="none" w:sz="0" w:space="0" w:color="auto"/>
        <w:right w:val="none" w:sz="0" w:space="0" w:color="auto"/>
      </w:divBdr>
      <w:divsChild>
        <w:div w:id="1864859469">
          <w:marLeft w:val="0"/>
          <w:marRight w:val="0"/>
          <w:marTop w:val="0"/>
          <w:marBottom w:val="0"/>
          <w:divBdr>
            <w:top w:val="none" w:sz="0" w:space="0" w:color="auto"/>
            <w:left w:val="none" w:sz="0" w:space="0" w:color="auto"/>
            <w:bottom w:val="none" w:sz="0" w:space="0" w:color="auto"/>
            <w:right w:val="none" w:sz="0" w:space="0" w:color="auto"/>
          </w:divBdr>
        </w:div>
      </w:divsChild>
    </w:div>
    <w:div w:id="1379427553">
      <w:bodyDiv w:val="1"/>
      <w:marLeft w:val="0"/>
      <w:marRight w:val="0"/>
      <w:marTop w:val="0"/>
      <w:marBottom w:val="0"/>
      <w:divBdr>
        <w:top w:val="none" w:sz="0" w:space="0" w:color="auto"/>
        <w:left w:val="none" w:sz="0" w:space="0" w:color="auto"/>
        <w:bottom w:val="none" w:sz="0" w:space="0" w:color="auto"/>
        <w:right w:val="none" w:sz="0" w:space="0" w:color="auto"/>
      </w:divBdr>
      <w:divsChild>
        <w:div w:id="579753071">
          <w:marLeft w:val="0"/>
          <w:marRight w:val="0"/>
          <w:marTop w:val="0"/>
          <w:marBottom w:val="0"/>
          <w:divBdr>
            <w:top w:val="none" w:sz="0" w:space="0" w:color="auto"/>
            <w:left w:val="none" w:sz="0" w:space="0" w:color="auto"/>
            <w:bottom w:val="none" w:sz="0" w:space="0" w:color="auto"/>
            <w:right w:val="none" w:sz="0" w:space="0" w:color="auto"/>
          </w:divBdr>
          <w:divsChild>
            <w:div w:id="1429159147">
              <w:marLeft w:val="0"/>
              <w:marRight w:val="0"/>
              <w:marTop w:val="0"/>
              <w:marBottom w:val="0"/>
              <w:divBdr>
                <w:top w:val="none" w:sz="0" w:space="0" w:color="auto"/>
                <w:left w:val="none" w:sz="0" w:space="0" w:color="auto"/>
                <w:bottom w:val="none" w:sz="0" w:space="0" w:color="auto"/>
                <w:right w:val="none" w:sz="0" w:space="0" w:color="auto"/>
              </w:divBdr>
              <w:divsChild>
                <w:div w:id="101241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232781">
      <w:bodyDiv w:val="1"/>
      <w:marLeft w:val="0"/>
      <w:marRight w:val="0"/>
      <w:marTop w:val="0"/>
      <w:marBottom w:val="0"/>
      <w:divBdr>
        <w:top w:val="none" w:sz="0" w:space="0" w:color="auto"/>
        <w:left w:val="none" w:sz="0" w:space="0" w:color="auto"/>
        <w:bottom w:val="none" w:sz="0" w:space="0" w:color="auto"/>
        <w:right w:val="none" w:sz="0" w:space="0" w:color="auto"/>
      </w:divBdr>
    </w:div>
    <w:div w:id="1390151308">
      <w:bodyDiv w:val="1"/>
      <w:marLeft w:val="0"/>
      <w:marRight w:val="0"/>
      <w:marTop w:val="0"/>
      <w:marBottom w:val="0"/>
      <w:divBdr>
        <w:top w:val="none" w:sz="0" w:space="0" w:color="auto"/>
        <w:left w:val="none" w:sz="0" w:space="0" w:color="auto"/>
        <w:bottom w:val="none" w:sz="0" w:space="0" w:color="auto"/>
        <w:right w:val="none" w:sz="0" w:space="0" w:color="auto"/>
      </w:divBdr>
    </w:div>
    <w:div w:id="1407460539">
      <w:bodyDiv w:val="1"/>
      <w:marLeft w:val="0"/>
      <w:marRight w:val="0"/>
      <w:marTop w:val="0"/>
      <w:marBottom w:val="0"/>
      <w:divBdr>
        <w:top w:val="none" w:sz="0" w:space="0" w:color="auto"/>
        <w:left w:val="none" w:sz="0" w:space="0" w:color="auto"/>
        <w:bottom w:val="none" w:sz="0" w:space="0" w:color="auto"/>
        <w:right w:val="none" w:sz="0" w:space="0" w:color="auto"/>
      </w:divBdr>
    </w:div>
    <w:div w:id="1413892602">
      <w:bodyDiv w:val="1"/>
      <w:marLeft w:val="0"/>
      <w:marRight w:val="0"/>
      <w:marTop w:val="0"/>
      <w:marBottom w:val="0"/>
      <w:divBdr>
        <w:top w:val="none" w:sz="0" w:space="0" w:color="auto"/>
        <w:left w:val="none" w:sz="0" w:space="0" w:color="auto"/>
        <w:bottom w:val="none" w:sz="0" w:space="0" w:color="auto"/>
        <w:right w:val="none" w:sz="0" w:space="0" w:color="auto"/>
      </w:divBdr>
    </w:div>
    <w:div w:id="1420983346">
      <w:bodyDiv w:val="1"/>
      <w:marLeft w:val="0"/>
      <w:marRight w:val="0"/>
      <w:marTop w:val="0"/>
      <w:marBottom w:val="0"/>
      <w:divBdr>
        <w:top w:val="none" w:sz="0" w:space="0" w:color="auto"/>
        <w:left w:val="none" w:sz="0" w:space="0" w:color="auto"/>
        <w:bottom w:val="none" w:sz="0" w:space="0" w:color="auto"/>
        <w:right w:val="none" w:sz="0" w:space="0" w:color="auto"/>
      </w:divBdr>
    </w:div>
    <w:div w:id="1422138370">
      <w:bodyDiv w:val="1"/>
      <w:marLeft w:val="0"/>
      <w:marRight w:val="0"/>
      <w:marTop w:val="0"/>
      <w:marBottom w:val="0"/>
      <w:divBdr>
        <w:top w:val="none" w:sz="0" w:space="0" w:color="auto"/>
        <w:left w:val="none" w:sz="0" w:space="0" w:color="auto"/>
        <w:bottom w:val="none" w:sz="0" w:space="0" w:color="auto"/>
        <w:right w:val="none" w:sz="0" w:space="0" w:color="auto"/>
      </w:divBdr>
    </w:div>
    <w:div w:id="1430152184">
      <w:bodyDiv w:val="1"/>
      <w:marLeft w:val="0"/>
      <w:marRight w:val="0"/>
      <w:marTop w:val="0"/>
      <w:marBottom w:val="0"/>
      <w:divBdr>
        <w:top w:val="none" w:sz="0" w:space="0" w:color="auto"/>
        <w:left w:val="none" w:sz="0" w:space="0" w:color="auto"/>
        <w:bottom w:val="none" w:sz="0" w:space="0" w:color="auto"/>
        <w:right w:val="none" w:sz="0" w:space="0" w:color="auto"/>
      </w:divBdr>
      <w:divsChild>
        <w:div w:id="993872795">
          <w:marLeft w:val="0"/>
          <w:marRight w:val="0"/>
          <w:marTop w:val="0"/>
          <w:marBottom w:val="0"/>
          <w:divBdr>
            <w:top w:val="none" w:sz="0" w:space="0" w:color="auto"/>
            <w:left w:val="none" w:sz="0" w:space="0" w:color="auto"/>
            <w:bottom w:val="none" w:sz="0" w:space="0" w:color="auto"/>
            <w:right w:val="none" w:sz="0" w:space="0" w:color="auto"/>
          </w:divBdr>
        </w:div>
        <w:div w:id="434600210">
          <w:marLeft w:val="0"/>
          <w:marRight w:val="0"/>
          <w:marTop w:val="0"/>
          <w:marBottom w:val="0"/>
          <w:divBdr>
            <w:top w:val="none" w:sz="0" w:space="0" w:color="auto"/>
            <w:left w:val="none" w:sz="0" w:space="0" w:color="auto"/>
            <w:bottom w:val="none" w:sz="0" w:space="0" w:color="auto"/>
            <w:right w:val="none" w:sz="0" w:space="0" w:color="auto"/>
          </w:divBdr>
        </w:div>
      </w:divsChild>
    </w:div>
    <w:div w:id="1433816143">
      <w:bodyDiv w:val="1"/>
      <w:marLeft w:val="0"/>
      <w:marRight w:val="0"/>
      <w:marTop w:val="0"/>
      <w:marBottom w:val="0"/>
      <w:divBdr>
        <w:top w:val="none" w:sz="0" w:space="0" w:color="auto"/>
        <w:left w:val="none" w:sz="0" w:space="0" w:color="auto"/>
        <w:bottom w:val="none" w:sz="0" w:space="0" w:color="auto"/>
        <w:right w:val="none" w:sz="0" w:space="0" w:color="auto"/>
      </w:divBdr>
      <w:divsChild>
        <w:div w:id="971251967">
          <w:marLeft w:val="0"/>
          <w:marRight w:val="0"/>
          <w:marTop w:val="0"/>
          <w:marBottom w:val="0"/>
          <w:divBdr>
            <w:top w:val="none" w:sz="0" w:space="0" w:color="auto"/>
            <w:left w:val="none" w:sz="0" w:space="0" w:color="auto"/>
            <w:bottom w:val="none" w:sz="0" w:space="0" w:color="auto"/>
            <w:right w:val="none" w:sz="0" w:space="0" w:color="auto"/>
          </w:divBdr>
          <w:divsChild>
            <w:div w:id="352001408">
              <w:marLeft w:val="0"/>
              <w:marRight w:val="0"/>
              <w:marTop w:val="0"/>
              <w:marBottom w:val="0"/>
              <w:divBdr>
                <w:top w:val="none" w:sz="0" w:space="0" w:color="auto"/>
                <w:left w:val="none" w:sz="0" w:space="0" w:color="auto"/>
                <w:bottom w:val="none" w:sz="0" w:space="0" w:color="auto"/>
                <w:right w:val="none" w:sz="0" w:space="0" w:color="auto"/>
              </w:divBdr>
            </w:div>
            <w:div w:id="399981840">
              <w:marLeft w:val="0"/>
              <w:marRight w:val="0"/>
              <w:marTop w:val="0"/>
              <w:marBottom w:val="0"/>
              <w:divBdr>
                <w:top w:val="none" w:sz="0" w:space="0" w:color="auto"/>
                <w:left w:val="none" w:sz="0" w:space="0" w:color="auto"/>
                <w:bottom w:val="none" w:sz="0" w:space="0" w:color="auto"/>
                <w:right w:val="none" w:sz="0" w:space="0" w:color="auto"/>
              </w:divBdr>
            </w:div>
            <w:div w:id="439253518">
              <w:marLeft w:val="0"/>
              <w:marRight w:val="0"/>
              <w:marTop w:val="0"/>
              <w:marBottom w:val="0"/>
              <w:divBdr>
                <w:top w:val="none" w:sz="0" w:space="0" w:color="auto"/>
                <w:left w:val="none" w:sz="0" w:space="0" w:color="auto"/>
                <w:bottom w:val="none" w:sz="0" w:space="0" w:color="auto"/>
                <w:right w:val="none" w:sz="0" w:space="0" w:color="auto"/>
              </w:divBdr>
            </w:div>
            <w:div w:id="470098510">
              <w:marLeft w:val="0"/>
              <w:marRight w:val="0"/>
              <w:marTop w:val="0"/>
              <w:marBottom w:val="0"/>
              <w:divBdr>
                <w:top w:val="none" w:sz="0" w:space="0" w:color="auto"/>
                <w:left w:val="none" w:sz="0" w:space="0" w:color="auto"/>
                <w:bottom w:val="none" w:sz="0" w:space="0" w:color="auto"/>
                <w:right w:val="none" w:sz="0" w:space="0" w:color="auto"/>
              </w:divBdr>
            </w:div>
            <w:div w:id="532615086">
              <w:marLeft w:val="0"/>
              <w:marRight w:val="0"/>
              <w:marTop w:val="0"/>
              <w:marBottom w:val="0"/>
              <w:divBdr>
                <w:top w:val="none" w:sz="0" w:space="0" w:color="auto"/>
                <w:left w:val="none" w:sz="0" w:space="0" w:color="auto"/>
                <w:bottom w:val="none" w:sz="0" w:space="0" w:color="auto"/>
                <w:right w:val="none" w:sz="0" w:space="0" w:color="auto"/>
              </w:divBdr>
            </w:div>
            <w:div w:id="1233660520">
              <w:marLeft w:val="0"/>
              <w:marRight w:val="0"/>
              <w:marTop w:val="0"/>
              <w:marBottom w:val="0"/>
              <w:divBdr>
                <w:top w:val="none" w:sz="0" w:space="0" w:color="auto"/>
                <w:left w:val="none" w:sz="0" w:space="0" w:color="auto"/>
                <w:bottom w:val="none" w:sz="0" w:space="0" w:color="auto"/>
                <w:right w:val="none" w:sz="0" w:space="0" w:color="auto"/>
              </w:divBdr>
            </w:div>
            <w:div w:id="1421289404">
              <w:marLeft w:val="0"/>
              <w:marRight w:val="0"/>
              <w:marTop w:val="0"/>
              <w:marBottom w:val="0"/>
              <w:divBdr>
                <w:top w:val="none" w:sz="0" w:space="0" w:color="auto"/>
                <w:left w:val="none" w:sz="0" w:space="0" w:color="auto"/>
                <w:bottom w:val="none" w:sz="0" w:space="0" w:color="auto"/>
                <w:right w:val="none" w:sz="0" w:space="0" w:color="auto"/>
              </w:divBdr>
            </w:div>
            <w:div w:id="1762025142">
              <w:marLeft w:val="0"/>
              <w:marRight w:val="0"/>
              <w:marTop w:val="0"/>
              <w:marBottom w:val="0"/>
              <w:divBdr>
                <w:top w:val="none" w:sz="0" w:space="0" w:color="auto"/>
                <w:left w:val="none" w:sz="0" w:space="0" w:color="auto"/>
                <w:bottom w:val="none" w:sz="0" w:space="0" w:color="auto"/>
                <w:right w:val="none" w:sz="0" w:space="0" w:color="auto"/>
              </w:divBdr>
            </w:div>
            <w:div w:id="1825898926">
              <w:marLeft w:val="0"/>
              <w:marRight w:val="0"/>
              <w:marTop w:val="0"/>
              <w:marBottom w:val="0"/>
              <w:divBdr>
                <w:top w:val="none" w:sz="0" w:space="0" w:color="auto"/>
                <w:left w:val="none" w:sz="0" w:space="0" w:color="auto"/>
                <w:bottom w:val="none" w:sz="0" w:space="0" w:color="auto"/>
                <w:right w:val="none" w:sz="0" w:space="0" w:color="auto"/>
              </w:divBdr>
            </w:div>
            <w:div w:id="1915965996">
              <w:marLeft w:val="0"/>
              <w:marRight w:val="0"/>
              <w:marTop w:val="0"/>
              <w:marBottom w:val="0"/>
              <w:divBdr>
                <w:top w:val="none" w:sz="0" w:space="0" w:color="auto"/>
                <w:left w:val="none" w:sz="0" w:space="0" w:color="auto"/>
                <w:bottom w:val="none" w:sz="0" w:space="0" w:color="auto"/>
                <w:right w:val="none" w:sz="0" w:space="0" w:color="auto"/>
              </w:divBdr>
            </w:div>
            <w:div w:id="1947691415">
              <w:marLeft w:val="0"/>
              <w:marRight w:val="0"/>
              <w:marTop w:val="0"/>
              <w:marBottom w:val="0"/>
              <w:divBdr>
                <w:top w:val="none" w:sz="0" w:space="0" w:color="auto"/>
                <w:left w:val="none" w:sz="0" w:space="0" w:color="auto"/>
                <w:bottom w:val="none" w:sz="0" w:space="0" w:color="auto"/>
                <w:right w:val="none" w:sz="0" w:space="0" w:color="auto"/>
              </w:divBdr>
            </w:div>
            <w:div w:id="20693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44254">
      <w:bodyDiv w:val="1"/>
      <w:marLeft w:val="0"/>
      <w:marRight w:val="0"/>
      <w:marTop w:val="0"/>
      <w:marBottom w:val="0"/>
      <w:divBdr>
        <w:top w:val="none" w:sz="0" w:space="0" w:color="auto"/>
        <w:left w:val="none" w:sz="0" w:space="0" w:color="auto"/>
        <w:bottom w:val="none" w:sz="0" w:space="0" w:color="auto"/>
        <w:right w:val="none" w:sz="0" w:space="0" w:color="auto"/>
      </w:divBdr>
    </w:div>
    <w:div w:id="1453742689">
      <w:bodyDiv w:val="1"/>
      <w:marLeft w:val="0"/>
      <w:marRight w:val="0"/>
      <w:marTop w:val="0"/>
      <w:marBottom w:val="0"/>
      <w:divBdr>
        <w:top w:val="none" w:sz="0" w:space="0" w:color="auto"/>
        <w:left w:val="none" w:sz="0" w:space="0" w:color="auto"/>
        <w:bottom w:val="none" w:sz="0" w:space="0" w:color="auto"/>
        <w:right w:val="none" w:sz="0" w:space="0" w:color="auto"/>
      </w:divBdr>
    </w:div>
    <w:div w:id="1455909057">
      <w:bodyDiv w:val="1"/>
      <w:marLeft w:val="0"/>
      <w:marRight w:val="0"/>
      <w:marTop w:val="0"/>
      <w:marBottom w:val="0"/>
      <w:divBdr>
        <w:top w:val="none" w:sz="0" w:space="0" w:color="auto"/>
        <w:left w:val="none" w:sz="0" w:space="0" w:color="auto"/>
        <w:bottom w:val="none" w:sz="0" w:space="0" w:color="auto"/>
        <w:right w:val="none" w:sz="0" w:space="0" w:color="auto"/>
      </w:divBdr>
    </w:div>
    <w:div w:id="1462459889">
      <w:bodyDiv w:val="1"/>
      <w:marLeft w:val="0"/>
      <w:marRight w:val="0"/>
      <w:marTop w:val="0"/>
      <w:marBottom w:val="0"/>
      <w:divBdr>
        <w:top w:val="none" w:sz="0" w:space="0" w:color="auto"/>
        <w:left w:val="none" w:sz="0" w:space="0" w:color="auto"/>
        <w:bottom w:val="none" w:sz="0" w:space="0" w:color="auto"/>
        <w:right w:val="none" w:sz="0" w:space="0" w:color="auto"/>
      </w:divBdr>
    </w:div>
    <w:div w:id="1469283333">
      <w:bodyDiv w:val="1"/>
      <w:marLeft w:val="0"/>
      <w:marRight w:val="0"/>
      <w:marTop w:val="0"/>
      <w:marBottom w:val="0"/>
      <w:divBdr>
        <w:top w:val="none" w:sz="0" w:space="0" w:color="auto"/>
        <w:left w:val="none" w:sz="0" w:space="0" w:color="auto"/>
        <w:bottom w:val="none" w:sz="0" w:space="0" w:color="auto"/>
        <w:right w:val="none" w:sz="0" w:space="0" w:color="auto"/>
      </w:divBdr>
    </w:div>
    <w:div w:id="1479149848">
      <w:bodyDiv w:val="1"/>
      <w:marLeft w:val="0"/>
      <w:marRight w:val="0"/>
      <w:marTop w:val="0"/>
      <w:marBottom w:val="0"/>
      <w:divBdr>
        <w:top w:val="none" w:sz="0" w:space="0" w:color="auto"/>
        <w:left w:val="none" w:sz="0" w:space="0" w:color="auto"/>
        <w:bottom w:val="none" w:sz="0" w:space="0" w:color="auto"/>
        <w:right w:val="none" w:sz="0" w:space="0" w:color="auto"/>
      </w:divBdr>
    </w:div>
    <w:div w:id="1479570967">
      <w:bodyDiv w:val="1"/>
      <w:marLeft w:val="0"/>
      <w:marRight w:val="0"/>
      <w:marTop w:val="0"/>
      <w:marBottom w:val="0"/>
      <w:divBdr>
        <w:top w:val="none" w:sz="0" w:space="0" w:color="auto"/>
        <w:left w:val="none" w:sz="0" w:space="0" w:color="auto"/>
        <w:bottom w:val="none" w:sz="0" w:space="0" w:color="auto"/>
        <w:right w:val="none" w:sz="0" w:space="0" w:color="auto"/>
      </w:divBdr>
    </w:div>
    <w:div w:id="1480733023">
      <w:bodyDiv w:val="1"/>
      <w:marLeft w:val="0"/>
      <w:marRight w:val="0"/>
      <w:marTop w:val="0"/>
      <w:marBottom w:val="0"/>
      <w:divBdr>
        <w:top w:val="none" w:sz="0" w:space="0" w:color="auto"/>
        <w:left w:val="none" w:sz="0" w:space="0" w:color="auto"/>
        <w:bottom w:val="none" w:sz="0" w:space="0" w:color="auto"/>
        <w:right w:val="none" w:sz="0" w:space="0" w:color="auto"/>
      </w:divBdr>
      <w:divsChild>
        <w:div w:id="908812474">
          <w:marLeft w:val="0"/>
          <w:marRight w:val="0"/>
          <w:marTop w:val="0"/>
          <w:marBottom w:val="0"/>
          <w:divBdr>
            <w:top w:val="none" w:sz="0" w:space="0" w:color="auto"/>
            <w:left w:val="none" w:sz="0" w:space="0" w:color="auto"/>
            <w:bottom w:val="none" w:sz="0" w:space="0" w:color="auto"/>
            <w:right w:val="none" w:sz="0" w:space="0" w:color="auto"/>
          </w:divBdr>
          <w:divsChild>
            <w:div w:id="82845864">
              <w:marLeft w:val="0"/>
              <w:marRight w:val="0"/>
              <w:marTop w:val="0"/>
              <w:marBottom w:val="0"/>
              <w:divBdr>
                <w:top w:val="none" w:sz="0" w:space="0" w:color="auto"/>
                <w:left w:val="none" w:sz="0" w:space="0" w:color="auto"/>
                <w:bottom w:val="none" w:sz="0" w:space="0" w:color="auto"/>
                <w:right w:val="none" w:sz="0" w:space="0" w:color="auto"/>
              </w:divBdr>
            </w:div>
            <w:div w:id="116684171">
              <w:marLeft w:val="0"/>
              <w:marRight w:val="0"/>
              <w:marTop w:val="0"/>
              <w:marBottom w:val="0"/>
              <w:divBdr>
                <w:top w:val="none" w:sz="0" w:space="0" w:color="auto"/>
                <w:left w:val="none" w:sz="0" w:space="0" w:color="auto"/>
                <w:bottom w:val="none" w:sz="0" w:space="0" w:color="auto"/>
                <w:right w:val="none" w:sz="0" w:space="0" w:color="auto"/>
              </w:divBdr>
            </w:div>
            <w:div w:id="180290133">
              <w:marLeft w:val="0"/>
              <w:marRight w:val="0"/>
              <w:marTop w:val="0"/>
              <w:marBottom w:val="0"/>
              <w:divBdr>
                <w:top w:val="none" w:sz="0" w:space="0" w:color="auto"/>
                <w:left w:val="none" w:sz="0" w:space="0" w:color="auto"/>
                <w:bottom w:val="none" w:sz="0" w:space="0" w:color="auto"/>
                <w:right w:val="none" w:sz="0" w:space="0" w:color="auto"/>
              </w:divBdr>
            </w:div>
            <w:div w:id="224217748">
              <w:marLeft w:val="0"/>
              <w:marRight w:val="0"/>
              <w:marTop w:val="0"/>
              <w:marBottom w:val="0"/>
              <w:divBdr>
                <w:top w:val="none" w:sz="0" w:space="0" w:color="auto"/>
                <w:left w:val="none" w:sz="0" w:space="0" w:color="auto"/>
                <w:bottom w:val="none" w:sz="0" w:space="0" w:color="auto"/>
                <w:right w:val="none" w:sz="0" w:space="0" w:color="auto"/>
              </w:divBdr>
            </w:div>
            <w:div w:id="500660835">
              <w:marLeft w:val="0"/>
              <w:marRight w:val="0"/>
              <w:marTop w:val="0"/>
              <w:marBottom w:val="0"/>
              <w:divBdr>
                <w:top w:val="none" w:sz="0" w:space="0" w:color="auto"/>
                <w:left w:val="none" w:sz="0" w:space="0" w:color="auto"/>
                <w:bottom w:val="none" w:sz="0" w:space="0" w:color="auto"/>
                <w:right w:val="none" w:sz="0" w:space="0" w:color="auto"/>
              </w:divBdr>
            </w:div>
            <w:div w:id="690448085">
              <w:marLeft w:val="0"/>
              <w:marRight w:val="0"/>
              <w:marTop w:val="0"/>
              <w:marBottom w:val="0"/>
              <w:divBdr>
                <w:top w:val="none" w:sz="0" w:space="0" w:color="auto"/>
                <w:left w:val="none" w:sz="0" w:space="0" w:color="auto"/>
                <w:bottom w:val="none" w:sz="0" w:space="0" w:color="auto"/>
                <w:right w:val="none" w:sz="0" w:space="0" w:color="auto"/>
              </w:divBdr>
            </w:div>
            <w:div w:id="761100454">
              <w:marLeft w:val="0"/>
              <w:marRight w:val="0"/>
              <w:marTop w:val="0"/>
              <w:marBottom w:val="0"/>
              <w:divBdr>
                <w:top w:val="none" w:sz="0" w:space="0" w:color="auto"/>
                <w:left w:val="none" w:sz="0" w:space="0" w:color="auto"/>
                <w:bottom w:val="none" w:sz="0" w:space="0" w:color="auto"/>
                <w:right w:val="none" w:sz="0" w:space="0" w:color="auto"/>
              </w:divBdr>
            </w:div>
            <w:div w:id="1147017615">
              <w:marLeft w:val="0"/>
              <w:marRight w:val="0"/>
              <w:marTop w:val="0"/>
              <w:marBottom w:val="0"/>
              <w:divBdr>
                <w:top w:val="none" w:sz="0" w:space="0" w:color="auto"/>
                <w:left w:val="none" w:sz="0" w:space="0" w:color="auto"/>
                <w:bottom w:val="none" w:sz="0" w:space="0" w:color="auto"/>
                <w:right w:val="none" w:sz="0" w:space="0" w:color="auto"/>
              </w:divBdr>
            </w:div>
            <w:div w:id="1160544008">
              <w:marLeft w:val="0"/>
              <w:marRight w:val="0"/>
              <w:marTop w:val="0"/>
              <w:marBottom w:val="0"/>
              <w:divBdr>
                <w:top w:val="none" w:sz="0" w:space="0" w:color="auto"/>
                <w:left w:val="none" w:sz="0" w:space="0" w:color="auto"/>
                <w:bottom w:val="none" w:sz="0" w:space="0" w:color="auto"/>
                <w:right w:val="none" w:sz="0" w:space="0" w:color="auto"/>
              </w:divBdr>
            </w:div>
            <w:div w:id="1412847389">
              <w:marLeft w:val="0"/>
              <w:marRight w:val="0"/>
              <w:marTop w:val="0"/>
              <w:marBottom w:val="0"/>
              <w:divBdr>
                <w:top w:val="none" w:sz="0" w:space="0" w:color="auto"/>
                <w:left w:val="none" w:sz="0" w:space="0" w:color="auto"/>
                <w:bottom w:val="none" w:sz="0" w:space="0" w:color="auto"/>
                <w:right w:val="none" w:sz="0" w:space="0" w:color="auto"/>
              </w:divBdr>
            </w:div>
            <w:div w:id="1662198240">
              <w:marLeft w:val="0"/>
              <w:marRight w:val="0"/>
              <w:marTop w:val="0"/>
              <w:marBottom w:val="0"/>
              <w:divBdr>
                <w:top w:val="none" w:sz="0" w:space="0" w:color="auto"/>
                <w:left w:val="none" w:sz="0" w:space="0" w:color="auto"/>
                <w:bottom w:val="none" w:sz="0" w:space="0" w:color="auto"/>
                <w:right w:val="none" w:sz="0" w:space="0" w:color="auto"/>
              </w:divBdr>
            </w:div>
            <w:div w:id="21104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68569">
      <w:bodyDiv w:val="1"/>
      <w:marLeft w:val="0"/>
      <w:marRight w:val="0"/>
      <w:marTop w:val="0"/>
      <w:marBottom w:val="0"/>
      <w:divBdr>
        <w:top w:val="none" w:sz="0" w:space="0" w:color="auto"/>
        <w:left w:val="none" w:sz="0" w:space="0" w:color="auto"/>
        <w:bottom w:val="none" w:sz="0" w:space="0" w:color="auto"/>
        <w:right w:val="none" w:sz="0" w:space="0" w:color="auto"/>
      </w:divBdr>
      <w:divsChild>
        <w:div w:id="580453782">
          <w:marLeft w:val="0"/>
          <w:marRight w:val="0"/>
          <w:marTop w:val="0"/>
          <w:marBottom w:val="0"/>
          <w:divBdr>
            <w:top w:val="none" w:sz="0" w:space="0" w:color="auto"/>
            <w:left w:val="none" w:sz="0" w:space="0" w:color="auto"/>
            <w:bottom w:val="none" w:sz="0" w:space="0" w:color="auto"/>
            <w:right w:val="none" w:sz="0" w:space="0" w:color="auto"/>
          </w:divBdr>
        </w:div>
        <w:div w:id="722287156">
          <w:marLeft w:val="0"/>
          <w:marRight w:val="0"/>
          <w:marTop w:val="0"/>
          <w:marBottom w:val="0"/>
          <w:divBdr>
            <w:top w:val="none" w:sz="0" w:space="0" w:color="auto"/>
            <w:left w:val="none" w:sz="0" w:space="0" w:color="auto"/>
            <w:bottom w:val="none" w:sz="0" w:space="0" w:color="auto"/>
            <w:right w:val="none" w:sz="0" w:space="0" w:color="auto"/>
          </w:divBdr>
        </w:div>
        <w:div w:id="1051072478">
          <w:marLeft w:val="0"/>
          <w:marRight w:val="0"/>
          <w:marTop w:val="0"/>
          <w:marBottom w:val="0"/>
          <w:divBdr>
            <w:top w:val="none" w:sz="0" w:space="0" w:color="auto"/>
            <w:left w:val="none" w:sz="0" w:space="0" w:color="auto"/>
            <w:bottom w:val="none" w:sz="0" w:space="0" w:color="auto"/>
            <w:right w:val="none" w:sz="0" w:space="0" w:color="auto"/>
          </w:divBdr>
        </w:div>
        <w:div w:id="1515337406">
          <w:marLeft w:val="0"/>
          <w:marRight w:val="0"/>
          <w:marTop w:val="0"/>
          <w:marBottom w:val="0"/>
          <w:divBdr>
            <w:top w:val="none" w:sz="0" w:space="0" w:color="auto"/>
            <w:left w:val="none" w:sz="0" w:space="0" w:color="auto"/>
            <w:bottom w:val="none" w:sz="0" w:space="0" w:color="auto"/>
            <w:right w:val="none" w:sz="0" w:space="0" w:color="auto"/>
          </w:divBdr>
        </w:div>
        <w:div w:id="2075396679">
          <w:marLeft w:val="0"/>
          <w:marRight w:val="0"/>
          <w:marTop w:val="0"/>
          <w:marBottom w:val="0"/>
          <w:divBdr>
            <w:top w:val="none" w:sz="0" w:space="0" w:color="auto"/>
            <w:left w:val="none" w:sz="0" w:space="0" w:color="auto"/>
            <w:bottom w:val="none" w:sz="0" w:space="0" w:color="auto"/>
            <w:right w:val="none" w:sz="0" w:space="0" w:color="auto"/>
          </w:divBdr>
        </w:div>
      </w:divsChild>
    </w:div>
    <w:div w:id="1512985710">
      <w:bodyDiv w:val="1"/>
      <w:marLeft w:val="0"/>
      <w:marRight w:val="0"/>
      <w:marTop w:val="0"/>
      <w:marBottom w:val="0"/>
      <w:divBdr>
        <w:top w:val="none" w:sz="0" w:space="0" w:color="auto"/>
        <w:left w:val="none" w:sz="0" w:space="0" w:color="auto"/>
        <w:bottom w:val="none" w:sz="0" w:space="0" w:color="auto"/>
        <w:right w:val="none" w:sz="0" w:space="0" w:color="auto"/>
      </w:divBdr>
      <w:divsChild>
        <w:div w:id="307247708">
          <w:marLeft w:val="0"/>
          <w:marRight w:val="0"/>
          <w:marTop w:val="0"/>
          <w:marBottom w:val="0"/>
          <w:divBdr>
            <w:top w:val="none" w:sz="0" w:space="0" w:color="auto"/>
            <w:left w:val="none" w:sz="0" w:space="0" w:color="auto"/>
            <w:bottom w:val="none" w:sz="0" w:space="0" w:color="auto"/>
            <w:right w:val="none" w:sz="0" w:space="0" w:color="auto"/>
          </w:divBdr>
        </w:div>
        <w:div w:id="1010793811">
          <w:marLeft w:val="0"/>
          <w:marRight w:val="0"/>
          <w:marTop w:val="0"/>
          <w:marBottom w:val="0"/>
          <w:divBdr>
            <w:top w:val="none" w:sz="0" w:space="0" w:color="auto"/>
            <w:left w:val="none" w:sz="0" w:space="0" w:color="auto"/>
            <w:bottom w:val="none" w:sz="0" w:space="0" w:color="auto"/>
            <w:right w:val="none" w:sz="0" w:space="0" w:color="auto"/>
          </w:divBdr>
        </w:div>
        <w:div w:id="1037047798">
          <w:marLeft w:val="0"/>
          <w:marRight w:val="0"/>
          <w:marTop w:val="0"/>
          <w:marBottom w:val="0"/>
          <w:divBdr>
            <w:top w:val="none" w:sz="0" w:space="0" w:color="auto"/>
            <w:left w:val="none" w:sz="0" w:space="0" w:color="auto"/>
            <w:bottom w:val="none" w:sz="0" w:space="0" w:color="auto"/>
            <w:right w:val="none" w:sz="0" w:space="0" w:color="auto"/>
          </w:divBdr>
        </w:div>
        <w:div w:id="1698239875">
          <w:marLeft w:val="0"/>
          <w:marRight w:val="0"/>
          <w:marTop w:val="0"/>
          <w:marBottom w:val="0"/>
          <w:divBdr>
            <w:top w:val="none" w:sz="0" w:space="0" w:color="auto"/>
            <w:left w:val="none" w:sz="0" w:space="0" w:color="auto"/>
            <w:bottom w:val="none" w:sz="0" w:space="0" w:color="auto"/>
            <w:right w:val="none" w:sz="0" w:space="0" w:color="auto"/>
          </w:divBdr>
        </w:div>
      </w:divsChild>
    </w:div>
    <w:div w:id="1516649647">
      <w:bodyDiv w:val="1"/>
      <w:marLeft w:val="0"/>
      <w:marRight w:val="0"/>
      <w:marTop w:val="0"/>
      <w:marBottom w:val="0"/>
      <w:divBdr>
        <w:top w:val="none" w:sz="0" w:space="0" w:color="auto"/>
        <w:left w:val="none" w:sz="0" w:space="0" w:color="auto"/>
        <w:bottom w:val="none" w:sz="0" w:space="0" w:color="auto"/>
        <w:right w:val="none" w:sz="0" w:space="0" w:color="auto"/>
      </w:divBdr>
    </w:div>
    <w:div w:id="1527672797">
      <w:bodyDiv w:val="1"/>
      <w:marLeft w:val="0"/>
      <w:marRight w:val="0"/>
      <w:marTop w:val="0"/>
      <w:marBottom w:val="0"/>
      <w:divBdr>
        <w:top w:val="none" w:sz="0" w:space="0" w:color="auto"/>
        <w:left w:val="none" w:sz="0" w:space="0" w:color="auto"/>
        <w:bottom w:val="none" w:sz="0" w:space="0" w:color="auto"/>
        <w:right w:val="none" w:sz="0" w:space="0" w:color="auto"/>
      </w:divBdr>
      <w:divsChild>
        <w:div w:id="68234559">
          <w:marLeft w:val="0"/>
          <w:marRight w:val="0"/>
          <w:marTop w:val="0"/>
          <w:marBottom w:val="0"/>
          <w:divBdr>
            <w:top w:val="none" w:sz="0" w:space="0" w:color="auto"/>
            <w:left w:val="none" w:sz="0" w:space="0" w:color="auto"/>
            <w:bottom w:val="none" w:sz="0" w:space="0" w:color="auto"/>
            <w:right w:val="none" w:sz="0" w:space="0" w:color="auto"/>
          </w:divBdr>
          <w:divsChild>
            <w:div w:id="1235973113">
              <w:marLeft w:val="0"/>
              <w:marRight w:val="0"/>
              <w:marTop w:val="0"/>
              <w:marBottom w:val="0"/>
              <w:divBdr>
                <w:top w:val="none" w:sz="0" w:space="0" w:color="auto"/>
                <w:left w:val="none" w:sz="0" w:space="0" w:color="auto"/>
                <w:bottom w:val="none" w:sz="0" w:space="0" w:color="auto"/>
                <w:right w:val="none" w:sz="0" w:space="0" w:color="auto"/>
              </w:divBdr>
              <w:divsChild>
                <w:div w:id="28117672">
                  <w:marLeft w:val="0"/>
                  <w:marRight w:val="0"/>
                  <w:marTop w:val="0"/>
                  <w:marBottom w:val="0"/>
                  <w:divBdr>
                    <w:top w:val="none" w:sz="0" w:space="0" w:color="auto"/>
                    <w:left w:val="none" w:sz="0" w:space="0" w:color="auto"/>
                    <w:bottom w:val="none" w:sz="0" w:space="0" w:color="auto"/>
                    <w:right w:val="none" w:sz="0" w:space="0" w:color="auto"/>
                  </w:divBdr>
                  <w:divsChild>
                    <w:div w:id="640232271">
                      <w:marLeft w:val="0"/>
                      <w:marRight w:val="0"/>
                      <w:marTop w:val="0"/>
                      <w:marBottom w:val="0"/>
                      <w:divBdr>
                        <w:top w:val="none" w:sz="0" w:space="0" w:color="auto"/>
                        <w:left w:val="none" w:sz="0" w:space="0" w:color="auto"/>
                        <w:bottom w:val="none" w:sz="0" w:space="0" w:color="auto"/>
                        <w:right w:val="none" w:sz="0" w:space="0" w:color="auto"/>
                      </w:divBdr>
                      <w:divsChild>
                        <w:div w:id="6427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7302">
                  <w:marLeft w:val="0"/>
                  <w:marRight w:val="0"/>
                  <w:marTop w:val="0"/>
                  <w:marBottom w:val="0"/>
                  <w:divBdr>
                    <w:top w:val="none" w:sz="0" w:space="0" w:color="auto"/>
                    <w:left w:val="none" w:sz="0" w:space="0" w:color="auto"/>
                    <w:bottom w:val="none" w:sz="0" w:space="0" w:color="auto"/>
                    <w:right w:val="none" w:sz="0" w:space="0" w:color="auto"/>
                  </w:divBdr>
                  <w:divsChild>
                    <w:div w:id="1060520785">
                      <w:marLeft w:val="0"/>
                      <w:marRight w:val="0"/>
                      <w:marTop w:val="0"/>
                      <w:marBottom w:val="0"/>
                      <w:divBdr>
                        <w:top w:val="none" w:sz="0" w:space="0" w:color="auto"/>
                        <w:left w:val="none" w:sz="0" w:space="0" w:color="auto"/>
                        <w:bottom w:val="none" w:sz="0" w:space="0" w:color="auto"/>
                        <w:right w:val="none" w:sz="0" w:space="0" w:color="auto"/>
                      </w:divBdr>
                      <w:divsChild>
                        <w:div w:id="7089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3060">
                  <w:marLeft w:val="0"/>
                  <w:marRight w:val="0"/>
                  <w:marTop w:val="0"/>
                  <w:marBottom w:val="0"/>
                  <w:divBdr>
                    <w:top w:val="none" w:sz="0" w:space="0" w:color="auto"/>
                    <w:left w:val="none" w:sz="0" w:space="0" w:color="auto"/>
                    <w:bottom w:val="none" w:sz="0" w:space="0" w:color="auto"/>
                    <w:right w:val="none" w:sz="0" w:space="0" w:color="auto"/>
                  </w:divBdr>
                  <w:divsChild>
                    <w:div w:id="533924819">
                      <w:marLeft w:val="0"/>
                      <w:marRight w:val="0"/>
                      <w:marTop w:val="0"/>
                      <w:marBottom w:val="0"/>
                      <w:divBdr>
                        <w:top w:val="none" w:sz="0" w:space="0" w:color="auto"/>
                        <w:left w:val="none" w:sz="0" w:space="0" w:color="auto"/>
                        <w:bottom w:val="none" w:sz="0" w:space="0" w:color="auto"/>
                        <w:right w:val="none" w:sz="0" w:space="0" w:color="auto"/>
                      </w:divBdr>
                      <w:divsChild>
                        <w:div w:id="25640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393">
                  <w:marLeft w:val="0"/>
                  <w:marRight w:val="0"/>
                  <w:marTop w:val="0"/>
                  <w:marBottom w:val="0"/>
                  <w:divBdr>
                    <w:top w:val="none" w:sz="0" w:space="0" w:color="auto"/>
                    <w:left w:val="none" w:sz="0" w:space="0" w:color="auto"/>
                    <w:bottom w:val="none" w:sz="0" w:space="0" w:color="auto"/>
                    <w:right w:val="none" w:sz="0" w:space="0" w:color="auto"/>
                  </w:divBdr>
                  <w:divsChild>
                    <w:div w:id="1422950241">
                      <w:marLeft w:val="0"/>
                      <w:marRight w:val="0"/>
                      <w:marTop w:val="0"/>
                      <w:marBottom w:val="0"/>
                      <w:divBdr>
                        <w:top w:val="none" w:sz="0" w:space="0" w:color="auto"/>
                        <w:left w:val="none" w:sz="0" w:space="0" w:color="auto"/>
                        <w:bottom w:val="none" w:sz="0" w:space="0" w:color="auto"/>
                        <w:right w:val="none" w:sz="0" w:space="0" w:color="auto"/>
                      </w:divBdr>
                      <w:divsChild>
                        <w:div w:id="18084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2610">
                  <w:marLeft w:val="0"/>
                  <w:marRight w:val="0"/>
                  <w:marTop w:val="0"/>
                  <w:marBottom w:val="0"/>
                  <w:divBdr>
                    <w:top w:val="none" w:sz="0" w:space="0" w:color="auto"/>
                    <w:left w:val="none" w:sz="0" w:space="0" w:color="auto"/>
                    <w:bottom w:val="none" w:sz="0" w:space="0" w:color="auto"/>
                    <w:right w:val="none" w:sz="0" w:space="0" w:color="auto"/>
                  </w:divBdr>
                  <w:divsChild>
                    <w:div w:id="104084686">
                      <w:marLeft w:val="0"/>
                      <w:marRight w:val="0"/>
                      <w:marTop w:val="0"/>
                      <w:marBottom w:val="0"/>
                      <w:divBdr>
                        <w:top w:val="none" w:sz="0" w:space="0" w:color="auto"/>
                        <w:left w:val="none" w:sz="0" w:space="0" w:color="auto"/>
                        <w:bottom w:val="none" w:sz="0" w:space="0" w:color="auto"/>
                        <w:right w:val="none" w:sz="0" w:space="0" w:color="auto"/>
                      </w:divBdr>
                      <w:divsChild>
                        <w:div w:id="79850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033">
                  <w:marLeft w:val="0"/>
                  <w:marRight w:val="0"/>
                  <w:marTop w:val="0"/>
                  <w:marBottom w:val="0"/>
                  <w:divBdr>
                    <w:top w:val="none" w:sz="0" w:space="0" w:color="auto"/>
                    <w:left w:val="none" w:sz="0" w:space="0" w:color="auto"/>
                    <w:bottom w:val="none" w:sz="0" w:space="0" w:color="auto"/>
                    <w:right w:val="none" w:sz="0" w:space="0" w:color="auto"/>
                  </w:divBdr>
                  <w:divsChild>
                    <w:div w:id="1294484978">
                      <w:marLeft w:val="0"/>
                      <w:marRight w:val="0"/>
                      <w:marTop w:val="0"/>
                      <w:marBottom w:val="0"/>
                      <w:divBdr>
                        <w:top w:val="none" w:sz="0" w:space="0" w:color="auto"/>
                        <w:left w:val="none" w:sz="0" w:space="0" w:color="auto"/>
                        <w:bottom w:val="none" w:sz="0" w:space="0" w:color="auto"/>
                        <w:right w:val="none" w:sz="0" w:space="0" w:color="auto"/>
                      </w:divBdr>
                      <w:divsChild>
                        <w:div w:id="6571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720469">
              <w:marLeft w:val="0"/>
              <w:marRight w:val="0"/>
              <w:marTop w:val="0"/>
              <w:marBottom w:val="0"/>
              <w:divBdr>
                <w:top w:val="none" w:sz="0" w:space="0" w:color="auto"/>
                <w:left w:val="none" w:sz="0" w:space="0" w:color="auto"/>
                <w:bottom w:val="none" w:sz="0" w:space="0" w:color="auto"/>
                <w:right w:val="none" w:sz="0" w:space="0" w:color="auto"/>
              </w:divBdr>
              <w:divsChild>
                <w:div w:id="137846232">
                  <w:marLeft w:val="0"/>
                  <w:marRight w:val="0"/>
                  <w:marTop w:val="0"/>
                  <w:marBottom w:val="0"/>
                  <w:divBdr>
                    <w:top w:val="none" w:sz="0" w:space="0" w:color="auto"/>
                    <w:left w:val="none" w:sz="0" w:space="0" w:color="auto"/>
                    <w:bottom w:val="none" w:sz="0" w:space="0" w:color="auto"/>
                    <w:right w:val="none" w:sz="0" w:space="0" w:color="auto"/>
                  </w:divBdr>
                  <w:divsChild>
                    <w:div w:id="88356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30485">
              <w:marLeft w:val="0"/>
              <w:marRight w:val="0"/>
              <w:marTop w:val="0"/>
              <w:marBottom w:val="0"/>
              <w:divBdr>
                <w:top w:val="none" w:sz="0" w:space="0" w:color="auto"/>
                <w:left w:val="none" w:sz="0" w:space="0" w:color="auto"/>
                <w:bottom w:val="none" w:sz="0" w:space="0" w:color="auto"/>
                <w:right w:val="none" w:sz="0" w:space="0" w:color="auto"/>
              </w:divBdr>
              <w:divsChild>
                <w:div w:id="377705060">
                  <w:marLeft w:val="0"/>
                  <w:marRight w:val="0"/>
                  <w:marTop w:val="0"/>
                  <w:marBottom w:val="0"/>
                  <w:divBdr>
                    <w:top w:val="none" w:sz="0" w:space="0" w:color="auto"/>
                    <w:left w:val="none" w:sz="0" w:space="0" w:color="auto"/>
                    <w:bottom w:val="none" w:sz="0" w:space="0" w:color="auto"/>
                    <w:right w:val="none" w:sz="0" w:space="0" w:color="auto"/>
                  </w:divBdr>
                  <w:divsChild>
                    <w:div w:id="8608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6754">
              <w:marLeft w:val="0"/>
              <w:marRight w:val="0"/>
              <w:marTop w:val="0"/>
              <w:marBottom w:val="0"/>
              <w:divBdr>
                <w:top w:val="none" w:sz="0" w:space="0" w:color="auto"/>
                <w:left w:val="none" w:sz="0" w:space="0" w:color="auto"/>
                <w:bottom w:val="none" w:sz="0" w:space="0" w:color="auto"/>
                <w:right w:val="none" w:sz="0" w:space="0" w:color="auto"/>
              </w:divBdr>
              <w:divsChild>
                <w:div w:id="2117672731">
                  <w:marLeft w:val="0"/>
                  <w:marRight w:val="0"/>
                  <w:marTop w:val="0"/>
                  <w:marBottom w:val="0"/>
                  <w:divBdr>
                    <w:top w:val="none" w:sz="0" w:space="0" w:color="auto"/>
                    <w:left w:val="none" w:sz="0" w:space="0" w:color="auto"/>
                    <w:bottom w:val="none" w:sz="0" w:space="0" w:color="auto"/>
                    <w:right w:val="none" w:sz="0" w:space="0" w:color="auto"/>
                  </w:divBdr>
                  <w:divsChild>
                    <w:div w:id="10726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069620">
      <w:bodyDiv w:val="1"/>
      <w:marLeft w:val="0"/>
      <w:marRight w:val="0"/>
      <w:marTop w:val="0"/>
      <w:marBottom w:val="0"/>
      <w:divBdr>
        <w:top w:val="none" w:sz="0" w:space="0" w:color="auto"/>
        <w:left w:val="none" w:sz="0" w:space="0" w:color="auto"/>
        <w:bottom w:val="none" w:sz="0" w:space="0" w:color="auto"/>
        <w:right w:val="none" w:sz="0" w:space="0" w:color="auto"/>
      </w:divBdr>
      <w:divsChild>
        <w:div w:id="818613998">
          <w:marLeft w:val="0"/>
          <w:marRight w:val="0"/>
          <w:marTop w:val="0"/>
          <w:marBottom w:val="0"/>
          <w:divBdr>
            <w:top w:val="none" w:sz="0" w:space="0" w:color="auto"/>
            <w:left w:val="none" w:sz="0" w:space="0" w:color="auto"/>
            <w:bottom w:val="none" w:sz="0" w:space="0" w:color="auto"/>
            <w:right w:val="none" w:sz="0" w:space="0" w:color="auto"/>
          </w:divBdr>
          <w:divsChild>
            <w:div w:id="592058701">
              <w:marLeft w:val="0"/>
              <w:marRight w:val="0"/>
              <w:marTop w:val="0"/>
              <w:marBottom w:val="0"/>
              <w:divBdr>
                <w:top w:val="none" w:sz="0" w:space="0" w:color="auto"/>
                <w:left w:val="none" w:sz="0" w:space="0" w:color="auto"/>
                <w:bottom w:val="none" w:sz="0" w:space="0" w:color="auto"/>
                <w:right w:val="none" w:sz="0" w:space="0" w:color="auto"/>
              </w:divBdr>
              <w:divsChild>
                <w:div w:id="143840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765092">
      <w:bodyDiv w:val="1"/>
      <w:marLeft w:val="0"/>
      <w:marRight w:val="0"/>
      <w:marTop w:val="0"/>
      <w:marBottom w:val="0"/>
      <w:divBdr>
        <w:top w:val="none" w:sz="0" w:space="0" w:color="auto"/>
        <w:left w:val="none" w:sz="0" w:space="0" w:color="auto"/>
        <w:bottom w:val="none" w:sz="0" w:space="0" w:color="auto"/>
        <w:right w:val="none" w:sz="0" w:space="0" w:color="auto"/>
      </w:divBdr>
      <w:divsChild>
        <w:div w:id="676615023">
          <w:marLeft w:val="0"/>
          <w:marRight w:val="0"/>
          <w:marTop w:val="0"/>
          <w:marBottom w:val="0"/>
          <w:divBdr>
            <w:top w:val="none" w:sz="0" w:space="0" w:color="auto"/>
            <w:left w:val="none" w:sz="0" w:space="0" w:color="auto"/>
            <w:bottom w:val="none" w:sz="0" w:space="0" w:color="auto"/>
            <w:right w:val="none" w:sz="0" w:space="0" w:color="auto"/>
          </w:divBdr>
          <w:divsChild>
            <w:div w:id="18548133">
              <w:marLeft w:val="0"/>
              <w:marRight w:val="0"/>
              <w:marTop w:val="0"/>
              <w:marBottom w:val="0"/>
              <w:divBdr>
                <w:top w:val="none" w:sz="0" w:space="0" w:color="auto"/>
                <w:left w:val="none" w:sz="0" w:space="0" w:color="auto"/>
                <w:bottom w:val="none" w:sz="0" w:space="0" w:color="auto"/>
                <w:right w:val="none" w:sz="0" w:space="0" w:color="auto"/>
              </w:divBdr>
            </w:div>
            <w:div w:id="167914720">
              <w:marLeft w:val="0"/>
              <w:marRight w:val="0"/>
              <w:marTop w:val="0"/>
              <w:marBottom w:val="0"/>
              <w:divBdr>
                <w:top w:val="none" w:sz="0" w:space="0" w:color="auto"/>
                <w:left w:val="none" w:sz="0" w:space="0" w:color="auto"/>
                <w:bottom w:val="none" w:sz="0" w:space="0" w:color="auto"/>
                <w:right w:val="none" w:sz="0" w:space="0" w:color="auto"/>
              </w:divBdr>
            </w:div>
            <w:div w:id="204563995">
              <w:marLeft w:val="0"/>
              <w:marRight w:val="0"/>
              <w:marTop w:val="0"/>
              <w:marBottom w:val="0"/>
              <w:divBdr>
                <w:top w:val="none" w:sz="0" w:space="0" w:color="auto"/>
                <w:left w:val="none" w:sz="0" w:space="0" w:color="auto"/>
                <w:bottom w:val="none" w:sz="0" w:space="0" w:color="auto"/>
                <w:right w:val="none" w:sz="0" w:space="0" w:color="auto"/>
              </w:divBdr>
            </w:div>
            <w:div w:id="418605276">
              <w:marLeft w:val="0"/>
              <w:marRight w:val="0"/>
              <w:marTop w:val="0"/>
              <w:marBottom w:val="0"/>
              <w:divBdr>
                <w:top w:val="none" w:sz="0" w:space="0" w:color="auto"/>
                <w:left w:val="none" w:sz="0" w:space="0" w:color="auto"/>
                <w:bottom w:val="none" w:sz="0" w:space="0" w:color="auto"/>
                <w:right w:val="none" w:sz="0" w:space="0" w:color="auto"/>
              </w:divBdr>
            </w:div>
            <w:div w:id="467088175">
              <w:marLeft w:val="0"/>
              <w:marRight w:val="0"/>
              <w:marTop w:val="0"/>
              <w:marBottom w:val="0"/>
              <w:divBdr>
                <w:top w:val="none" w:sz="0" w:space="0" w:color="auto"/>
                <w:left w:val="none" w:sz="0" w:space="0" w:color="auto"/>
                <w:bottom w:val="none" w:sz="0" w:space="0" w:color="auto"/>
                <w:right w:val="none" w:sz="0" w:space="0" w:color="auto"/>
              </w:divBdr>
            </w:div>
            <w:div w:id="469247896">
              <w:marLeft w:val="0"/>
              <w:marRight w:val="0"/>
              <w:marTop w:val="0"/>
              <w:marBottom w:val="0"/>
              <w:divBdr>
                <w:top w:val="none" w:sz="0" w:space="0" w:color="auto"/>
                <w:left w:val="none" w:sz="0" w:space="0" w:color="auto"/>
                <w:bottom w:val="none" w:sz="0" w:space="0" w:color="auto"/>
                <w:right w:val="none" w:sz="0" w:space="0" w:color="auto"/>
              </w:divBdr>
            </w:div>
            <w:div w:id="611085765">
              <w:marLeft w:val="0"/>
              <w:marRight w:val="0"/>
              <w:marTop w:val="0"/>
              <w:marBottom w:val="0"/>
              <w:divBdr>
                <w:top w:val="none" w:sz="0" w:space="0" w:color="auto"/>
                <w:left w:val="none" w:sz="0" w:space="0" w:color="auto"/>
                <w:bottom w:val="none" w:sz="0" w:space="0" w:color="auto"/>
                <w:right w:val="none" w:sz="0" w:space="0" w:color="auto"/>
              </w:divBdr>
            </w:div>
            <w:div w:id="650911239">
              <w:marLeft w:val="0"/>
              <w:marRight w:val="0"/>
              <w:marTop w:val="0"/>
              <w:marBottom w:val="0"/>
              <w:divBdr>
                <w:top w:val="none" w:sz="0" w:space="0" w:color="auto"/>
                <w:left w:val="none" w:sz="0" w:space="0" w:color="auto"/>
                <w:bottom w:val="none" w:sz="0" w:space="0" w:color="auto"/>
                <w:right w:val="none" w:sz="0" w:space="0" w:color="auto"/>
              </w:divBdr>
            </w:div>
            <w:div w:id="651518984">
              <w:marLeft w:val="0"/>
              <w:marRight w:val="0"/>
              <w:marTop w:val="0"/>
              <w:marBottom w:val="0"/>
              <w:divBdr>
                <w:top w:val="none" w:sz="0" w:space="0" w:color="auto"/>
                <w:left w:val="none" w:sz="0" w:space="0" w:color="auto"/>
                <w:bottom w:val="none" w:sz="0" w:space="0" w:color="auto"/>
                <w:right w:val="none" w:sz="0" w:space="0" w:color="auto"/>
              </w:divBdr>
            </w:div>
            <w:div w:id="925579268">
              <w:marLeft w:val="0"/>
              <w:marRight w:val="0"/>
              <w:marTop w:val="0"/>
              <w:marBottom w:val="0"/>
              <w:divBdr>
                <w:top w:val="none" w:sz="0" w:space="0" w:color="auto"/>
                <w:left w:val="none" w:sz="0" w:space="0" w:color="auto"/>
                <w:bottom w:val="none" w:sz="0" w:space="0" w:color="auto"/>
                <w:right w:val="none" w:sz="0" w:space="0" w:color="auto"/>
              </w:divBdr>
            </w:div>
            <w:div w:id="957688522">
              <w:marLeft w:val="0"/>
              <w:marRight w:val="0"/>
              <w:marTop w:val="0"/>
              <w:marBottom w:val="0"/>
              <w:divBdr>
                <w:top w:val="none" w:sz="0" w:space="0" w:color="auto"/>
                <w:left w:val="none" w:sz="0" w:space="0" w:color="auto"/>
                <w:bottom w:val="none" w:sz="0" w:space="0" w:color="auto"/>
                <w:right w:val="none" w:sz="0" w:space="0" w:color="auto"/>
              </w:divBdr>
            </w:div>
            <w:div w:id="973023607">
              <w:marLeft w:val="0"/>
              <w:marRight w:val="0"/>
              <w:marTop w:val="0"/>
              <w:marBottom w:val="0"/>
              <w:divBdr>
                <w:top w:val="none" w:sz="0" w:space="0" w:color="auto"/>
                <w:left w:val="none" w:sz="0" w:space="0" w:color="auto"/>
                <w:bottom w:val="none" w:sz="0" w:space="0" w:color="auto"/>
                <w:right w:val="none" w:sz="0" w:space="0" w:color="auto"/>
              </w:divBdr>
            </w:div>
            <w:div w:id="1063485165">
              <w:marLeft w:val="0"/>
              <w:marRight w:val="0"/>
              <w:marTop w:val="0"/>
              <w:marBottom w:val="0"/>
              <w:divBdr>
                <w:top w:val="none" w:sz="0" w:space="0" w:color="auto"/>
                <w:left w:val="none" w:sz="0" w:space="0" w:color="auto"/>
                <w:bottom w:val="none" w:sz="0" w:space="0" w:color="auto"/>
                <w:right w:val="none" w:sz="0" w:space="0" w:color="auto"/>
              </w:divBdr>
            </w:div>
            <w:div w:id="1343437575">
              <w:marLeft w:val="0"/>
              <w:marRight w:val="0"/>
              <w:marTop w:val="0"/>
              <w:marBottom w:val="0"/>
              <w:divBdr>
                <w:top w:val="none" w:sz="0" w:space="0" w:color="auto"/>
                <w:left w:val="none" w:sz="0" w:space="0" w:color="auto"/>
                <w:bottom w:val="none" w:sz="0" w:space="0" w:color="auto"/>
                <w:right w:val="none" w:sz="0" w:space="0" w:color="auto"/>
              </w:divBdr>
            </w:div>
            <w:div w:id="1440758467">
              <w:marLeft w:val="0"/>
              <w:marRight w:val="0"/>
              <w:marTop w:val="0"/>
              <w:marBottom w:val="0"/>
              <w:divBdr>
                <w:top w:val="none" w:sz="0" w:space="0" w:color="auto"/>
                <w:left w:val="none" w:sz="0" w:space="0" w:color="auto"/>
                <w:bottom w:val="none" w:sz="0" w:space="0" w:color="auto"/>
                <w:right w:val="none" w:sz="0" w:space="0" w:color="auto"/>
              </w:divBdr>
            </w:div>
            <w:div w:id="1525173451">
              <w:marLeft w:val="0"/>
              <w:marRight w:val="0"/>
              <w:marTop w:val="0"/>
              <w:marBottom w:val="0"/>
              <w:divBdr>
                <w:top w:val="none" w:sz="0" w:space="0" w:color="auto"/>
                <w:left w:val="none" w:sz="0" w:space="0" w:color="auto"/>
                <w:bottom w:val="none" w:sz="0" w:space="0" w:color="auto"/>
                <w:right w:val="none" w:sz="0" w:space="0" w:color="auto"/>
              </w:divBdr>
            </w:div>
            <w:div w:id="1572425785">
              <w:marLeft w:val="0"/>
              <w:marRight w:val="0"/>
              <w:marTop w:val="0"/>
              <w:marBottom w:val="0"/>
              <w:divBdr>
                <w:top w:val="none" w:sz="0" w:space="0" w:color="auto"/>
                <w:left w:val="none" w:sz="0" w:space="0" w:color="auto"/>
                <w:bottom w:val="none" w:sz="0" w:space="0" w:color="auto"/>
                <w:right w:val="none" w:sz="0" w:space="0" w:color="auto"/>
              </w:divBdr>
            </w:div>
            <w:div w:id="1692415771">
              <w:marLeft w:val="0"/>
              <w:marRight w:val="0"/>
              <w:marTop w:val="0"/>
              <w:marBottom w:val="0"/>
              <w:divBdr>
                <w:top w:val="none" w:sz="0" w:space="0" w:color="auto"/>
                <w:left w:val="none" w:sz="0" w:space="0" w:color="auto"/>
                <w:bottom w:val="none" w:sz="0" w:space="0" w:color="auto"/>
                <w:right w:val="none" w:sz="0" w:space="0" w:color="auto"/>
              </w:divBdr>
            </w:div>
            <w:div w:id="20892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5881">
      <w:bodyDiv w:val="1"/>
      <w:marLeft w:val="0"/>
      <w:marRight w:val="0"/>
      <w:marTop w:val="0"/>
      <w:marBottom w:val="0"/>
      <w:divBdr>
        <w:top w:val="none" w:sz="0" w:space="0" w:color="auto"/>
        <w:left w:val="none" w:sz="0" w:space="0" w:color="auto"/>
        <w:bottom w:val="none" w:sz="0" w:space="0" w:color="auto"/>
        <w:right w:val="none" w:sz="0" w:space="0" w:color="auto"/>
      </w:divBdr>
    </w:div>
    <w:div w:id="1595555531">
      <w:bodyDiv w:val="1"/>
      <w:marLeft w:val="0"/>
      <w:marRight w:val="0"/>
      <w:marTop w:val="0"/>
      <w:marBottom w:val="0"/>
      <w:divBdr>
        <w:top w:val="none" w:sz="0" w:space="0" w:color="auto"/>
        <w:left w:val="none" w:sz="0" w:space="0" w:color="auto"/>
        <w:bottom w:val="none" w:sz="0" w:space="0" w:color="auto"/>
        <w:right w:val="none" w:sz="0" w:space="0" w:color="auto"/>
      </w:divBdr>
    </w:div>
    <w:div w:id="1605074450">
      <w:bodyDiv w:val="1"/>
      <w:marLeft w:val="0"/>
      <w:marRight w:val="0"/>
      <w:marTop w:val="0"/>
      <w:marBottom w:val="0"/>
      <w:divBdr>
        <w:top w:val="none" w:sz="0" w:space="0" w:color="auto"/>
        <w:left w:val="none" w:sz="0" w:space="0" w:color="auto"/>
        <w:bottom w:val="none" w:sz="0" w:space="0" w:color="auto"/>
        <w:right w:val="none" w:sz="0" w:space="0" w:color="auto"/>
      </w:divBdr>
    </w:div>
    <w:div w:id="1606113150">
      <w:bodyDiv w:val="1"/>
      <w:marLeft w:val="0"/>
      <w:marRight w:val="0"/>
      <w:marTop w:val="0"/>
      <w:marBottom w:val="0"/>
      <w:divBdr>
        <w:top w:val="none" w:sz="0" w:space="0" w:color="auto"/>
        <w:left w:val="none" w:sz="0" w:space="0" w:color="auto"/>
        <w:bottom w:val="none" w:sz="0" w:space="0" w:color="auto"/>
        <w:right w:val="none" w:sz="0" w:space="0" w:color="auto"/>
      </w:divBdr>
    </w:div>
    <w:div w:id="1607348985">
      <w:bodyDiv w:val="1"/>
      <w:marLeft w:val="0"/>
      <w:marRight w:val="0"/>
      <w:marTop w:val="0"/>
      <w:marBottom w:val="0"/>
      <w:divBdr>
        <w:top w:val="none" w:sz="0" w:space="0" w:color="auto"/>
        <w:left w:val="none" w:sz="0" w:space="0" w:color="auto"/>
        <w:bottom w:val="none" w:sz="0" w:space="0" w:color="auto"/>
        <w:right w:val="none" w:sz="0" w:space="0" w:color="auto"/>
      </w:divBdr>
    </w:div>
    <w:div w:id="1608274764">
      <w:bodyDiv w:val="1"/>
      <w:marLeft w:val="0"/>
      <w:marRight w:val="0"/>
      <w:marTop w:val="0"/>
      <w:marBottom w:val="0"/>
      <w:divBdr>
        <w:top w:val="none" w:sz="0" w:space="0" w:color="auto"/>
        <w:left w:val="none" w:sz="0" w:space="0" w:color="auto"/>
        <w:bottom w:val="none" w:sz="0" w:space="0" w:color="auto"/>
        <w:right w:val="none" w:sz="0" w:space="0" w:color="auto"/>
      </w:divBdr>
      <w:divsChild>
        <w:div w:id="1988584954">
          <w:marLeft w:val="0"/>
          <w:marRight w:val="0"/>
          <w:marTop w:val="0"/>
          <w:marBottom w:val="0"/>
          <w:divBdr>
            <w:top w:val="none" w:sz="0" w:space="0" w:color="auto"/>
            <w:left w:val="none" w:sz="0" w:space="0" w:color="auto"/>
            <w:bottom w:val="none" w:sz="0" w:space="0" w:color="auto"/>
            <w:right w:val="none" w:sz="0" w:space="0" w:color="auto"/>
          </w:divBdr>
        </w:div>
      </w:divsChild>
    </w:div>
    <w:div w:id="1610114539">
      <w:bodyDiv w:val="1"/>
      <w:marLeft w:val="0"/>
      <w:marRight w:val="0"/>
      <w:marTop w:val="0"/>
      <w:marBottom w:val="0"/>
      <w:divBdr>
        <w:top w:val="none" w:sz="0" w:space="0" w:color="auto"/>
        <w:left w:val="none" w:sz="0" w:space="0" w:color="auto"/>
        <w:bottom w:val="none" w:sz="0" w:space="0" w:color="auto"/>
        <w:right w:val="none" w:sz="0" w:space="0" w:color="auto"/>
      </w:divBdr>
    </w:div>
    <w:div w:id="1614901178">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0">
          <w:marLeft w:val="0"/>
          <w:marRight w:val="0"/>
          <w:marTop w:val="0"/>
          <w:marBottom w:val="0"/>
          <w:divBdr>
            <w:top w:val="none" w:sz="0" w:space="0" w:color="auto"/>
            <w:left w:val="none" w:sz="0" w:space="0" w:color="auto"/>
            <w:bottom w:val="none" w:sz="0" w:space="0" w:color="auto"/>
            <w:right w:val="none" w:sz="0" w:space="0" w:color="auto"/>
          </w:divBdr>
          <w:divsChild>
            <w:div w:id="1559632987">
              <w:marLeft w:val="0"/>
              <w:marRight w:val="0"/>
              <w:marTop w:val="0"/>
              <w:marBottom w:val="0"/>
              <w:divBdr>
                <w:top w:val="none" w:sz="0" w:space="0" w:color="auto"/>
                <w:left w:val="none" w:sz="0" w:space="0" w:color="auto"/>
                <w:bottom w:val="none" w:sz="0" w:space="0" w:color="auto"/>
                <w:right w:val="none" w:sz="0" w:space="0" w:color="auto"/>
              </w:divBdr>
              <w:divsChild>
                <w:div w:id="10344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747108">
      <w:bodyDiv w:val="1"/>
      <w:marLeft w:val="0"/>
      <w:marRight w:val="0"/>
      <w:marTop w:val="0"/>
      <w:marBottom w:val="0"/>
      <w:divBdr>
        <w:top w:val="none" w:sz="0" w:space="0" w:color="auto"/>
        <w:left w:val="none" w:sz="0" w:space="0" w:color="auto"/>
        <w:bottom w:val="none" w:sz="0" w:space="0" w:color="auto"/>
        <w:right w:val="none" w:sz="0" w:space="0" w:color="auto"/>
      </w:divBdr>
    </w:div>
    <w:div w:id="1619295632">
      <w:bodyDiv w:val="1"/>
      <w:marLeft w:val="0"/>
      <w:marRight w:val="0"/>
      <w:marTop w:val="0"/>
      <w:marBottom w:val="0"/>
      <w:divBdr>
        <w:top w:val="none" w:sz="0" w:space="0" w:color="auto"/>
        <w:left w:val="none" w:sz="0" w:space="0" w:color="auto"/>
        <w:bottom w:val="none" w:sz="0" w:space="0" w:color="auto"/>
        <w:right w:val="none" w:sz="0" w:space="0" w:color="auto"/>
      </w:divBdr>
    </w:div>
    <w:div w:id="1624192985">
      <w:bodyDiv w:val="1"/>
      <w:marLeft w:val="0"/>
      <w:marRight w:val="0"/>
      <w:marTop w:val="0"/>
      <w:marBottom w:val="0"/>
      <w:divBdr>
        <w:top w:val="none" w:sz="0" w:space="0" w:color="auto"/>
        <w:left w:val="none" w:sz="0" w:space="0" w:color="auto"/>
        <w:bottom w:val="none" w:sz="0" w:space="0" w:color="auto"/>
        <w:right w:val="none" w:sz="0" w:space="0" w:color="auto"/>
      </w:divBdr>
    </w:div>
    <w:div w:id="1637101972">
      <w:bodyDiv w:val="1"/>
      <w:marLeft w:val="0"/>
      <w:marRight w:val="0"/>
      <w:marTop w:val="0"/>
      <w:marBottom w:val="0"/>
      <w:divBdr>
        <w:top w:val="none" w:sz="0" w:space="0" w:color="auto"/>
        <w:left w:val="none" w:sz="0" w:space="0" w:color="auto"/>
        <w:bottom w:val="none" w:sz="0" w:space="0" w:color="auto"/>
        <w:right w:val="none" w:sz="0" w:space="0" w:color="auto"/>
      </w:divBdr>
    </w:div>
    <w:div w:id="1637836405">
      <w:bodyDiv w:val="1"/>
      <w:marLeft w:val="0"/>
      <w:marRight w:val="0"/>
      <w:marTop w:val="0"/>
      <w:marBottom w:val="0"/>
      <w:divBdr>
        <w:top w:val="none" w:sz="0" w:space="0" w:color="auto"/>
        <w:left w:val="none" w:sz="0" w:space="0" w:color="auto"/>
        <w:bottom w:val="none" w:sz="0" w:space="0" w:color="auto"/>
        <w:right w:val="none" w:sz="0" w:space="0" w:color="auto"/>
      </w:divBdr>
    </w:div>
    <w:div w:id="1655917455">
      <w:bodyDiv w:val="1"/>
      <w:marLeft w:val="0"/>
      <w:marRight w:val="0"/>
      <w:marTop w:val="0"/>
      <w:marBottom w:val="0"/>
      <w:divBdr>
        <w:top w:val="none" w:sz="0" w:space="0" w:color="auto"/>
        <w:left w:val="none" w:sz="0" w:space="0" w:color="auto"/>
        <w:bottom w:val="none" w:sz="0" w:space="0" w:color="auto"/>
        <w:right w:val="none" w:sz="0" w:space="0" w:color="auto"/>
      </w:divBdr>
    </w:div>
    <w:div w:id="1660964819">
      <w:bodyDiv w:val="1"/>
      <w:marLeft w:val="0"/>
      <w:marRight w:val="0"/>
      <w:marTop w:val="0"/>
      <w:marBottom w:val="0"/>
      <w:divBdr>
        <w:top w:val="none" w:sz="0" w:space="0" w:color="auto"/>
        <w:left w:val="none" w:sz="0" w:space="0" w:color="auto"/>
        <w:bottom w:val="none" w:sz="0" w:space="0" w:color="auto"/>
        <w:right w:val="none" w:sz="0" w:space="0" w:color="auto"/>
      </w:divBdr>
    </w:div>
    <w:div w:id="1661233931">
      <w:bodyDiv w:val="1"/>
      <w:marLeft w:val="0"/>
      <w:marRight w:val="0"/>
      <w:marTop w:val="0"/>
      <w:marBottom w:val="0"/>
      <w:divBdr>
        <w:top w:val="none" w:sz="0" w:space="0" w:color="auto"/>
        <w:left w:val="none" w:sz="0" w:space="0" w:color="auto"/>
        <w:bottom w:val="none" w:sz="0" w:space="0" w:color="auto"/>
        <w:right w:val="none" w:sz="0" w:space="0" w:color="auto"/>
      </w:divBdr>
      <w:divsChild>
        <w:div w:id="18314845">
          <w:marLeft w:val="0"/>
          <w:marRight w:val="0"/>
          <w:marTop w:val="0"/>
          <w:marBottom w:val="0"/>
          <w:divBdr>
            <w:top w:val="none" w:sz="0" w:space="0" w:color="auto"/>
            <w:left w:val="none" w:sz="0" w:space="0" w:color="auto"/>
            <w:bottom w:val="none" w:sz="0" w:space="0" w:color="auto"/>
            <w:right w:val="none" w:sz="0" w:space="0" w:color="auto"/>
          </w:divBdr>
        </w:div>
        <w:div w:id="189072410">
          <w:marLeft w:val="0"/>
          <w:marRight w:val="0"/>
          <w:marTop w:val="0"/>
          <w:marBottom w:val="0"/>
          <w:divBdr>
            <w:top w:val="none" w:sz="0" w:space="0" w:color="auto"/>
            <w:left w:val="none" w:sz="0" w:space="0" w:color="auto"/>
            <w:bottom w:val="none" w:sz="0" w:space="0" w:color="auto"/>
            <w:right w:val="none" w:sz="0" w:space="0" w:color="auto"/>
          </w:divBdr>
        </w:div>
        <w:div w:id="373117451">
          <w:marLeft w:val="0"/>
          <w:marRight w:val="0"/>
          <w:marTop w:val="0"/>
          <w:marBottom w:val="0"/>
          <w:divBdr>
            <w:top w:val="none" w:sz="0" w:space="0" w:color="auto"/>
            <w:left w:val="none" w:sz="0" w:space="0" w:color="auto"/>
            <w:bottom w:val="none" w:sz="0" w:space="0" w:color="auto"/>
            <w:right w:val="none" w:sz="0" w:space="0" w:color="auto"/>
          </w:divBdr>
        </w:div>
        <w:div w:id="583539000">
          <w:marLeft w:val="0"/>
          <w:marRight w:val="0"/>
          <w:marTop w:val="0"/>
          <w:marBottom w:val="0"/>
          <w:divBdr>
            <w:top w:val="none" w:sz="0" w:space="0" w:color="auto"/>
            <w:left w:val="none" w:sz="0" w:space="0" w:color="auto"/>
            <w:bottom w:val="none" w:sz="0" w:space="0" w:color="auto"/>
            <w:right w:val="none" w:sz="0" w:space="0" w:color="auto"/>
          </w:divBdr>
        </w:div>
        <w:div w:id="596207129">
          <w:marLeft w:val="0"/>
          <w:marRight w:val="0"/>
          <w:marTop w:val="0"/>
          <w:marBottom w:val="0"/>
          <w:divBdr>
            <w:top w:val="none" w:sz="0" w:space="0" w:color="auto"/>
            <w:left w:val="none" w:sz="0" w:space="0" w:color="auto"/>
            <w:bottom w:val="none" w:sz="0" w:space="0" w:color="auto"/>
            <w:right w:val="none" w:sz="0" w:space="0" w:color="auto"/>
          </w:divBdr>
        </w:div>
        <w:div w:id="1392655147">
          <w:marLeft w:val="0"/>
          <w:marRight w:val="0"/>
          <w:marTop w:val="0"/>
          <w:marBottom w:val="0"/>
          <w:divBdr>
            <w:top w:val="none" w:sz="0" w:space="0" w:color="auto"/>
            <w:left w:val="none" w:sz="0" w:space="0" w:color="auto"/>
            <w:bottom w:val="none" w:sz="0" w:space="0" w:color="auto"/>
            <w:right w:val="none" w:sz="0" w:space="0" w:color="auto"/>
          </w:divBdr>
        </w:div>
        <w:div w:id="1450271355">
          <w:marLeft w:val="0"/>
          <w:marRight w:val="0"/>
          <w:marTop w:val="0"/>
          <w:marBottom w:val="0"/>
          <w:divBdr>
            <w:top w:val="none" w:sz="0" w:space="0" w:color="auto"/>
            <w:left w:val="none" w:sz="0" w:space="0" w:color="auto"/>
            <w:bottom w:val="none" w:sz="0" w:space="0" w:color="auto"/>
            <w:right w:val="none" w:sz="0" w:space="0" w:color="auto"/>
          </w:divBdr>
        </w:div>
        <w:div w:id="2042506683">
          <w:marLeft w:val="0"/>
          <w:marRight w:val="0"/>
          <w:marTop w:val="0"/>
          <w:marBottom w:val="0"/>
          <w:divBdr>
            <w:top w:val="none" w:sz="0" w:space="0" w:color="auto"/>
            <w:left w:val="none" w:sz="0" w:space="0" w:color="auto"/>
            <w:bottom w:val="none" w:sz="0" w:space="0" w:color="auto"/>
            <w:right w:val="none" w:sz="0" w:space="0" w:color="auto"/>
          </w:divBdr>
        </w:div>
        <w:div w:id="2122142253">
          <w:marLeft w:val="0"/>
          <w:marRight w:val="0"/>
          <w:marTop w:val="0"/>
          <w:marBottom w:val="0"/>
          <w:divBdr>
            <w:top w:val="none" w:sz="0" w:space="0" w:color="auto"/>
            <w:left w:val="none" w:sz="0" w:space="0" w:color="auto"/>
            <w:bottom w:val="none" w:sz="0" w:space="0" w:color="auto"/>
            <w:right w:val="none" w:sz="0" w:space="0" w:color="auto"/>
          </w:divBdr>
        </w:div>
      </w:divsChild>
    </w:div>
    <w:div w:id="1662587422">
      <w:bodyDiv w:val="1"/>
      <w:marLeft w:val="0"/>
      <w:marRight w:val="0"/>
      <w:marTop w:val="0"/>
      <w:marBottom w:val="0"/>
      <w:divBdr>
        <w:top w:val="none" w:sz="0" w:space="0" w:color="auto"/>
        <w:left w:val="none" w:sz="0" w:space="0" w:color="auto"/>
        <w:bottom w:val="none" w:sz="0" w:space="0" w:color="auto"/>
        <w:right w:val="none" w:sz="0" w:space="0" w:color="auto"/>
      </w:divBdr>
      <w:divsChild>
        <w:div w:id="1328512438">
          <w:marLeft w:val="0"/>
          <w:marRight w:val="0"/>
          <w:marTop w:val="0"/>
          <w:marBottom w:val="0"/>
          <w:divBdr>
            <w:top w:val="none" w:sz="0" w:space="0" w:color="auto"/>
            <w:left w:val="none" w:sz="0" w:space="0" w:color="auto"/>
            <w:bottom w:val="none" w:sz="0" w:space="0" w:color="auto"/>
            <w:right w:val="none" w:sz="0" w:space="0" w:color="auto"/>
          </w:divBdr>
          <w:divsChild>
            <w:div w:id="12609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0107">
      <w:bodyDiv w:val="1"/>
      <w:marLeft w:val="0"/>
      <w:marRight w:val="0"/>
      <w:marTop w:val="0"/>
      <w:marBottom w:val="0"/>
      <w:divBdr>
        <w:top w:val="none" w:sz="0" w:space="0" w:color="auto"/>
        <w:left w:val="none" w:sz="0" w:space="0" w:color="auto"/>
        <w:bottom w:val="none" w:sz="0" w:space="0" w:color="auto"/>
        <w:right w:val="none" w:sz="0" w:space="0" w:color="auto"/>
      </w:divBdr>
    </w:div>
    <w:div w:id="1694720378">
      <w:bodyDiv w:val="1"/>
      <w:marLeft w:val="0"/>
      <w:marRight w:val="0"/>
      <w:marTop w:val="0"/>
      <w:marBottom w:val="0"/>
      <w:divBdr>
        <w:top w:val="none" w:sz="0" w:space="0" w:color="auto"/>
        <w:left w:val="none" w:sz="0" w:space="0" w:color="auto"/>
        <w:bottom w:val="none" w:sz="0" w:space="0" w:color="auto"/>
        <w:right w:val="none" w:sz="0" w:space="0" w:color="auto"/>
      </w:divBdr>
      <w:divsChild>
        <w:div w:id="168836863">
          <w:marLeft w:val="0"/>
          <w:marRight w:val="0"/>
          <w:marTop w:val="0"/>
          <w:marBottom w:val="0"/>
          <w:divBdr>
            <w:top w:val="none" w:sz="0" w:space="0" w:color="auto"/>
            <w:left w:val="none" w:sz="0" w:space="0" w:color="auto"/>
            <w:bottom w:val="none" w:sz="0" w:space="0" w:color="auto"/>
            <w:right w:val="none" w:sz="0" w:space="0" w:color="auto"/>
          </w:divBdr>
        </w:div>
        <w:div w:id="473911572">
          <w:marLeft w:val="0"/>
          <w:marRight w:val="0"/>
          <w:marTop w:val="0"/>
          <w:marBottom w:val="0"/>
          <w:divBdr>
            <w:top w:val="none" w:sz="0" w:space="0" w:color="auto"/>
            <w:left w:val="none" w:sz="0" w:space="0" w:color="auto"/>
            <w:bottom w:val="none" w:sz="0" w:space="0" w:color="auto"/>
            <w:right w:val="none" w:sz="0" w:space="0" w:color="auto"/>
          </w:divBdr>
        </w:div>
        <w:div w:id="556478925">
          <w:marLeft w:val="0"/>
          <w:marRight w:val="0"/>
          <w:marTop w:val="0"/>
          <w:marBottom w:val="0"/>
          <w:divBdr>
            <w:top w:val="none" w:sz="0" w:space="0" w:color="auto"/>
            <w:left w:val="none" w:sz="0" w:space="0" w:color="auto"/>
            <w:bottom w:val="none" w:sz="0" w:space="0" w:color="auto"/>
            <w:right w:val="none" w:sz="0" w:space="0" w:color="auto"/>
          </w:divBdr>
        </w:div>
        <w:div w:id="579027446">
          <w:marLeft w:val="0"/>
          <w:marRight w:val="0"/>
          <w:marTop w:val="0"/>
          <w:marBottom w:val="0"/>
          <w:divBdr>
            <w:top w:val="none" w:sz="0" w:space="0" w:color="auto"/>
            <w:left w:val="none" w:sz="0" w:space="0" w:color="auto"/>
            <w:bottom w:val="none" w:sz="0" w:space="0" w:color="auto"/>
            <w:right w:val="none" w:sz="0" w:space="0" w:color="auto"/>
          </w:divBdr>
        </w:div>
        <w:div w:id="761754631">
          <w:marLeft w:val="0"/>
          <w:marRight w:val="0"/>
          <w:marTop w:val="0"/>
          <w:marBottom w:val="0"/>
          <w:divBdr>
            <w:top w:val="none" w:sz="0" w:space="0" w:color="auto"/>
            <w:left w:val="none" w:sz="0" w:space="0" w:color="auto"/>
            <w:bottom w:val="none" w:sz="0" w:space="0" w:color="auto"/>
            <w:right w:val="none" w:sz="0" w:space="0" w:color="auto"/>
          </w:divBdr>
        </w:div>
        <w:div w:id="1095856147">
          <w:marLeft w:val="0"/>
          <w:marRight w:val="0"/>
          <w:marTop w:val="0"/>
          <w:marBottom w:val="0"/>
          <w:divBdr>
            <w:top w:val="none" w:sz="0" w:space="0" w:color="auto"/>
            <w:left w:val="none" w:sz="0" w:space="0" w:color="auto"/>
            <w:bottom w:val="none" w:sz="0" w:space="0" w:color="auto"/>
            <w:right w:val="none" w:sz="0" w:space="0" w:color="auto"/>
          </w:divBdr>
        </w:div>
        <w:div w:id="1815758357">
          <w:marLeft w:val="0"/>
          <w:marRight w:val="0"/>
          <w:marTop w:val="0"/>
          <w:marBottom w:val="0"/>
          <w:divBdr>
            <w:top w:val="none" w:sz="0" w:space="0" w:color="auto"/>
            <w:left w:val="none" w:sz="0" w:space="0" w:color="auto"/>
            <w:bottom w:val="none" w:sz="0" w:space="0" w:color="auto"/>
            <w:right w:val="none" w:sz="0" w:space="0" w:color="auto"/>
          </w:divBdr>
        </w:div>
      </w:divsChild>
    </w:div>
    <w:div w:id="1698695312">
      <w:bodyDiv w:val="1"/>
      <w:marLeft w:val="0"/>
      <w:marRight w:val="0"/>
      <w:marTop w:val="0"/>
      <w:marBottom w:val="0"/>
      <w:divBdr>
        <w:top w:val="none" w:sz="0" w:space="0" w:color="auto"/>
        <w:left w:val="none" w:sz="0" w:space="0" w:color="auto"/>
        <w:bottom w:val="none" w:sz="0" w:space="0" w:color="auto"/>
        <w:right w:val="none" w:sz="0" w:space="0" w:color="auto"/>
      </w:divBdr>
    </w:div>
    <w:div w:id="1700743673">
      <w:bodyDiv w:val="1"/>
      <w:marLeft w:val="0"/>
      <w:marRight w:val="0"/>
      <w:marTop w:val="0"/>
      <w:marBottom w:val="0"/>
      <w:divBdr>
        <w:top w:val="none" w:sz="0" w:space="0" w:color="auto"/>
        <w:left w:val="none" w:sz="0" w:space="0" w:color="auto"/>
        <w:bottom w:val="none" w:sz="0" w:space="0" w:color="auto"/>
        <w:right w:val="none" w:sz="0" w:space="0" w:color="auto"/>
      </w:divBdr>
    </w:div>
    <w:div w:id="1709336361">
      <w:bodyDiv w:val="1"/>
      <w:marLeft w:val="0"/>
      <w:marRight w:val="0"/>
      <w:marTop w:val="0"/>
      <w:marBottom w:val="0"/>
      <w:divBdr>
        <w:top w:val="none" w:sz="0" w:space="0" w:color="auto"/>
        <w:left w:val="none" w:sz="0" w:space="0" w:color="auto"/>
        <w:bottom w:val="none" w:sz="0" w:space="0" w:color="auto"/>
        <w:right w:val="none" w:sz="0" w:space="0" w:color="auto"/>
      </w:divBdr>
    </w:div>
    <w:div w:id="1715276703">
      <w:bodyDiv w:val="1"/>
      <w:marLeft w:val="0"/>
      <w:marRight w:val="0"/>
      <w:marTop w:val="0"/>
      <w:marBottom w:val="0"/>
      <w:divBdr>
        <w:top w:val="none" w:sz="0" w:space="0" w:color="auto"/>
        <w:left w:val="none" w:sz="0" w:space="0" w:color="auto"/>
        <w:bottom w:val="none" w:sz="0" w:space="0" w:color="auto"/>
        <w:right w:val="none" w:sz="0" w:space="0" w:color="auto"/>
      </w:divBdr>
      <w:divsChild>
        <w:div w:id="698121507">
          <w:marLeft w:val="0"/>
          <w:marRight w:val="0"/>
          <w:marTop w:val="0"/>
          <w:marBottom w:val="0"/>
          <w:divBdr>
            <w:top w:val="none" w:sz="0" w:space="0" w:color="auto"/>
            <w:left w:val="none" w:sz="0" w:space="0" w:color="auto"/>
            <w:bottom w:val="none" w:sz="0" w:space="0" w:color="auto"/>
            <w:right w:val="none" w:sz="0" w:space="0" w:color="auto"/>
          </w:divBdr>
          <w:divsChild>
            <w:div w:id="52970498">
              <w:marLeft w:val="0"/>
              <w:marRight w:val="0"/>
              <w:marTop w:val="0"/>
              <w:marBottom w:val="0"/>
              <w:divBdr>
                <w:top w:val="none" w:sz="0" w:space="0" w:color="auto"/>
                <w:left w:val="none" w:sz="0" w:space="0" w:color="auto"/>
                <w:bottom w:val="none" w:sz="0" w:space="0" w:color="auto"/>
                <w:right w:val="none" w:sz="0" w:space="0" w:color="auto"/>
              </w:divBdr>
              <w:divsChild>
                <w:div w:id="18837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534064">
      <w:bodyDiv w:val="1"/>
      <w:marLeft w:val="0"/>
      <w:marRight w:val="0"/>
      <w:marTop w:val="0"/>
      <w:marBottom w:val="0"/>
      <w:divBdr>
        <w:top w:val="none" w:sz="0" w:space="0" w:color="auto"/>
        <w:left w:val="none" w:sz="0" w:space="0" w:color="auto"/>
        <w:bottom w:val="none" w:sz="0" w:space="0" w:color="auto"/>
        <w:right w:val="none" w:sz="0" w:space="0" w:color="auto"/>
      </w:divBdr>
      <w:divsChild>
        <w:div w:id="838616131">
          <w:marLeft w:val="0"/>
          <w:marRight w:val="0"/>
          <w:marTop w:val="0"/>
          <w:marBottom w:val="0"/>
          <w:divBdr>
            <w:top w:val="none" w:sz="0" w:space="0" w:color="auto"/>
            <w:left w:val="none" w:sz="0" w:space="0" w:color="auto"/>
            <w:bottom w:val="none" w:sz="0" w:space="0" w:color="auto"/>
            <w:right w:val="none" w:sz="0" w:space="0" w:color="auto"/>
          </w:divBdr>
          <w:divsChild>
            <w:div w:id="284313670">
              <w:marLeft w:val="0"/>
              <w:marRight w:val="0"/>
              <w:marTop w:val="0"/>
              <w:marBottom w:val="0"/>
              <w:divBdr>
                <w:top w:val="none" w:sz="0" w:space="0" w:color="auto"/>
                <w:left w:val="none" w:sz="0" w:space="0" w:color="auto"/>
                <w:bottom w:val="none" w:sz="0" w:space="0" w:color="auto"/>
                <w:right w:val="none" w:sz="0" w:space="0" w:color="auto"/>
              </w:divBdr>
            </w:div>
            <w:div w:id="290091834">
              <w:marLeft w:val="0"/>
              <w:marRight w:val="0"/>
              <w:marTop w:val="0"/>
              <w:marBottom w:val="0"/>
              <w:divBdr>
                <w:top w:val="none" w:sz="0" w:space="0" w:color="auto"/>
                <w:left w:val="none" w:sz="0" w:space="0" w:color="auto"/>
                <w:bottom w:val="none" w:sz="0" w:space="0" w:color="auto"/>
                <w:right w:val="none" w:sz="0" w:space="0" w:color="auto"/>
              </w:divBdr>
            </w:div>
            <w:div w:id="529102669">
              <w:marLeft w:val="0"/>
              <w:marRight w:val="0"/>
              <w:marTop w:val="0"/>
              <w:marBottom w:val="0"/>
              <w:divBdr>
                <w:top w:val="none" w:sz="0" w:space="0" w:color="auto"/>
                <w:left w:val="none" w:sz="0" w:space="0" w:color="auto"/>
                <w:bottom w:val="none" w:sz="0" w:space="0" w:color="auto"/>
                <w:right w:val="none" w:sz="0" w:space="0" w:color="auto"/>
              </w:divBdr>
            </w:div>
            <w:div w:id="736704008">
              <w:marLeft w:val="0"/>
              <w:marRight w:val="0"/>
              <w:marTop w:val="0"/>
              <w:marBottom w:val="0"/>
              <w:divBdr>
                <w:top w:val="none" w:sz="0" w:space="0" w:color="auto"/>
                <w:left w:val="none" w:sz="0" w:space="0" w:color="auto"/>
                <w:bottom w:val="none" w:sz="0" w:space="0" w:color="auto"/>
                <w:right w:val="none" w:sz="0" w:space="0" w:color="auto"/>
              </w:divBdr>
            </w:div>
            <w:div w:id="983972231">
              <w:marLeft w:val="0"/>
              <w:marRight w:val="0"/>
              <w:marTop w:val="0"/>
              <w:marBottom w:val="0"/>
              <w:divBdr>
                <w:top w:val="none" w:sz="0" w:space="0" w:color="auto"/>
                <w:left w:val="none" w:sz="0" w:space="0" w:color="auto"/>
                <w:bottom w:val="none" w:sz="0" w:space="0" w:color="auto"/>
                <w:right w:val="none" w:sz="0" w:space="0" w:color="auto"/>
              </w:divBdr>
            </w:div>
            <w:div w:id="1378428978">
              <w:marLeft w:val="0"/>
              <w:marRight w:val="0"/>
              <w:marTop w:val="0"/>
              <w:marBottom w:val="0"/>
              <w:divBdr>
                <w:top w:val="none" w:sz="0" w:space="0" w:color="auto"/>
                <w:left w:val="none" w:sz="0" w:space="0" w:color="auto"/>
                <w:bottom w:val="none" w:sz="0" w:space="0" w:color="auto"/>
                <w:right w:val="none" w:sz="0" w:space="0" w:color="auto"/>
              </w:divBdr>
            </w:div>
            <w:div w:id="1448310063">
              <w:marLeft w:val="0"/>
              <w:marRight w:val="0"/>
              <w:marTop w:val="0"/>
              <w:marBottom w:val="0"/>
              <w:divBdr>
                <w:top w:val="none" w:sz="0" w:space="0" w:color="auto"/>
                <w:left w:val="none" w:sz="0" w:space="0" w:color="auto"/>
                <w:bottom w:val="none" w:sz="0" w:space="0" w:color="auto"/>
                <w:right w:val="none" w:sz="0" w:space="0" w:color="auto"/>
              </w:divBdr>
            </w:div>
            <w:div w:id="1613783614">
              <w:marLeft w:val="0"/>
              <w:marRight w:val="0"/>
              <w:marTop w:val="0"/>
              <w:marBottom w:val="0"/>
              <w:divBdr>
                <w:top w:val="none" w:sz="0" w:space="0" w:color="auto"/>
                <w:left w:val="none" w:sz="0" w:space="0" w:color="auto"/>
                <w:bottom w:val="none" w:sz="0" w:space="0" w:color="auto"/>
                <w:right w:val="none" w:sz="0" w:space="0" w:color="auto"/>
              </w:divBdr>
            </w:div>
            <w:div w:id="1677491231">
              <w:marLeft w:val="0"/>
              <w:marRight w:val="0"/>
              <w:marTop w:val="0"/>
              <w:marBottom w:val="0"/>
              <w:divBdr>
                <w:top w:val="none" w:sz="0" w:space="0" w:color="auto"/>
                <w:left w:val="none" w:sz="0" w:space="0" w:color="auto"/>
                <w:bottom w:val="none" w:sz="0" w:space="0" w:color="auto"/>
                <w:right w:val="none" w:sz="0" w:space="0" w:color="auto"/>
              </w:divBdr>
            </w:div>
            <w:div w:id="1716542169">
              <w:marLeft w:val="0"/>
              <w:marRight w:val="0"/>
              <w:marTop w:val="0"/>
              <w:marBottom w:val="0"/>
              <w:divBdr>
                <w:top w:val="none" w:sz="0" w:space="0" w:color="auto"/>
                <w:left w:val="none" w:sz="0" w:space="0" w:color="auto"/>
                <w:bottom w:val="none" w:sz="0" w:space="0" w:color="auto"/>
                <w:right w:val="none" w:sz="0" w:space="0" w:color="auto"/>
              </w:divBdr>
            </w:div>
            <w:div w:id="1800223180">
              <w:marLeft w:val="0"/>
              <w:marRight w:val="0"/>
              <w:marTop w:val="0"/>
              <w:marBottom w:val="0"/>
              <w:divBdr>
                <w:top w:val="none" w:sz="0" w:space="0" w:color="auto"/>
                <w:left w:val="none" w:sz="0" w:space="0" w:color="auto"/>
                <w:bottom w:val="none" w:sz="0" w:space="0" w:color="auto"/>
                <w:right w:val="none" w:sz="0" w:space="0" w:color="auto"/>
              </w:divBdr>
            </w:div>
            <w:div w:id="19750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0293">
      <w:bodyDiv w:val="1"/>
      <w:marLeft w:val="0"/>
      <w:marRight w:val="0"/>
      <w:marTop w:val="0"/>
      <w:marBottom w:val="0"/>
      <w:divBdr>
        <w:top w:val="none" w:sz="0" w:space="0" w:color="auto"/>
        <w:left w:val="none" w:sz="0" w:space="0" w:color="auto"/>
        <w:bottom w:val="none" w:sz="0" w:space="0" w:color="auto"/>
        <w:right w:val="none" w:sz="0" w:space="0" w:color="auto"/>
      </w:divBdr>
      <w:divsChild>
        <w:div w:id="1437363524">
          <w:marLeft w:val="0"/>
          <w:marRight w:val="0"/>
          <w:marTop w:val="0"/>
          <w:marBottom w:val="0"/>
          <w:divBdr>
            <w:top w:val="none" w:sz="0" w:space="0" w:color="auto"/>
            <w:left w:val="none" w:sz="0" w:space="0" w:color="auto"/>
            <w:bottom w:val="none" w:sz="0" w:space="0" w:color="auto"/>
            <w:right w:val="none" w:sz="0" w:space="0" w:color="auto"/>
          </w:divBdr>
          <w:divsChild>
            <w:div w:id="71127939">
              <w:marLeft w:val="0"/>
              <w:marRight w:val="0"/>
              <w:marTop w:val="0"/>
              <w:marBottom w:val="0"/>
              <w:divBdr>
                <w:top w:val="none" w:sz="0" w:space="0" w:color="auto"/>
                <w:left w:val="none" w:sz="0" w:space="0" w:color="auto"/>
                <w:bottom w:val="none" w:sz="0" w:space="0" w:color="auto"/>
                <w:right w:val="none" w:sz="0" w:space="0" w:color="auto"/>
              </w:divBdr>
            </w:div>
            <w:div w:id="378092185">
              <w:marLeft w:val="0"/>
              <w:marRight w:val="0"/>
              <w:marTop w:val="0"/>
              <w:marBottom w:val="0"/>
              <w:divBdr>
                <w:top w:val="none" w:sz="0" w:space="0" w:color="auto"/>
                <w:left w:val="none" w:sz="0" w:space="0" w:color="auto"/>
                <w:bottom w:val="none" w:sz="0" w:space="0" w:color="auto"/>
                <w:right w:val="none" w:sz="0" w:space="0" w:color="auto"/>
              </w:divBdr>
            </w:div>
            <w:div w:id="426274937">
              <w:marLeft w:val="0"/>
              <w:marRight w:val="0"/>
              <w:marTop w:val="0"/>
              <w:marBottom w:val="0"/>
              <w:divBdr>
                <w:top w:val="none" w:sz="0" w:space="0" w:color="auto"/>
                <w:left w:val="none" w:sz="0" w:space="0" w:color="auto"/>
                <w:bottom w:val="none" w:sz="0" w:space="0" w:color="auto"/>
                <w:right w:val="none" w:sz="0" w:space="0" w:color="auto"/>
              </w:divBdr>
            </w:div>
            <w:div w:id="505558447">
              <w:marLeft w:val="0"/>
              <w:marRight w:val="0"/>
              <w:marTop w:val="0"/>
              <w:marBottom w:val="0"/>
              <w:divBdr>
                <w:top w:val="none" w:sz="0" w:space="0" w:color="auto"/>
                <w:left w:val="none" w:sz="0" w:space="0" w:color="auto"/>
                <w:bottom w:val="none" w:sz="0" w:space="0" w:color="auto"/>
                <w:right w:val="none" w:sz="0" w:space="0" w:color="auto"/>
              </w:divBdr>
            </w:div>
            <w:div w:id="620262066">
              <w:marLeft w:val="0"/>
              <w:marRight w:val="0"/>
              <w:marTop w:val="0"/>
              <w:marBottom w:val="0"/>
              <w:divBdr>
                <w:top w:val="none" w:sz="0" w:space="0" w:color="auto"/>
                <w:left w:val="none" w:sz="0" w:space="0" w:color="auto"/>
                <w:bottom w:val="none" w:sz="0" w:space="0" w:color="auto"/>
                <w:right w:val="none" w:sz="0" w:space="0" w:color="auto"/>
              </w:divBdr>
            </w:div>
            <w:div w:id="848104265">
              <w:marLeft w:val="0"/>
              <w:marRight w:val="0"/>
              <w:marTop w:val="0"/>
              <w:marBottom w:val="0"/>
              <w:divBdr>
                <w:top w:val="none" w:sz="0" w:space="0" w:color="auto"/>
                <w:left w:val="none" w:sz="0" w:space="0" w:color="auto"/>
                <w:bottom w:val="none" w:sz="0" w:space="0" w:color="auto"/>
                <w:right w:val="none" w:sz="0" w:space="0" w:color="auto"/>
              </w:divBdr>
            </w:div>
            <w:div w:id="1226989053">
              <w:marLeft w:val="0"/>
              <w:marRight w:val="0"/>
              <w:marTop w:val="0"/>
              <w:marBottom w:val="0"/>
              <w:divBdr>
                <w:top w:val="none" w:sz="0" w:space="0" w:color="auto"/>
                <w:left w:val="none" w:sz="0" w:space="0" w:color="auto"/>
                <w:bottom w:val="none" w:sz="0" w:space="0" w:color="auto"/>
                <w:right w:val="none" w:sz="0" w:space="0" w:color="auto"/>
              </w:divBdr>
            </w:div>
            <w:div w:id="1620603038">
              <w:marLeft w:val="0"/>
              <w:marRight w:val="0"/>
              <w:marTop w:val="0"/>
              <w:marBottom w:val="0"/>
              <w:divBdr>
                <w:top w:val="none" w:sz="0" w:space="0" w:color="auto"/>
                <w:left w:val="none" w:sz="0" w:space="0" w:color="auto"/>
                <w:bottom w:val="none" w:sz="0" w:space="0" w:color="auto"/>
                <w:right w:val="none" w:sz="0" w:space="0" w:color="auto"/>
              </w:divBdr>
            </w:div>
            <w:div w:id="1644115123">
              <w:marLeft w:val="0"/>
              <w:marRight w:val="0"/>
              <w:marTop w:val="0"/>
              <w:marBottom w:val="0"/>
              <w:divBdr>
                <w:top w:val="none" w:sz="0" w:space="0" w:color="auto"/>
                <w:left w:val="none" w:sz="0" w:space="0" w:color="auto"/>
                <w:bottom w:val="none" w:sz="0" w:space="0" w:color="auto"/>
                <w:right w:val="none" w:sz="0" w:space="0" w:color="auto"/>
              </w:divBdr>
            </w:div>
            <w:div w:id="1784378755">
              <w:marLeft w:val="0"/>
              <w:marRight w:val="0"/>
              <w:marTop w:val="0"/>
              <w:marBottom w:val="0"/>
              <w:divBdr>
                <w:top w:val="none" w:sz="0" w:space="0" w:color="auto"/>
                <w:left w:val="none" w:sz="0" w:space="0" w:color="auto"/>
                <w:bottom w:val="none" w:sz="0" w:space="0" w:color="auto"/>
                <w:right w:val="none" w:sz="0" w:space="0" w:color="auto"/>
              </w:divBdr>
            </w:div>
            <w:div w:id="1865244876">
              <w:marLeft w:val="0"/>
              <w:marRight w:val="0"/>
              <w:marTop w:val="0"/>
              <w:marBottom w:val="0"/>
              <w:divBdr>
                <w:top w:val="none" w:sz="0" w:space="0" w:color="auto"/>
                <w:left w:val="none" w:sz="0" w:space="0" w:color="auto"/>
                <w:bottom w:val="none" w:sz="0" w:space="0" w:color="auto"/>
                <w:right w:val="none" w:sz="0" w:space="0" w:color="auto"/>
              </w:divBdr>
            </w:div>
            <w:div w:id="1883977205">
              <w:marLeft w:val="0"/>
              <w:marRight w:val="0"/>
              <w:marTop w:val="0"/>
              <w:marBottom w:val="0"/>
              <w:divBdr>
                <w:top w:val="none" w:sz="0" w:space="0" w:color="auto"/>
                <w:left w:val="none" w:sz="0" w:space="0" w:color="auto"/>
                <w:bottom w:val="none" w:sz="0" w:space="0" w:color="auto"/>
                <w:right w:val="none" w:sz="0" w:space="0" w:color="auto"/>
              </w:divBdr>
            </w:div>
            <w:div w:id="1911691912">
              <w:marLeft w:val="0"/>
              <w:marRight w:val="0"/>
              <w:marTop w:val="0"/>
              <w:marBottom w:val="0"/>
              <w:divBdr>
                <w:top w:val="none" w:sz="0" w:space="0" w:color="auto"/>
                <w:left w:val="none" w:sz="0" w:space="0" w:color="auto"/>
                <w:bottom w:val="none" w:sz="0" w:space="0" w:color="auto"/>
                <w:right w:val="none" w:sz="0" w:space="0" w:color="auto"/>
              </w:divBdr>
            </w:div>
            <w:div w:id="21472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40726">
      <w:bodyDiv w:val="1"/>
      <w:marLeft w:val="0"/>
      <w:marRight w:val="0"/>
      <w:marTop w:val="0"/>
      <w:marBottom w:val="0"/>
      <w:divBdr>
        <w:top w:val="none" w:sz="0" w:space="0" w:color="auto"/>
        <w:left w:val="none" w:sz="0" w:space="0" w:color="auto"/>
        <w:bottom w:val="none" w:sz="0" w:space="0" w:color="auto"/>
        <w:right w:val="none" w:sz="0" w:space="0" w:color="auto"/>
      </w:divBdr>
    </w:div>
    <w:div w:id="1748461173">
      <w:bodyDiv w:val="1"/>
      <w:marLeft w:val="0"/>
      <w:marRight w:val="0"/>
      <w:marTop w:val="0"/>
      <w:marBottom w:val="0"/>
      <w:divBdr>
        <w:top w:val="none" w:sz="0" w:space="0" w:color="auto"/>
        <w:left w:val="none" w:sz="0" w:space="0" w:color="auto"/>
        <w:bottom w:val="none" w:sz="0" w:space="0" w:color="auto"/>
        <w:right w:val="none" w:sz="0" w:space="0" w:color="auto"/>
      </w:divBdr>
    </w:div>
    <w:div w:id="1763145635">
      <w:bodyDiv w:val="1"/>
      <w:marLeft w:val="0"/>
      <w:marRight w:val="0"/>
      <w:marTop w:val="0"/>
      <w:marBottom w:val="0"/>
      <w:divBdr>
        <w:top w:val="none" w:sz="0" w:space="0" w:color="auto"/>
        <w:left w:val="none" w:sz="0" w:space="0" w:color="auto"/>
        <w:bottom w:val="none" w:sz="0" w:space="0" w:color="auto"/>
        <w:right w:val="none" w:sz="0" w:space="0" w:color="auto"/>
      </w:divBdr>
    </w:div>
    <w:div w:id="1764036152">
      <w:bodyDiv w:val="1"/>
      <w:marLeft w:val="0"/>
      <w:marRight w:val="0"/>
      <w:marTop w:val="0"/>
      <w:marBottom w:val="0"/>
      <w:divBdr>
        <w:top w:val="none" w:sz="0" w:space="0" w:color="auto"/>
        <w:left w:val="none" w:sz="0" w:space="0" w:color="auto"/>
        <w:bottom w:val="none" w:sz="0" w:space="0" w:color="auto"/>
        <w:right w:val="none" w:sz="0" w:space="0" w:color="auto"/>
      </w:divBdr>
      <w:divsChild>
        <w:div w:id="819427159">
          <w:marLeft w:val="0"/>
          <w:marRight w:val="0"/>
          <w:marTop w:val="0"/>
          <w:marBottom w:val="0"/>
          <w:divBdr>
            <w:top w:val="none" w:sz="0" w:space="0" w:color="auto"/>
            <w:left w:val="none" w:sz="0" w:space="0" w:color="auto"/>
            <w:bottom w:val="none" w:sz="0" w:space="0" w:color="auto"/>
            <w:right w:val="none" w:sz="0" w:space="0" w:color="auto"/>
          </w:divBdr>
        </w:div>
        <w:div w:id="1902709151">
          <w:marLeft w:val="0"/>
          <w:marRight w:val="0"/>
          <w:marTop w:val="0"/>
          <w:marBottom w:val="0"/>
          <w:divBdr>
            <w:top w:val="none" w:sz="0" w:space="0" w:color="auto"/>
            <w:left w:val="none" w:sz="0" w:space="0" w:color="auto"/>
            <w:bottom w:val="none" w:sz="0" w:space="0" w:color="auto"/>
            <w:right w:val="none" w:sz="0" w:space="0" w:color="auto"/>
          </w:divBdr>
        </w:div>
      </w:divsChild>
    </w:div>
    <w:div w:id="1766072162">
      <w:bodyDiv w:val="1"/>
      <w:marLeft w:val="0"/>
      <w:marRight w:val="0"/>
      <w:marTop w:val="0"/>
      <w:marBottom w:val="0"/>
      <w:divBdr>
        <w:top w:val="none" w:sz="0" w:space="0" w:color="auto"/>
        <w:left w:val="none" w:sz="0" w:space="0" w:color="auto"/>
        <w:bottom w:val="none" w:sz="0" w:space="0" w:color="auto"/>
        <w:right w:val="none" w:sz="0" w:space="0" w:color="auto"/>
      </w:divBdr>
      <w:divsChild>
        <w:div w:id="949356030">
          <w:marLeft w:val="0"/>
          <w:marRight w:val="0"/>
          <w:marTop w:val="0"/>
          <w:marBottom w:val="0"/>
          <w:divBdr>
            <w:top w:val="none" w:sz="0" w:space="0" w:color="auto"/>
            <w:left w:val="none" w:sz="0" w:space="0" w:color="auto"/>
            <w:bottom w:val="none" w:sz="0" w:space="0" w:color="auto"/>
            <w:right w:val="none" w:sz="0" w:space="0" w:color="auto"/>
          </w:divBdr>
          <w:divsChild>
            <w:div w:id="1305771759">
              <w:marLeft w:val="0"/>
              <w:marRight w:val="0"/>
              <w:marTop w:val="0"/>
              <w:marBottom w:val="0"/>
              <w:divBdr>
                <w:top w:val="none" w:sz="0" w:space="0" w:color="auto"/>
                <w:left w:val="none" w:sz="0" w:space="0" w:color="auto"/>
                <w:bottom w:val="none" w:sz="0" w:space="0" w:color="auto"/>
                <w:right w:val="none" w:sz="0" w:space="0" w:color="auto"/>
              </w:divBdr>
              <w:divsChild>
                <w:div w:id="183521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66932">
      <w:bodyDiv w:val="1"/>
      <w:marLeft w:val="0"/>
      <w:marRight w:val="0"/>
      <w:marTop w:val="0"/>
      <w:marBottom w:val="0"/>
      <w:divBdr>
        <w:top w:val="none" w:sz="0" w:space="0" w:color="auto"/>
        <w:left w:val="none" w:sz="0" w:space="0" w:color="auto"/>
        <w:bottom w:val="none" w:sz="0" w:space="0" w:color="auto"/>
        <w:right w:val="none" w:sz="0" w:space="0" w:color="auto"/>
      </w:divBdr>
    </w:div>
    <w:div w:id="1786388855">
      <w:bodyDiv w:val="1"/>
      <w:marLeft w:val="0"/>
      <w:marRight w:val="0"/>
      <w:marTop w:val="0"/>
      <w:marBottom w:val="0"/>
      <w:divBdr>
        <w:top w:val="none" w:sz="0" w:space="0" w:color="auto"/>
        <w:left w:val="none" w:sz="0" w:space="0" w:color="auto"/>
        <w:bottom w:val="none" w:sz="0" w:space="0" w:color="auto"/>
        <w:right w:val="none" w:sz="0" w:space="0" w:color="auto"/>
      </w:divBdr>
      <w:divsChild>
        <w:div w:id="1902017080">
          <w:marLeft w:val="0"/>
          <w:marRight w:val="0"/>
          <w:marTop w:val="0"/>
          <w:marBottom w:val="0"/>
          <w:divBdr>
            <w:top w:val="none" w:sz="0" w:space="0" w:color="auto"/>
            <w:left w:val="none" w:sz="0" w:space="0" w:color="auto"/>
            <w:bottom w:val="none" w:sz="0" w:space="0" w:color="auto"/>
            <w:right w:val="none" w:sz="0" w:space="0" w:color="auto"/>
          </w:divBdr>
          <w:divsChild>
            <w:div w:id="2115204284">
              <w:marLeft w:val="0"/>
              <w:marRight w:val="0"/>
              <w:marTop w:val="0"/>
              <w:marBottom w:val="0"/>
              <w:divBdr>
                <w:top w:val="none" w:sz="0" w:space="0" w:color="auto"/>
                <w:left w:val="none" w:sz="0" w:space="0" w:color="auto"/>
                <w:bottom w:val="none" w:sz="0" w:space="0" w:color="auto"/>
                <w:right w:val="none" w:sz="0" w:space="0" w:color="auto"/>
              </w:divBdr>
              <w:divsChild>
                <w:div w:id="147432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432247">
      <w:bodyDiv w:val="1"/>
      <w:marLeft w:val="0"/>
      <w:marRight w:val="0"/>
      <w:marTop w:val="0"/>
      <w:marBottom w:val="0"/>
      <w:divBdr>
        <w:top w:val="none" w:sz="0" w:space="0" w:color="auto"/>
        <w:left w:val="none" w:sz="0" w:space="0" w:color="auto"/>
        <w:bottom w:val="none" w:sz="0" w:space="0" w:color="auto"/>
        <w:right w:val="none" w:sz="0" w:space="0" w:color="auto"/>
      </w:divBdr>
      <w:divsChild>
        <w:div w:id="1228609290">
          <w:marLeft w:val="0"/>
          <w:marRight w:val="0"/>
          <w:marTop w:val="0"/>
          <w:marBottom w:val="0"/>
          <w:divBdr>
            <w:top w:val="none" w:sz="0" w:space="0" w:color="3D3D3D"/>
            <w:left w:val="none" w:sz="0" w:space="0" w:color="3D3D3D"/>
            <w:bottom w:val="none" w:sz="0" w:space="0" w:color="3D3D3D"/>
            <w:right w:val="none" w:sz="0" w:space="0" w:color="3D3D3D"/>
          </w:divBdr>
          <w:divsChild>
            <w:div w:id="1133062185">
              <w:marLeft w:val="0"/>
              <w:marRight w:val="0"/>
              <w:marTop w:val="0"/>
              <w:marBottom w:val="0"/>
              <w:divBdr>
                <w:top w:val="none" w:sz="0" w:space="0" w:color="3D3D3D"/>
                <w:left w:val="none" w:sz="0" w:space="0" w:color="3D3D3D"/>
                <w:bottom w:val="none" w:sz="0" w:space="0" w:color="3D3D3D"/>
                <w:right w:val="none" w:sz="0" w:space="0" w:color="3D3D3D"/>
              </w:divBdr>
            </w:div>
          </w:divsChild>
        </w:div>
      </w:divsChild>
    </w:div>
    <w:div w:id="1795521478">
      <w:bodyDiv w:val="1"/>
      <w:marLeft w:val="0"/>
      <w:marRight w:val="0"/>
      <w:marTop w:val="0"/>
      <w:marBottom w:val="0"/>
      <w:divBdr>
        <w:top w:val="none" w:sz="0" w:space="0" w:color="auto"/>
        <w:left w:val="none" w:sz="0" w:space="0" w:color="auto"/>
        <w:bottom w:val="none" w:sz="0" w:space="0" w:color="auto"/>
        <w:right w:val="none" w:sz="0" w:space="0" w:color="auto"/>
      </w:divBdr>
    </w:div>
    <w:div w:id="1808622758">
      <w:bodyDiv w:val="1"/>
      <w:marLeft w:val="0"/>
      <w:marRight w:val="0"/>
      <w:marTop w:val="0"/>
      <w:marBottom w:val="0"/>
      <w:divBdr>
        <w:top w:val="none" w:sz="0" w:space="0" w:color="auto"/>
        <w:left w:val="none" w:sz="0" w:space="0" w:color="auto"/>
        <w:bottom w:val="none" w:sz="0" w:space="0" w:color="auto"/>
        <w:right w:val="none" w:sz="0" w:space="0" w:color="auto"/>
      </w:divBdr>
    </w:div>
    <w:div w:id="1811706103">
      <w:bodyDiv w:val="1"/>
      <w:marLeft w:val="0"/>
      <w:marRight w:val="0"/>
      <w:marTop w:val="0"/>
      <w:marBottom w:val="0"/>
      <w:divBdr>
        <w:top w:val="none" w:sz="0" w:space="0" w:color="auto"/>
        <w:left w:val="none" w:sz="0" w:space="0" w:color="auto"/>
        <w:bottom w:val="none" w:sz="0" w:space="0" w:color="auto"/>
        <w:right w:val="none" w:sz="0" w:space="0" w:color="auto"/>
      </w:divBdr>
    </w:div>
    <w:div w:id="1818840410">
      <w:bodyDiv w:val="1"/>
      <w:marLeft w:val="0"/>
      <w:marRight w:val="0"/>
      <w:marTop w:val="0"/>
      <w:marBottom w:val="0"/>
      <w:divBdr>
        <w:top w:val="none" w:sz="0" w:space="0" w:color="auto"/>
        <w:left w:val="none" w:sz="0" w:space="0" w:color="auto"/>
        <w:bottom w:val="none" w:sz="0" w:space="0" w:color="auto"/>
        <w:right w:val="none" w:sz="0" w:space="0" w:color="auto"/>
      </w:divBdr>
      <w:divsChild>
        <w:div w:id="5526139">
          <w:marLeft w:val="0"/>
          <w:marRight w:val="0"/>
          <w:marTop w:val="0"/>
          <w:marBottom w:val="0"/>
          <w:divBdr>
            <w:top w:val="none" w:sz="0" w:space="0" w:color="auto"/>
            <w:left w:val="none" w:sz="0" w:space="0" w:color="auto"/>
            <w:bottom w:val="none" w:sz="0" w:space="0" w:color="auto"/>
            <w:right w:val="none" w:sz="0" w:space="0" w:color="auto"/>
          </w:divBdr>
          <w:divsChild>
            <w:div w:id="39211576">
              <w:marLeft w:val="0"/>
              <w:marRight w:val="0"/>
              <w:marTop w:val="0"/>
              <w:marBottom w:val="0"/>
              <w:divBdr>
                <w:top w:val="none" w:sz="0" w:space="0" w:color="auto"/>
                <w:left w:val="none" w:sz="0" w:space="0" w:color="auto"/>
                <w:bottom w:val="none" w:sz="0" w:space="0" w:color="auto"/>
                <w:right w:val="none" w:sz="0" w:space="0" w:color="auto"/>
              </w:divBdr>
            </w:div>
            <w:div w:id="137042499">
              <w:marLeft w:val="0"/>
              <w:marRight w:val="0"/>
              <w:marTop w:val="0"/>
              <w:marBottom w:val="0"/>
              <w:divBdr>
                <w:top w:val="none" w:sz="0" w:space="0" w:color="auto"/>
                <w:left w:val="none" w:sz="0" w:space="0" w:color="auto"/>
                <w:bottom w:val="none" w:sz="0" w:space="0" w:color="auto"/>
                <w:right w:val="none" w:sz="0" w:space="0" w:color="auto"/>
              </w:divBdr>
            </w:div>
            <w:div w:id="440690906">
              <w:marLeft w:val="0"/>
              <w:marRight w:val="0"/>
              <w:marTop w:val="0"/>
              <w:marBottom w:val="0"/>
              <w:divBdr>
                <w:top w:val="none" w:sz="0" w:space="0" w:color="auto"/>
                <w:left w:val="none" w:sz="0" w:space="0" w:color="auto"/>
                <w:bottom w:val="none" w:sz="0" w:space="0" w:color="auto"/>
                <w:right w:val="none" w:sz="0" w:space="0" w:color="auto"/>
              </w:divBdr>
            </w:div>
            <w:div w:id="518159564">
              <w:marLeft w:val="0"/>
              <w:marRight w:val="0"/>
              <w:marTop w:val="0"/>
              <w:marBottom w:val="0"/>
              <w:divBdr>
                <w:top w:val="none" w:sz="0" w:space="0" w:color="auto"/>
                <w:left w:val="none" w:sz="0" w:space="0" w:color="auto"/>
                <w:bottom w:val="none" w:sz="0" w:space="0" w:color="auto"/>
                <w:right w:val="none" w:sz="0" w:space="0" w:color="auto"/>
              </w:divBdr>
            </w:div>
            <w:div w:id="686249434">
              <w:marLeft w:val="0"/>
              <w:marRight w:val="0"/>
              <w:marTop w:val="0"/>
              <w:marBottom w:val="0"/>
              <w:divBdr>
                <w:top w:val="none" w:sz="0" w:space="0" w:color="auto"/>
                <w:left w:val="none" w:sz="0" w:space="0" w:color="auto"/>
                <w:bottom w:val="none" w:sz="0" w:space="0" w:color="auto"/>
                <w:right w:val="none" w:sz="0" w:space="0" w:color="auto"/>
              </w:divBdr>
            </w:div>
            <w:div w:id="968128734">
              <w:marLeft w:val="0"/>
              <w:marRight w:val="0"/>
              <w:marTop w:val="0"/>
              <w:marBottom w:val="0"/>
              <w:divBdr>
                <w:top w:val="none" w:sz="0" w:space="0" w:color="auto"/>
                <w:left w:val="none" w:sz="0" w:space="0" w:color="auto"/>
                <w:bottom w:val="none" w:sz="0" w:space="0" w:color="auto"/>
                <w:right w:val="none" w:sz="0" w:space="0" w:color="auto"/>
              </w:divBdr>
            </w:div>
            <w:div w:id="1084497044">
              <w:marLeft w:val="0"/>
              <w:marRight w:val="0"/>
              <w:marTop w:val="0"/>
              <w:marBottom w:val="0"/>
              <w:divBdr>
                <w:top w:val="none" w:sz="0" w:space="0" w:color="auto"/>
                <w:left w:val="none" w:sz="0" w:space="0" w:color="auto"/>
                <w:bottom w:val="none" w:sz="0" w:space="0" w:color="auto"/>
                <w:right w:val="none" w:sz="0" w:space="0" w:color="auto"/>
              </w:divBdr>
            </w:div>
            <w:div w:id="1561016005">
              <w:marLeft w:val="0"/>
              <w:marRight w:val="0"/>
              <w:marTop w:val="0"/>
              <w:marBottom w:val="0"/>
              <w:divBdr>
                <w:top w:val="none" w:sz="0" w:space="0" w:color="auto"/>
                <w:left w:val="none" w:sz="0" w:space="0" w:color="auto"/>
                <w:bottom w:val="none" w:sz="0" w:space="0" w:color="auto"/>
                <w:right w:val="none" w:sz="0" w:space="0" w:color="auto"/>
              </w:divBdr>
            </w:div>
            <w:div w:id="1567371597">
              <w:marLeft w:val="0"/>
              <w:marRight w:val="0"/>
              <w:marTop w:val="0"/>
              <w:marBottom w:val="0"/>
              <w:divBdr>
                <w:top w:val="none" w:sz="0" w:space="0" w:color="auto"/>
                <w:left w:val="none" w:sz="0" w:space="0" w:color="auto"/>
                <w:bottom w:val="none" w:sz="0" w:space="0" w:color="auto"/>
                <w:right w:val="none" w:sz="0" w:space="0" w:color="auto"/>
              </w:divBdr>
            </w:div>
            <w:div w:id="1615088024">
              <w:marLeft w:val="0"/>
              <w:marRight w:val="0"/>
              <w:marTop w:val="0"/>
              <w:marBottom w:val="0"/>
              <w:divBdr>
                <w:top w:val="none" w:sz="0" w:space="0" w:color="auto"/>
                <w:left w:val="none" w:sz="0" w:space="0" w:color="auto"/>
                <w:bottom w:val="none" w:sz="0" w:space="0" w:color="auto"/>
                <w:right w:val="none" w:sz="0" w:space="0" w:color="auto"/>
              </w:divBdr>
            </w:div>
            <w:div w:id="1618443086">
              <w:marLeft w:val="0"/>
              <w:marRight w:val="0"/>
              <w:marTop w:val="0"/>
              <w:marBottom w:val="0"/>
              <w:divBdr>
                <w:top w:val="none" w:sz="0" w:space="0" w:color="auto"/>
                <w:left w:val="none" w:sz="0" w:space="0" w:color="auto"/>
                <w:bottom w:val="none" w:sz="0" w:space="0" w:color="auto"/>
                <w:right w:val="none" w:sz="0" w:space="0" w:color="auto"/>
              </w:divBdr>
            </w:div>
            <w:div w:id="1831479028">
              <w:marLeft w:val="0"/>
              <w:marRight w:val="0"/>
              <w:marTop w:val="0"/>
              <w:marBottom w:val="0"/>
              <w:divBdr>
                <w:top w:val="none" w:sz="0" w:space="0" w:color="auto"/>
                <w:left w:val="none" w:sz="0" w:space="0" w:color="auto"/>
                <w:bottom w:val="none" w:sz="0" w:space="0" w:color="auto"/>
                <w:right w:val="none" w:sz="0" w:space="0" w:color="auto"/>
              </w:divBdr>
            </w:div>
            <w:div w:id="1948923728">
              <w:marLeft w:val="0"/>
              <w:marRight w:val="0"/>
              <w:marTop w:val="0"/>
              <w:marBottom w:val="0"/>
              <w:divBdr>
                <w:top w:val="none" w:sz="0" w:space="0" w:color="auto"/>
                <w:left w:val="none" w:sz="0" w:space="0" w:color="auto"/>
                <w:bottom w:val="none" w:sz="0" w:space="0" w:color="auto"/>
                <w:right w:val="none" w:sz="0" w:space="0" w:color="auto"/>
              </w:divBdr>
            </w:div>
            <w:div w:id="199486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76016">
      <w:bodyDiv w:val="1"/>
      <w:marLeft w:val="0"/>
      <w:marRight w:val="0"/>
      <w:marTop w:val="0"/>
      <w:marBottom w:val="0"/>
      <w:divBdr>
        <w:top w:val="none" w:sz="0" w:space="0" w:color="auto"/>
        <w:left w:val="none" w:sz="0" w:space="0" w:color="auto"/>
        <w:bottom w:val="none" w:sz="0" w:space="0" w:color="auto"/>
        <w:right w:val="none" w:sz="0" w:space="0" w:color="auto"/>
      </w:divBdr>
      <w:divsChild>
        <w:div w:id="36928163">
          <w:marLeft w:val="0"/>
          <w:marRight w:val="0"/>
          <w:marTop w:val="0"/>
          <w:marBottom w:val="0"/>
          <w:divBdr>
            <w:top w:val="none" w:sz="0" w:space="0" w:color="auto"/>
            <w:left w:val="none" w:sz="0" w:space="0" w:color="auto"/>
            <w:bottom w:val="none" w:sz="0" w:space="0" w:color="auto"/>
            <w:right w:val="none" w:sz="0" w:space="0" w:color="auto"/>
          </w:divBdr>
          <w:divsChild>
            <w:div w:id="279921007">
              <w:marLeft w:val="0"/>
              <w:marRight w:val="0"/>
              <w:marTop w:val="0"/>
              <w:marBottom w:val="0"/>
              <w:divBdr>
                <w:top w:val="none" w:sz="0" w:space="0" w:color="auto"/>
                <w:left w:val="none" w:sz="0" w:space="0" w:color="auto"/>
                <w:bottom w:val="none" w:sz="0" w:space="0" w:color="auto"/>
                <w:right w:val="none" w:sz="0" w:space="0" w:color="auto"/>
              </w:divBdr>
            </w:div>
            <w:div w:id="377625356">
              <w:marLeft w:val="0"/>
              <w:marRight w:val="0"/>
              <w:marTop w:val="0"/>
              <w:marBottom w:val="0"/>
              <w:divBdr>
                <w:top w:val="none" w:sz="0" w:space="0" w:color="auto"/>
                <w:left w:val="none" w:sz="0" w:space="0" w:color="auto"/>
                <w:bottom w:val="none" w:sz="0" w:space="0" w:color="auto"/>
                <w:right w:val="none" w:sz="0" w:space="0" w:color="auto"/>
              </w:divBdr>
            </w:div>
            <w:div w:id="822698941">
              <w:marLeft w:val="0"/>
              <w:marRight w:val="0"/>
              <w:marTop w:val="0"/>
              <w:marBottom w:val="0"/>
              <w:divBdr>
                <w:top w:val="none" w:sz="0" w:space="0" w:color="auto"/>
                <w:left w:val="none" w:sz="0" w:space="0" w:color="auto"/>
                <w:bottom w:val="none" w:sz="0" w:space="0" w:color="auto"/>
                <w:right w:val="none" w:sz="0" w:space="0" w:color="auto"/>
              </w:divBdr>
            </w:div>
            <w:div w:id="958802856">
              <w:marLeft w:val="0"/>
              <w:marRight w:val="0"/>
              <w:marTop w:val="0"/>
              <w:marBottom w:val="0"/>
              <w:divBdr>
                <w:top w:val="none" w:sz="0" w:space="0" w:color="auto"/>
                <w:left w:val="none" w:sz="0" w:space="0" w:color="auto"/>
                <w:bottom w:val="none" w:sz="0" w:space="0" w:color="auto"/>
                <w:right w:val="none" w:sz="0" w:space="0" w:color="auto"/>
              </w:divBdr>
            </w:div>
            <w:div w:id="1270354876">
              <w:marLeft w:val="0"/>
              <w:marRight w:val="0"/>
              <w:marTop w:val="0"/>
              <w:marBottom w:val="0"/>
              <w:divBdr>
                <w:top w:val="none" w:sz="0" w:space="0" w:color="auto"/>
                <w:left w:val="none" w:sz="0" w:space="0" w:color="auto"/>
                <w:bottom w:val="none" w:sz="0" w:space="0" w:color="auto"/>
                <w:right w:val="none" w:sz="0" w:space="0" w:color="auto"/>
              </w:divBdr>
            </w:div>
            <w:div w:id="1532380680">
              <w:marLeft w:val="0"/>
              <w:marRight w:val="0"/>
              <w:marTop w:val="0"/>
              <w:marBottom w:val="0"/>
              <w:divBdr>
                <w:top w:val="none" w:sz="0" w:space="0" w:color="auto"/>
                <w:left w:val="none" w:sz="0" w:space="0" w:color="auto"/>
                <w:bottom w:val="none" w:sz="0" w:space="0" w:color="auto"/>
                <w:right w:val="none" w:sz="0" w:space="0" w:color="auto"/>
              </w:divBdr>
            </w:div>
            <w:div w:id="1655647078">
              <w:marLeft w:val="0"/>
              <w:marRight w:val="0"/>
              <w:marTop w:val="0"/>
              <w:marBottom w:val="0"/>
              <w:divBdr>
                <w:top w:val="none" w:sz="0" w:space="0" w:color="auto"/>
                <w:left w:val="none" w:sz="0" w:space="0" w:color="auto"/>
                <w:bottom w:val="none" w:sz="0" w:space="0" w:color="auto"/>
                <w:right w:val="none" w:sz="0" w:space="0" w:color="auto"/>
              </w:divBdr>
            </w:div>
            <w:div w:id="1826429417">
              <w:marLeft w:val="0"/>
              <w:marRight w:val="0"/>
              <w:marTop w:val="0"/>
              <w:marBottom w:val="0"/>
              <w:divBdr>
                <w:top w:val="none" w:sz="0" w:space="0" w:color="auto"/>
                <w:left w:val="none" w:sz="0" w:space="0" w:color="auto"/>
                <w:bottom w:val="none" w:sz="0" w:space="0" w:color="auto"/>
                <w:right w:val="none" w:sz="0" w:space="0" w:color="auto"/>
              </w:divBdr>
            </w:div>
            <w:div w:id="1848128210">
              <w:marLeft w:val="0"/>
              <w:marRight w:val="0"/>
              <w:marTop w:val="0"/>
              <w:marBottom w:val="0"/>
              <w:divBdr>
                <w:top w:val="none" w:sz="0" w:space="0" w:color="auto"/>
                <w:left w:val="none" w:sz="0" w:space="0" w:color="auto"/>
                <w:bottom w:val="none" w:sz="0" w:space="0" w:color="auto"/>
                <w:right w:val="none" w:sz="0" w:space="0" w:color="auto"/>
              </w:divBdr>
            </w:div>
            <w:div w:id="213497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91719">
      <w:bodyDiv w:val="1"/>
      <w:marLeft w:val="0"/>
      <w:marRight w:val="0"/>
      <w:marTop w:val="0"/>
      <w:marBottom w:val="0"/>
      <w:divBdr>
        <w:top w:val="none" w:sz="0" w:space="0" w:color="auto"/>
        <w:left w:val="none" w:sz="0" w:space="0" w:color="auto"/>
        <w:bottom w:val="none" w:sz="0" w:space="0" w:color="auto"/>
        <w:right w:val="none" w:sz="0" w:space="0" w:color="auto"/>
      </w:divBdr>
    </w:div>
    <w:div w:id="1853105255">
      <w:bodyDiv w:val="1"/>
      <w:marLeft w:val="0"/>
      <w:marRight w:val="0"/>
      <w:marTop w:val="0"/>
      <w:marBottom w:val="0"/>
      <w:divBdr>
        <w:top w:val="none" w:sz="0" w:space="0" w:color="auto"/>
        <w:left w:val="none" w:sz="0" w:space="0" w:color="auto"/>
        <w:bottom w:val="none" w:sz="0" w:space="0" w:color="auto"/>
        <w:right w:val="none" w:sz="0" w:space="0" w:color="auto"/>
      </w:divBdr>
    </w:div>
    <w:div w:id="1866870461">
      <w:bodyDiv w:val="1"/>
      <w:marLeft w:val="0"/>
      <w:marRight w:val="0"/>
      <w:marTop w:val="0"/>
      <w:marBottom w:val="0"/>
      <w:divBdr>
        <w:top w:val="none" w:sz="0" w:space="0" w:color="auto"/>
        <w:left w:val="none" w:sz="0" w:space="0" w:color="auto"/>
        <w:bottom w:val="none" w:sz="0" w:space="0" w:color="auto"/>
        <w:right w:val="none" w:sz="0" w:space="0" w:color="auto"/>
      </w:divBdr>
    </w:div>
    <w:div w:id="1867012642">
      <w:bodyDiv w:val="1"/>
      <w:marLeft w:val="0"/>
      <w:marRight w:val="0"/>
      <w:marTop w:val="0"/>
      <w:marBottom w:val="0"/>
      <w:divBdr>
        <w:top w:val="none" w:sz="0" w:space="0" w:color="auto"/>
        <w:left w:val="none" w:sz="0" w:space="0" w:color="auto"/>
        <w:bottom w:val="none" w:sz="0" w:space="0" w:color="auto"/>
        <w:right w:val="none" w:sz="0" w:space="0" w:color="auto"/>
      </w:divBdr>
      <w:divsChild>
        <w:div w:id="2092656864">
          <w:marLeft w:val="0"/>
          <w:marRight w:val="0"/>
          <w:marTop w:val="0"/>
          <w:marBottom w:val="0"/>
          <w:divBdr>
            <w:top w:val="none" w:sz="0" w:space="0" w:color="auto"/>
            <w:left w:val="none" w:sz="0" w:space="0" w:color="auto"/>
            <w:bottom w:val="none" w:sz="0" w:space="0" w:color="auto"/>
            <w:right w:val="none" w:sz="0" w:space="0" w:color="auto"/>
          </w:divBdr>
          <w:divsChild>
            <w:div w:id="1614048487">
              <w:marLeft w:val="0"/>
              <w:marRight w:val="0"/>
              <w:marTop w:val="0"/>
              <w:marBottom w:val="0"/>
              <w:divBdr>
                <w:top w:val="none" w:sz="0" w:space="0" w:color="auto"/>
                <w:left w:val="none" w:sz="0" w:space="0" w:color="auto"/>
                <w:bottom w:val="none" w:sz="0" w:space="0" w:color="auto"/>
                <w:right w:val="none" w:sz="0" w:space="0" w:color="auto"/>
              </w:divBdr>
              <w:divsChild>
                <w:div w:id="67044321">
                  <w:marLeft w:val="0"/>
                  <w:marRight w:val="0"/>
                  <w:marTop w:val="0"/>
                  <w:marBottom w:val="0"/>
                  <w:divBdr>
                    <w:top w:val="none" w:sz="0" w:space="0" w:color="auto"/>
                    <w:left w:val="none" w:sz="0" w:space="0" w:color="auto"/>
                    <w:bottom w:val="none" w:sz="0" w:space="0" w:color="auto"/>
                    <w:right w:val="none" w:sz="0" w:space="0" w:color="auto"/>
                  </w:divBdr>
                  <w:divsChild>
                    <w:div w:id="19426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839597">
      <w:bodyDiv w:val="1"/>
      <w:marLeft w:val="0"/>
      <w:marRight w:val="0"/>
      <w:marTop w:val="0"/>
      <w:marBottom w:val="0"/>
      <w:divBdr>
        <w:top w:val="none" w:sz="0" w:space="0" w:color="auto"/>
        <w:left w:val="none" w:sz="0" w:space="0" w:color="auto"/>
        <w:bottom w:val="none" w:sz="0" w:space="0" w:color="auto"/>
        <w:right w:val="none" w:sz="0" w:space="0" w:color="auto"/>
      </w:divBdr>
      <w:divsChild>
        <w:div w:id="902450257">
          <w:marLeft w:val="0"/>
          <w:marRight w:val="0"/>
          <w:marTop w:val="0"/>
          <w:marBottom w:val="0"/>
          <w:divBdr>
            <w:top w:val="none" w:sz="0" w:space="0" w:color="auto"/>
            <w:left w:val="none" w:sz="0" w:space="0" w:color="auto"/>
            <w:bottom w:val="none" w:sz="0" w:space="0" w:color="auto"/>
            <w:right w:val="none" w:sz="0" w:space="0" w:color="auto"/>
          </w:divBdr>
          <w:divsChild>
            <w:div w:id="2067795066">
              <w:marLeft w:val="0"/>
              <w:marRight w:val="0"/>
              <w:marTop w:val="0"/>
              <w:marBottom w:val="0"/>
              <w:divBdr>
                <w:top w:val="none" w:sz="0" w:space="0" w:color="auto"/>
                <w:left w:val="none" w:sz="0" w:space="0" w:color="auto"/>
                <w:bottom w:val="none" w:sz="0" w:space="0" w:color="auto"/>
                <w:right w:val="none" w:sz="0" w:space="0" w:color="auto"/>
              </w:divBdr>
            </w:div>
          </w:divsChild>
        </w:div>
        <w:div w:id="1897232879">
          <w:marLeft w:val="0"/>
          <w:marRight w:val="0"/>
          <w:marTop w:val="0"/>
          <w:marBottom w:val="0"/>
          <w:divBdr>
            <w:top w:val="none" w:sz="0" w:space="0" w:color="auto"/>
            <w:left w:val="none" w:sz="0" w:space="0" w:color="auto"/>
            <w:bottom w:val="none" w:sz="0" w:space="0" w:color="auto"/>
            <w:right w:val="none" w:sz="0" w:space="0" w:color="auto"/>
          </w:divBdr>
          <w:divsChild>
            <w:div w:id="120424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4583">
      <w:bodyDiv w:val="1"/>
      <w:marLeft w:val="0"/>
      <w:marRight w:val="0"/>
      <w:marTop w:val="0"/>
      <w:marBottom w:val="0"/>
      <w:divBdr>
        <w:top w:val="none" w:sz="0" w:space="0" w:color="auto"/>
        <w:left w:val="none" w:sz="0" w:space="0" w:color="auto"/>
        <w:bottom w:val="none" w:sz="0" w:space="0" w:color="auto"/>
        <w:right w:val="none" w:sz="0" w:space="0" w:color="auto"/>
      </w:divBdr>
      <w:divsChild>
        <w:div w:id="56174975">
          <w:marLeft w:val="0"/>
          <w:marRight w:val="0"/>
          <w:marTop w:val="0"/>
          <w:marBottom w:val="0"/>
          <w:divBdr>
            <w:top w:val="none" w:sz="0" w:space="0" w:color="auto"/>
            <w:left w:val="none" w:sz="0" w:space="0" w:color="auto"/>
            <w:bottom w:val="none" w:sz="0" w:space="0" w:color="auto"/>
            <w:right w:val="none" w:sz="0" w:space="0" w:color="auto"/>
          </w:divBdr>
        </w:div>
        <w:div w:id="92096076">
          <w:marLeft w:val="0"/>
          <w:marRight w:val="0"/>
          <w:marTop w:val="0"/>
          <w:marBottom w:val="0"/>
          <w:divBdr>
            <w:top w:val="none" w:sz="0" w:space="0" w:color="auto"/>
            <w:left w:val="none" w:sz="0" w:space="0" w:color="auto"/>
            <w:bottom w:val="none" w:sz="0" w:space="0" w:color="auto"/>
            <w:right w:val="none" w:sz="0" w:space="0" w:color="auto"/>
          </w:divBdr>
        </w:div>
        <w:div w:id="111559878">
          <w:marLeft w:val="0"/>
          <w:marRight w:val="0"/>
          <w:marTop w:val="0"/>
          <w:marBottom w:val="0"/>
          <w:divBdr>
            <w:top w:val="none" w:sz="0" w:space="0" w:color="auto"/>
            <w:left w:val="none" w:sz="0" w:space="0" w:color="auto"/>
            <w:bottom w:val="none" w:sz="0" w:space="0" w:color="auto"/>
            <w:right w:val="none" w:sz="0" w:space="0" w:color="auto"/>
          </w:divBdr>
        </w:div>
        <w:div w:id="260646137">
          <w:marLeft w:val="0"/>
          <w:marRight w:val="0"/>
          <w:marTop w:val="0"/>
          <w:marBottom w:val="0"/>
          <w:divBdr>
            <w:top w:val="none" w:sz="0" w:space="0" w:color="auto"/>
            <w:left w:val="none" w:sz="0" w:space="0" w:color="auto"/>
            <w:bottom w:val="none" w:sz="0" w:space="0" w:color="auto"/>
            <w:right w:val="none" w:sz="0" w:space="0" w:color="auto"/>
          </w:divBdr>
        </w:div>
        <w:div w:id="843516588">
          <w:marLeft w:val="0"/>
          <w:marRight w:val="0"/>
          <w:marTop w:val="0"/>
          <w:marBottom w:val="0"/>
          <w:divBdr>
            <w:top w:val="none" w:sz="0" w:space="0" w:color="auto"/>
            <w:left w:val="none" w:sz="0" w:space="0" w:color="auto"/>
            <w:bottom w:val="none" w:sz="0" w:space="0" w:color="auto"/>
            <w:right w:val="none" w:sz="0" w:space="0" w:color="auto"/>
          </w:divBdr>
        </w:div>
        <w:div w:id="1079594916">
          <w:marLeft w:val="0"/>
          <w:marRight w:val="0"/>
          <w:marTop w:val="0"/>
          <w:marBottom w:val="0"/>
          <w:divBdr>
            <w:top w:val="none" w:sz="0" w:space="0" w:color="auto"/>
            <w:left w:val="none" w:sz="0" w:space="0" w:color="auto"/>
            <w:bottom w:val="none" w:sz="0" w:space="0" w:color="auto"/>
            <w:right w:val="none" w:sz="0" w:space="0" w:color="auto"/>
          </w:divBdr>
        </w:div>
        <w:div w:id="1115559587">
          <w:marLeft w:val="0"/>
          <w:marRight w:val="0"/>
          <w:marTop w:val="0"/>
          <w:marBottom w:val="0"/>
          <w:divBdr>
            <w:top w:val="none" w:sz="0" w:space="0" w:color="auto"/>
            <w:left w:val="none" w:sz="0" w:space="0" w:color="auto"/>
            <w:bottom w:val="none" w:sz="0" w:space="0" w:color="auto"/>
            <w:right w:val="none" w:sz="0" w:space="0" w:color="auto"/>
          </w:divBdr>
        </w:div>
        <w:div w:id="1173689495">
          <w:marLeft w:val="0"/>
          <w:marRight w:val="0"/>
          <w:marTop w:val="0"/>
          <w:marBottom w:val="0"/>
          <w:divBdr>
            <w:top w:val="none" w:sz="0" w:space="0" w:color="auto"/>
            <w:left w:val="none" w:sz="0" w:space="0" w:color="auto"/>
            <w:bottom w:val="none" w:sz="0" w:space="0" w:color="auto"/>
            <w:right w:val="none" w:sz="0" w:space="0" w:color="auto"/>
          </w:divBdr>
        </w:div>
        <w:div w:id="1204708972">
          <w:marLeft w:val="0"/>
          <w:marRight w:val="0"/>
          <w:marTop w:val="0"/>
          <w:marBottom w:val="0"/>
          <w:divBdr>
            <w:top w:val="none" w:sz="0" w:space="0" w:color="auto"/>
            <w:left w:val="none" w:sz="0" w:space="0" w:color="auto"/>
            <w:bottom w:val="none" w:sz="0" w:space="0" w:color="auto"/>
            <w:right w:val="none" w:sz="0" w:space="0" w:color="auto"/>
          </w:divBdr>
        </w:div>
        <w:div w:id="1349484511">
          <w:marLeft w:val="0"/>
          <w:marRight w:val="0"/>
          <w:marTop w:val="0"/>
          <w:marBottom w:val="0"/>
          <w:divBdr>
            <w:top w:val="none" w:sz="0" w:space="0" w:color="auto"/>
            <w:left w:val="none" w:sz="0" w:space="0" w:color="auto"/>
            <w:bottom w:val="none" w:sz="0" w:space="0" w:color="auto"/>
            <w:right w:val="none" w:sz="0" w:space="0" w:color="auto"/>
          </w:divBdr>
        </w:div>
        <w:div w:id="1401715132">
          <w:marLeft w:val="0"/>
          <w:marRight w:val="0"/>
          <w:marTop w:val="0"/>
          <w:marBottom w:val="0"/>
          <w:divBdr>
            <w:top w:val="none" w:sz="0" w:space="0" w:color="auto"/>
            <w:left w:val="none" w:sz="0" w:space="0" w:color="auto"/>
            <w:bottom w:val="none" w:sz="0" w:space="0" w:color="auto"/>
            <w:right w:val="none" w:sz="0" w:space="0" w:color="auto"/>
          </w:divBdr>
        </w:div>
        <w:div w:id="1548949354">
          <w:marLeft w:val="0"/>
          <w:marRight w:val="0"/>
          <w:marTop w:val="0"/>
          <w:marBottom w:val="0"/>
          <w:divBdr>
            <w:top w:val="none" w:sz="0" w:space="0" w:color="auto"/>
            <w:left w:val="none" w:sz="0" w:space="0" w:color="auto"/>
            <w:bottom w:val="none" w:sz="0" w:space="0" w:color="auto"/>
            <w:right w:val="none" w:sz="0" w:space="0" w:color="auto"/>
          </w:divBdr>
        </w:div>
        <w:div w:id="1593314653">
          <w:marLeft w:val="0"/>
          <w:marRight w:val="0"/>
          <w:marTop w:val="0"/>
          <w:marBottom w:val="0"/>
          <w:divBdr>
            <w:top w:val="none" w:sz="0" w:space="0" w:color="auto"/>
            <w:left w:val="none" w:sz="0" w:space="0" w:color="auto"/>
            <w:bottom w:val="none" w:sz="0" w:space="0" w:color="auto"/>
            <w:right w:val="none" w:sz="0" w:space="0" w:color="auto"/>
          </w:divBdr>
        </w:div>
        <w:div w:id="1703702738">
          <w:marLeft w:val="0"/>
          <w:marRight w:val="0"/>
          <w:marTop w:val="0"/>
          <w:marBottom w:val="0"/>
          <w:divBdr>
            <w:top w:val="none" w:sz="0" w:space="0" w:color="auto"/>
            <w:left w:val="none" w:sz="0" w:space="0" w:color="auto"/>
            <w:bottom w:val="none" w:sz="0" w:space="0" w:color="auto"/>
            <w:right w:val="none" w:sz="0" w:space="0" w:color="auto"/>
          </w:divBdr>
        </w:div>
        <w:div w:id="1853643231">
          <w:marLeft w:val="0"/>
          <w:marRight w:val="0"/>
          <w:marTop w:val="0"/>
          <w:marBottom w:val="0"/>
          <w:divBdr>
            <w:top w:val="none" w:sz="0" w:space="0" w:color="auto"/>
            <w:left w:val="none" w:sz="0" w:space="0" w:color="auto"/>
            <w:bottom w:val="none" w:sz="0" w:space="0" w:color="auto"/>
            <w:right w:val="none" w:sz="0" w:space="0" w:color="auto"/>
          </w:divBdr>
        </w:div>
        <w:div w:id="1889612395">
          <w:marLeft w:val="0"/>
          <w:marRight w:val="0"/>
          <w:marTop w:val="0"/>
          <w:marBottom w:val="0"/>
          <w:divBdr>
            <w:top w:val="none" w:sz="0" w:space="0" w:color="auto"/>
            <w:left w:val="none" w:sz="0" w:space="0" w:color="auto"/>
            <w:bottom w:val="none" w:sz="0" w:space="0" w:color="auto"/>
            <w:right w:val="none" w:sz="0" w:space="0" w:color="auto"/>
          </w:divBdr>
        </w:div>
        <w:div w:id="2015108615">
          <w:marLeft w:val="0"/>
          <w:marRight w:val="0"/>
          <w:marTop w:val="0"/>
          <w:marBottom w:val="0"/>
          <w:divBdr>
            <w:top w:val="none" w:sz="0" w:space="0" w:color="auto"/>
            <w:left w:val="none" w:sz="0" w:space="0" w:color="auto"/>
            <w:bottom w:val="none" w:sz="0" w:space="0" w:color="auto"/>
            <w:right w:val="none" w:sz="0" w:space="0" w:color="auto"/>
          </w:divBdr>
        </w:div>
        <w:div w:id="2032300250">
          <w:marLeft w:val="0"/>
          <w:marRight w:val="0"/>
          <w:marTop w:val="0"/>
          <w:marBottom w:val="0"/>
          <w:divBdr>
            <w:top w:val="none" w:sz="0" w:space="0" w:color="auto"/>
            <w:left w:val="none" w:sz="0" w:space="0" w:color="auto"/>
            <w:bottom w:val="none" w:sz="0" w:space="0" w:color="auto"/>
            <w:right w:val="none" w:sz="0" w:space="0" w:color="auto"/>
          </w:divBdr>
        </w:div>
        <w:div w:id="2090537427">
          <w:marLeft w:val="0"/>
          <w:marRight w:val="0"/>
          <w:marTop w:val="0"/>
          <w:marBottom w:val="0"/>
          <w:divBdr>
            <w:top w:val="none" w:sz="0" w:space="0" w:color="auto"/>
            <w:left w:val="none" w:sz="0" w:space="0" w:color="auto"/>
            <w:bottom w:val="none" w:sz="0" w:space="0" w:color="auto"/>
            <w:right w:val="none" w:sz="0" w:space="0" w:color="auto"/>
          </w:divBdr>
        </w:div>
      </w:divsChild>
    </w:div>
    <w:div w:id="1885947171">
      <w:bodyDiv w:val="1"/>
      <w:marLeft w:val="0"/>
      <w:marRight w:val="0"/>
      <w:marTop w:val="0"/>
      <w:marBottom w:val="0"/>
      <w:divBdr>
        <w:top w:val="none" w:sz="0" w:space="0" w:color="auto"/>
        <w:left w:val="none" w:sz="0" w:space="0" w:color="auto"/>
        <w:bottom w:val="none" w:sz="0" w:space="0" w:color="auto"/>
        <w:right w:val="none" w:sz="0" w:space="0" w:color="auto"/>
      </w:divBdr>
    </w:div>
    <w:div w:id="1887331547">
      <w:bodyDiv w:val="1"/>
      <w:marLeft w:val="0"/>
      <w:marRight w:val="0"/>
      <w:marTop w:val="0"/>
      <w:marBottom w:val="0"/>
      <w:divBdr>
        <w:top w:val="none" w:sz="0" w:space="0" w:color="auto"/>
        <w:left w:val="none" w:sz="0" w:space="0" w:color="auto"/>
        <w:bottom w:val="none" w:sz="0" w:space="0" w:color="auto"/>
        <w:right w:val="none" w:sz="0" w:space="0" w:color="auto"/>
      </w:divBdr>
    </w:div>
    <w:div w:id="1899127419">
      <w:bodyDiv w:val="1"/>
      <w:marLeft w:val="0"/>
      <w:marRight w:val="0"/>
      <w:marTop w:val="0"/>
      <w:marBottom w:val="0"/>
      <w:divBdr>
        <w:top w:val="none" w:sz="0" w:space="0" w:color="auto"/>
        <w:left w:val="none" w:sz="0" w:space="0" w:color="auto"/>
        <w:bottom w:val="none" w:sz="0" w:space="0" w:color="auto"/>
        <w:right w:val="none" w:sz="0" w:space="0" w:color="auto"/>
      </w:divBdr>
    </w:div>
    <w:div w:id="1926646508">
      <w:bodyDiv w:val="1"/>
      <w:marLeft w:val="0"/>
      <w:marRight w:val="0"/>
      <w:marTop w:val="0"/>
      <w:marBottom w:val="0"/>
      <w:divBdr>
        <w:top w:val="none" w:sz="0" w:space="0" w:color="auto"/>
        <w:left w:val="none" w:sz="0" w:space="0" w:color="auto"/>
        <w:bottom w:val="none" w:sz="0" w:space="0" w:color="auto"/>
        <w:right w:val="none" w:sz="0" w:space="0" w:color="auto"/>
      </w:divBdr>
    </w:div>
    <w:div w:id="1933780003">
      <w:bodyDiv w:val="1"/>
      <w:marLeft w:val="0"/>
      <w:marRight w:val="0"/>
      <w:marTop w:val="0"/>
      <w:marBottom w:val="0"/>
      <w:divBdr>
        <w:top w:val="none" w:sz="0" w:space="0" w:color="auto"/>
        <w:left w:val="none" w:sz="0" w:space="0" w:color="auto"/>
        <w:bottom w:val="none" w:sz="0" w:space="0" w:color="auto"/>
        <w:right w:val="none" w:sz="0" w:space="0" w:color="auto"/>
      </w:divBdr>
    </w:div>
    <w:div w:id="1939560111">
      <w:bodyDiv w:val="1"/>
      <w:marLeft w:val="0"/>
      <w:marRight w:val="0"/>
      <w:marTop w:val="0"/>
      <w:marBottom w:val="0"/>
      <w:divBdr>
        <w:top w:val="none" w:sz="0" w:space="0" w:color="auto"/>
        <w:left w:val="none" w:sz="0" w:space="0" w:color="auto"/>
        <w:bottom w:val="none" w:sz="0" w:space="0" w:color="auto"/>
        <w:right w:val="none" w:sz="0" w:space="0" w:color="auto"/>
      </w:divBdr>
      <w:divsChild>
        <w:div w:id="384334796">
          <w:marLeft w:val="0"/>
          <w:marRight w:val="0"/>
          <w:marTop w:val="0"/>
          <w:marBottom w:val="0"/>
          <w:divBdr>
            <w:top w:val="none" w:sz="0" w:space="0" w:color="3D3D3D"/>
            <w:left w:val="none" w:sz="0" w:space="0" w:color="3D3D3D"/>
            <w:bottom w:val="none" w:sz="0" w:space="0" w:color="3D3D3D"/>
            <w:right w:val="none" w:sz="0" w:space="0" w:color="3D3D3D"/>
          </w:divBdr>
          <w:divsChild>
            <w:div w:id="1420324499">
              <w:marLeft w:val="0"/>
              <w:marRight w:val="0"/>
              <w:marTop w:val="0"/>
              <w:marBottom w:val="0"/>
              <w:divBdr>
                <w:top w:val="none" w:sz="0" w:space="0" w:color="3D3D3D"/>
                <w:left w:val="none" w:sz="0" w:space="0" w:color="3D3D3D"/>
                <w:bottom w:val="none" w:sz="0" w:space="0" w:color="3D3D3D"/>
                <w:right w:val="none" w:sz="0" w:space="0" w:color="3D3D3D"/>
              </w:divBdr>
            </w:div>
          </w:divsChild>
        </w:div>
      </w:divsChild>
    </w:div>
    <w:div w:id="1940064405">
      <w:bodyDiv w:val="1"/>
      <w:marLeft w:val="0"/>
      <w:marRight w:val="0"/>
      <w:marTop w:val="0"/>
      <w:marBottom w:val="0"/>
      <w:divBdr>
        <w:top w:val="none" w:sz="0" w:space="0" w:color="auto"/>
        <w:left w:val="none" w:sz="0" w:space="0" w:color="auto"/>
        <w:bottom w:val="none" w:sz="0" w:space="0" w:color="auto"/>
        <w:right w:val="none" w:sz="0" w:space="0" w:color="auto"/>
      </w:divBdr>
      <w:divsChild>
        <w:div w:id="760300622">
          <w:marLeft w:val="0"/>
          <w:marRight w:val="0"/>
          <w:marTop w:val="0"/>
          <w:marBottom w:val="0"/>
          <w:divBdr>
            <w:top w:val="none" w:sz="0" w:space="0" w:color="auto"/>
            <w:left w:val="none" w:sz="0" w:space="0" w:color="auto"/>
            <w:bottom w:val="none" w:sz="0" w:space="0" w:color="auto"/>
            <w:right w:val="none" w:sz="0" w:space="0" w:color="auto"/>
          </w:divBdr>
          <w:divsChild>
            <w:div w:id="228657724">
              <w:marLeft w:val="0"/>
              <w:marRight w:val="0"/>
              <w:marTop w:val="0"/>
              <w:marBottom w:val="0"/>
              <w:divBdr>
                <w:top w:val="none" w:sz="0" w:space="0" w:color="auto"/>
                <w:left w:val="none" w:sz="0" w:space="0" w:color="auto"/>
                <w:bottom w:val="none" w:sz="0" w:space="0" w:color="auto"/>
                <w:right w:val="none" w:sz="0" w:space="0" w:color="auto"/>
              </w:divBdr>
              <w:divsChild>
                <w:div w:id="414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833825">
      <w:bodyDiv w:val="1"/>
      <w:marLeft w:val="0"/>
      <w:marRight w:val="0"/>
      <w:marTop w:val="0"/>
      <w:marBottom w:val="0"/>
      <w:divBdr>
        <w:top w:val="none" w:sz="0" w:space="0" w:color="auto"/>
        <w:left w:val="none" w:sz="0" w:space="0" w:color="auto"/>
        <w:bottom w:val="none" w:sz="0" w:space="0" w:color="auto"/>
        <w:right w:val="none" w:sz="0" w:space="0" w:color="auto"/>
      </w:divBdr>
    </w:div>
    <w:div w:id="1958173924">
      <w:bodyDiv w:val="1"/>
      <w:marLeft w:val="0"/>
      <w:marRight w:val="0"/>
      <w:marTop w:val="0"/>
      <w:marBottom w:val="0"/>
      <w:divBdr>
        <w:top w:val="none" w:sz="0" w:space="0" w:color="auto"/>
        <w:left w:val="none" w:sz="0" w:space="0" w:color="auto"/>
        <w:bottom w:val="none" w:sz="0" w:space="0" w:color="auto"/>
        <w:right w:val="none" w:sz="0" w:space="0" w:color="auto"/>
      </w:divBdr>
    </w:div>
    <w:div w:id="1969966106">
      <w:bodyDiv w:val="1"/>
      <w:marLeft w:val="0"/>
      <w:marRight w:val="0"/>
      <w:marTop w:val="0"/>
      <w:marBottom w:val="0"/>
      <w:divBdr>
        <w:top w:val="none" w:sz="0" w:space="0" w:color="auto"/>
        <w:left w:val="none" w:sz="0" w:space="0" w:color="auto"/>
        <w:bottom w:val="none" w:sz="0" w:space="0" w:color="auto"/>
        <w:right w:val="none" w:sz="0" w:space="0" w:color="auto"/>
      </w:divBdr>
      <w:divsChild>
        <w:div w:id="2111465672">
          <w:marLeft w:val="0"/>
          <w:marRight w:val="0"/>
          <w:marTop w:val="0"/>
          <w:marBottom w:val="0"/>
          <w:divBdr>
            <w:top w:val="none" w:sz="0" w:space="0" w:color="auto"/>
            <w:left w:val="none" w:sz="0" w:space="0" w:color="auto"/>
            <w:bottom w:val="none" w:sz="0" w:space="0" w:color="auto"/>
            <w:right w:val="none" w:sz="0" w:space="0" w:color="auto"/>
          </w:divBdr>
          <w:divsChild>
            <w:div w:id="34429926">
              <w:marLeft w:val="0"/>
              <w:marRight w:val="0"/>
              <w:marTop w:val="0"/>
              <w:marBottom w:val="0"/>
              <w:divBdr>
                <w:top w:val="none" w:sz="0" w:space="0" w:color="auto"/>
                <w:left w:val="none" w:sz="0" w:space="0" w:color="auto"/>
                <w:bottom w:val="none" w:sz="0" w:space="0" w:color="auto"/>
                <w:right w:val="none" w:sz="0" w:space="0" w:color="auto"/>
              </w:divBdr>
            </w:div>
            <w:div w:id="128137536">
              <w:marLeft w:val="0"/>
              <w:marRight w:val="0"/>
              <w:marTop w:val="0"/>
              <w:marBottom w:val="0"/>
              <w:divBdr>
                <w:top w:val="none" w:sz="0" w:space="0" w:color="auto"/>
                <w:left w:val="none" w:sz="0" w:space="0" w:color="auto"/>
                <w:bottom w:val="none" w:sz="0" w:space="0" w:color="auto"/>
                <w:right w:val="none" w:sz="0" w:space="0" w:color="auto"/>
              </w:divBdr>
            </w:div>
            <w:div w:id="495999373">
              <w:marLeft w:val="0"/>
              <w:marRight w:val="0"/>
              <w:marTop w:val="0"/>
              <w:marBottom w:val="0"/>
              <w:divBdr>
                <w:top w:val="none" w:sz="0" w:space="0" w:color="auto"/>
                <w:left w:val="none" w:sz="0" w:space="0" w:color="auto"/>
                <w:bottom w:val="none" w:sz="0" w:space="0" w:color="auto"/>
                <w:right w:val="none" w:sz="0" w:space="0" w:color="auto"/>
              </w:divBdr>
            </w:div>
            <w:div w:id="506483362">
              <w:marLeft w:val="0"/>
              <w:marRight w:val="0"/>
              <w:marTop w:val="0"/>
              <w:marBottom w:val="0"/>
              <w:divBdr>
                <w:top w:val="none" w:sz="0" w:space="0" w:color="auto"/>
                <w:left w:val="none" w:sz="0" w:space="0" w:color="auto"/>
                <w:bottom w:val="none" w:sz="0" w:space="0" w:color="auto"/>
                <w:right w:val="none" w:sz="0" w:space="0" w:color="auto"/>
              </w:divBdr>
            </w:div>
            <w:div w:id="536939617">
              <w:marLeft w:val="0"/>
              <w:marRight w:val="0"/>
              <w:marTop w:val="0"/>
              <w:marBottom w:val="0"/>
              <w:divBdr>
                <w:top w:val="none" w:sz="0" w:space="0" w:color="auto"/>
                <w:left w:val="none" w:sz="0" w:space="0" w:color="auto"/>
                <w:bottom w:val="none" w:sz="0" w:space="0" w:color="auto"/>
                <w:right w:val="none" w:sz="0" w:space="0" w:color="auto"/>
              </w:divBdr>
            </w:div>
            <w:div w:id="714932843">
              <w:marLeft w:val="0"/>
              <w:marRight w:val="0"/>
              <w:marTop w:val="0"/>
              <w:marBottom w:val="0"/>
              <w:divBdr>
                <w:top w:val="none" w:sz="0" w:space="0" w:color="auto"/>
                <w:left w:val="none" w:sz="0" w:space="0" w:color="auto"/>
                <w:bottom w:val="none" w:sz="0" w:space="0" w:color="auto"/>
                <w:right w:val="none" w:sz="0" w:space="0" w:color="auto"/>
              </w:divBdr>
            </w:div>
            <w:div w:id="765998820">
              <w:marLeft w:val="0"/>
              <w:marRight w:val="0"/>
              <w:marTop w:val="0"/>
              <w:marBottom w:val="0"/>
              <w:divBdr>
                <w:top w:val="none" w:sz="0" w:space="0" w:color="auto"/>
                <w:left w:val="none" w:sz="0" w:space="0" w:color="auto"/>
                <w:bottom w:val="none" w:sz="0" w:space="0" w:color="auto"/>
                <w:right w:val="none" w:sz="0" w:space="0" w:color="auto"/>
              </w:divBdr>
            </w:div>
            <w:div w:id="846863553">
              <w:marLeft w:val="0"/>
              <w:marRight w:val="0"/>
              <w:marTop w:val="0"/>
              <w:marBottom w:val="0"/>
              <w:divBdr>
                <w:top w:val="none" w:sz="0" w:space="0" w:color="auto"/>
                <w:left w:val="none" w:sz="0" w:space="0" w:color="auto"/>
                <w:bottom w:val="none" w:sz="0" w:space="0" w:color="auto"/>
                <w:right w:val="none" w:sz="0" w:space="0" w:color="auto"/>
              </w:divBdr>
            </w:div>
            <w:div w:id="1160001880">
              <w:marLeft w:val="0"/>
              <w:marRight w:val="0"/>
              <w:marTop w:val="0"/>
              <w:marBottom w:val="0"/>
              <w:divBdr>
                <w:top w:val="none" w:sz="0" w:space="0" w:color="auto"/>
                <w:left w:val="none" w:sz="0" w:space="0" w:color="auto"/>
                <w:bottom w:val="none" w:sz="0" w:space="0" w:color="auto"/>
                <w:right w:val="none" w:sz="0" w:space="0" w:color="auto"/>
              </w:divBdr>
            </w:div>
            <w:div w:id="1289822348">
              <w:marLeft w:val="0"/>
              <w:marRight w:val="0"/>
              <w:marTop w:val="0"/>
              <w:marBottom w:val="0"/>
              <w:divBdr>
                <w:top w:val="none" w:sz="0" w:space="0" w:color="auto"/>
                <w:left w:val="none" w:sz="0" w:space="0" w:color="auto"/>
                <w:bottom w:val="none" w:sz="0" w:space="0" w:color="auto"/>
                <w:right w:val="none" w:sz="0" w:space="0" w:color="auto"/>
              </w:divBdr>
            </w:div>
            <w:div w:id="1376273759">
              <w:marLeft w:val="0"/>
              <w:marRight w:val="0"/>
              <w:marTop w:val="0"/>
              <w:marBottom w:val="0"/>
              <w:divBdr>
                <w:top w:val="none" w:sz="0" w:space="0" w:color="auto"/>
                <w:left w:val="none" w:sz="0" w:space="0" w:color="auto"/>
                <w:bottom w:val="none" w:sz="0" w:space="0" w:color="auto"/>
                <w:right w:val="none" w:sz="0" w:space="0" w:color="auto"/>
              </w:divBdr>
            </w:div>
            <w:div w:id="1449473793">
              <w:marLeft w:val="0"/>
              <w:marRight w:val="0"/>
              <w:marTop w:val="0"/>
              <w:marBottom w:val="0"/>
              <w:divBdr>
                <w:top w:val="none" w:sz="0" w:space="0" w:color="auto"/>
                <w:left w:val="none" w:sz="0" w:space="0" w:color="auto"/>
                <w:bottom w:val="none" w:sz="0" w:space="0" w:color="auto"/>
                <w:right w:val="none" w:sz="0" w:space="0" w:color="auto"/>
              </w:divBdr>
            </w:div>
            <w:div w:id="1489053872">
              <w:marLeft w:val="0"/>
              <w:marRight w:val="0"/>
              <w:marTop w:val="0"/>
              <w:marBottom w:val="0"/>
              <w:divBdr>
                <w:top w:val="none" w:sz="0" w:space="0" w:color="auto"/>
                <w:left w:val="none" w:sz="0" w:space="0" w:color="auto"/>
                <w:bottom w:val="none" w:sz="0" w:space="0" w:color="auto"/>
                <w:right w:val="none" w:sz="0" w:space="0" w:color="auto"/>
              </w:divBdr>
            </w:div>
            <w:div w:id="1580209139">
              <w:marLeft w:val="0"/>
              <w:marRight w:val="0"/>
              <w:marTop w:val="0"/>
              <w:marBottom w:val="0"/>
              <w:divBdr>
                <w:top w:val="none" w:sz="0" w:space="0" w:color="auto"/>
                <w:left w:val="none" w:sz="0" w:space="0" w:color="auto"/>
                <w:bottom w:val="none" w:sz="0" w:space="0" w:color="auto"/>
                <w:right w:val="none" w:sz="0" w:space="0" w:color="auto"/>
              </w:divBdr>
            </w:div>
            <w:div w:id="1926185736">
              <w:marLeft w:val="0"/>
              <w:marRight w:val="0"/>
              <w:marTop w:val="0"/>
              <w:marBottom w:val="0"/>
              <w:divBdr>
                <w:top w:val="none" w:sz="0" w:space="0" w:color="auto"/>
                <w:left w:val="none" w:sz="0" w:space="0" w:color="auto"/>
                <w:bottom w:val="none" w:sz="0" w:space="0" w:color="auto"/>
                <w:right w:val="none" w:sz="0" w:space="0" w:color="auto"/>
              </w:divBdr>
            </w:div>
            <w:div w:id="208957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68265">
      <w:bodyDiv w:val="1"/>
      <w:marLeft w:val="0"/>
      <w:marRight w:val="0"/>
      <w:marTop w:val="0"/>
      <w:marBottom w:val="0"/>
      <w:divBdr>
        <w:top w:val="none" w:sz="0" w:space="0" w:color="auto"/>
        <w:left w:val="none" w:sz="0" w:space="0" w:color="auto"/>
        <w:bottom w:val="none" w:sz="0" w:space="0" w:color="auto"/>
        <w:right w:val="none" w:sz="0" w:space="0" w:color="auto"/>
      </w:divBdr>
    </w:div>
    <w:div w:id="1977762318">
      <w:bodyDiv w:val="1"/>
      <w:marLeft w:val="0"/>
      <w:marRight w:val="0"/>
      <w:marTop w:val="0"/>
      <w:marBottom w:val="0"/>
      <w:divBdr>
        <w:top w:val="none" w:sz="0" w:space="0" w:color="auto"/>
        <w:left w:val="none" w:sz="0" w:space="0" w:color="auto"/>
        <w:bottom w:val="none" w:sz="0" w:space="0" w:color="auto"/>
        <w:right w:val="none" w:sz="0" w:space="0" w:color="auto"/>
      </w:divBdr>
    </w:div>
    <w:div w:id="1979533653">
      <w:bodyDiv w:val="1"/>
      <w:marLeft w:val="0"/>
      <w:marRight w:val="0"/>
      <w:marTop w:val="0"/>
      <w:marBottom w:val="0"/>
      <w:divBdr>
        <w:top w:val="none" w:sz="0" w:space="0" w:color="auto"/>
        <w:left w:val="none" w:sz="0" w:space="0" w:color="auto"/>
        <w:bottom w:val="none" w:sz="0" w:space="0" w:color="auto"/>
        <w:right w:val="none" w:sz="0" w:space="0" w:color="auto"/>
      </w:divBdr>
    </w:div>
    <w:div w:id="1979609491">
      <w:bodyDiv w:val="1"/>
      <w:marLeft w:val="0"/>
      <w:marRight w:val="0"/>
      <w:marTop w:val="0"/>
      <w:marBottom w:val="0"/>
      <w:divBdr>
        <w:top w:val="none" w:sz="0" w:space="0" w:color="auto"/>
        <w:left w:val="none" w:sz="0" w:space="0" w:color="auto"/>
        <w:bottom w:val="none" w:sz="0" w:space="0" w:color="auto"/>
        <w:right w:val="none" w:sz="0" w:space="0" w:color="auto"/>
      </w:divBdr>
    </w:div>
    <w:div w:id="1983921199">
      <w:bodyDiv w:val="1"/>
      <w:marLeft w:val="0"/>
      <w:marRight w:val="0"/>
      <w:marTop w:val="0"/>
      <w:marBottom w:val="0"/>
      <w:divBdr>
        <w:top w:val="none" w:sz="0" w:space="0" w:color="auto"/>
        <w:left w:val="none" w:sz="0" w:space="0" w:color="auto"/>
        <w:bottom w:val="none" w:sz="0" w:space="0" w:color="auto"/>
        <w:right w:val="none" w:sz="0" w:space="0" w:color="auto"/>
      </w:divBdr>
    </w:div>
    <w:div w:id="1983997159">
      <w:bodyDiv w:val="1"/>
      <w:marLeft w:val="0"/>
      <w:marRight w:val="0"/>
      <w:marTop w:val="0"/>
      <w:marBottom w:val="0"/>
      <w:divBdr>
        <w:top w:val="none" w:sz="0" w:space="0" w:color="auto"/>
        <w:left w:val="none" w:sz="0" w:space="0" w:color="auto"/>
        <w:bottom w:val="none" w:sz="0" w:space="0" w:color="auto"/>
        <w:right w:val="none" w:sz="0" w:space="0" w:color="auto"/>
      </w:divBdr>
    </w:div>
    <w:div w:id="1986620970">
      <w:bodyDiv w:val="1"/>
      <w:marLeft w:val="0"/>
      <w:marRight w:val="0"/>
      <w:marTop w:val="0"/>
      <w:marBottom w:val="0"/>
      <w:divBdr>
        <w:top w:val="none" w:sz="0" w:space="0" w:color="auto"/>
        <w:left w:val="none" w:sz="0" w:space="0" w:color="auto"/>
        <w:bottom w:val="none" w:sz="0" w:space="0" w:color="auto"/>
        <w:right w:val="none" w:sz="0" w:space="0" w:color="auto"/>
      </w:divBdr>
      <w:divsChild>
        <w:div w:id="1890535369">
          <w:marLeft w:val="0"/>
          <w:marRight w:val="0"/>
          <w:marTop w:val="0"/>
          <w:marBottom w:val="0"/>
          <w:divBdr>
            <w:top w:val="none" w:sz="0" w:space="0" w:color="3D3D3D"/>
            <w:left w:val="none" w:sz="0" w:space="0" w:color="3D3D3D"/>
            <w:bottom w:val="none" w:sz="0" w:space="0" w:color="3D3D3D"/>
            <w:right w:val="none" w:sz="0" w:space="0" w:color="3D3D3D"/>
          </w:divBdr>
          <w:divsChild>
            <w:div w:id="289821571">
              <w:marLeft w:val="0"/>
              <w:marRight w:val="0"/>
              <w:marTop w:val="0"/>
              <w:marBottom w:val="0"/>
              <w:divBdr>
                <w:top w:val="none" w:sz="0" w:space="0" w:color="3D3D3D"/>
                <w:left w:val="none" w:sz="0" w:space="0" w:color="3D3D3D"/>
                <w:bottom w:val="none" w:sz="0" w:space="0" w:color="3D3D3D"/>
                <w:right w:val="none" w:sz="0" w:space="0" w:color="3D3D3D"/>
              </w:divBdr>
            </w:div>
            <w:div w:id="874151588">
              <w:marLeft w:val="0"/>
              <w:marRight w:val="0"/>
              <w:marTop w:val="0"/>
              <w:marBottom w:val="0"/>
              <w:divBdr>
                <w:top w:val="none" w:sz="0" w:space="0" w:color="3D3D3D"/>
                <w:left w:val="none" w:sz="0" w:space="0" w:color="3D3D3D"/>
                <w:bottom w:val="none" w:sz="0" w:space="0" w:color="3D3D3D"/>
                <w:right w:val="none" w:sz="0" w:space="0" w:color="3D3D3D"/>
              </w:divBdr>
              <w:divsChild>
                <w:div w:id="1948582029">
                  <w:marLeft w:val="0"/>
                  <w:marRight w:val="0"/>
                  <w:marTop w:val="0"/>
                  <w:marBottom w:val="0"/>
                  <w:divBdr>
                    <w:top w:val="none" w:sz="0" w:space="0" w:color="3D3D3D"/>
                    <w:left w:val="none" w:sz="0" w:space="0" w:color="3D3D3D"/>
                    <w:bottom w:val="none" w:sz="0" w:space="0" w:color="3D3D3D"/>
                    <w:right w:val="none" w:sz="0" w:space="0" w:color="3D3D3D"/>
                  </w:divBdr>
                </w:div>
              </w:divsChild>
            </w:div>
            <w:div w:id="1660646986">
              <w:marLeft w:val="0"/>
              <w:marRight w:val="0"/>
              <w:marTop w:val="240"/>
              <w:marBottom w:val="0"/>
              <w:divBdr>
                <w:top w:val="none" w:sz="0" w:space="0" w:color="3D3D3D"/>
                <w:left w:val="none" w:sz="0" w:space="0" w:color="3D3D3D"/>
                <w:bottom w:val="none" w:sz="0" w:space="0" w:color="3D3D3D"/>
                <w:right w:val="none" w:sz="0" w:space="0" w:color="3D3D3D"/>
              </w:divBdr>
              <w:divsChild>
                <w:div w:id="110903850">
                  <w:marLeft w:val="0"/>
                  <w:marRight w:val="0"/>
                  <w:marTop w:val="0"/>
                  <w:marBottom w:val="0"/>
                  <w:divBdr>
                    <w:top w:val="none" w:sz="0" w:space="0" w:color="3D3D3D"/>
                    <w:left w:val="none" w:sz="0" w:space="0" w:color="3D3D3D"/>
                    <w:bottom w:val="none" w:sz="0" w:space="0" w:color="3D3D3D"/>
                    <w:right w:val="none" w:sz="0" w:space="0" w:color="3D3D3D"/>
                  </w:divBdr>
                </w:div>
              </w:divsChild>
            </w:div>
          </w:divsChild>
        </w:div>
      </w:divsChild>
    </w:div>
    <w:div w:id="1995331912">
      <w:bodyDiv w:val="1"/>
      <w:marLeft w:val="0"/>
      <w:marRight w:val="0"/>
      <w:marTop w:val="0"/>
      <w:marBottom w:val="0"/>
      <w:divBdr>
        <w:top w:val="none" w:sz="0" w:space="0" w:color="auto"/>
        <w:left w:val="none" w:sz="0" w:space="0" w:color="auto"/>
        <w:bottom w:val="none" w:sz="0" w:space="0" w:color="auto"/>
        <w:right w:val="none" w:sz="0" w:space="0" w:color="auto"/>
      </w:divBdr>
    </w:div>
    <w:div w:id="2011330509">
      <w:bodyDiv w:val="1"/>
      <w:marLeft w:val="0"/>
      <w:marRight w:val="0"/>
      <w:marTop w:val="0"/>
      <w:marBottom w:val="0"/>
      <w:divBdr>
        <w:top w:val="none" w:sz="0" w:space="0" w:color="auto"/>
        <w:left w:val="none" w:sz="0" w:space="0" w:color="auto"/>
        <w:bottom w:val="none" w:sz="0" w:space="0" w:color="auto"/>
        <w:right w:val="none" w:sz="0" w:space="0" w:color="auto"/>
      </w:divBdr>
      <w:divsChild>
        <w:div w:id="656962743">
          <w:marLeft w:val="0"/>
          <w:marRight w:val="0"/>
          <w:marTop w:val="0"/>
          <w:marBottom w:val="0"/>
          <w:divBdr>
            <w:top w:val="none" w:sz="0" w:space="0" w:color="auto"/>
            <w:left w:val="none" w:sz="0" w:space="0" w:color="auto"/>
            <w:bottom w:val="none" w:sz="0" w:space="0" w:color="auto"/>
            <w:right w:val="none" w:sz="0" w:space="0" w:color="auto"/>
          </w:divBdr>
        </w:div>
        <w:div w:id="683827721">
          <w:marLeft w:val="0"/>
          <w:marRight w:val="0"/>
          <w:marTop w:val="0"/>
          <w:marBottom w:val="0"/>
          <w:divBdr>
            <w:top w:val="none" w:sz="0" w:space="0" w:color="auto"/>
            <w:left w:val="none" w:sz="0" w:space="0" w:color="auto"/>
            <w:bottom w:val="none" w:sz="0" w:space="0" w:color="auto"/>
            <w:right w:val="none" w:sz="0" w:space="0" w:color="auto"/>
          </w:divBdr>
        </w:div>
        <w:div w:id="694380801">
          <w:marLeft w:val="0"/>
          <w:marRight w:val="0"/>
          <w:marTop w:val="0"/>
          <w:marBottom w:val="0"/>
          <w:divBdr>
            <w:top w:val="none" w:sz="0" w:space="0" w:color="auto"/>
            <w:left w:val="none" w:sz="0" w:space="0" w:color="auto"/>
            <w:bottom w:val="none" w:sz="0" w:space="0" w:color="auto"/>
            <w:right w:val="none" w:sz="0" w:space="0" w:color="auto"/>
          </w:divBdr>
        </w:div>
        <w:div w:id="1220554659">
          <w:marLeft w:val="0"/>
          <w:marRight w:val="0"/>
          <w:marTop w:val="0"/>
          <w:marBottom w:val="0"/>
          <w:divBdr>
            <w:top w:val="none" w:sz="0" w:space="0" w:color="auto"/>
            <w:left w:val="none" w:sz="0" w:space="0" w:color="auto"/>
            <w:bottom w:val="none" w:sz="0" w:space="0" w:color="auto"/>
            <w:right w:val="none" w:sz="0" w:space="0" w:color="auto"/>
          </w:divBdr>
        </w:div>
      </w:divsChild>
    </w:div>
    <w:div w:id="2019695718">
      <w:bodyDiv w:val="1"/>
      <w:marLeft w:val="0"/>
      <w:marRight w:val="0"/>
      <w:marTop w:val="0"/>
      <w:marBottom w:val="0"/>
      <w:divBdr>
        <w:top w:val="none" w:sz="0" w:space="0" w:color="auto"/>
        <w:left w:val="none" w:sz="0" w:space="0" w:color="auto"/>
        <w:bottom w:val="none" w:sz="0" w:space="0" w:color="auto"/>
        <w:right w:val="none" w:sz="0" w:space="0" w:color="auto"/>
      </w:divBdr>
    </w:div>
    <w:div w:id="2021277789">
      <w:bodyDiv w:val="1"/>
      <w:marLeft w:val="0"/>
      <w:marRight w:val="0"/>
      <w:marTop w:val="0"/>
      <w:marBottom w:val="0"/>
      <w:divBdr>
        <w:top w:val="none" w:sz="0" w:space="0" w:color="auto"/>
        <w:left w:val="none" w:sz="0" w:space="0" w:color="auto"/>
        <w:bottom w:val="none" w:sz="0" w:space="0" w:color="auto"/>
        <w:right w:val="none" w:sz="0" w:space="0" w:color="auto"/>
      </w:divBdr>
      <w:divsChild>
        <w:div w:id="228270369">
          <w:marLeft w:val="0"/>
          <w:marRight w:val="0"/>
          <w:marTop w:val="0"/>
          <w:marBottom w:val="0"/>
          <w:divBdr>
            <w:top w:val="none" w:sz="0" w:space="0" w:color="auto"/>
            <w:left w:val="none" w:sz="0" w:space="0" w:color="auto"/>
            <w:bottom w:val="none" w:sz="0" w:space="0" w:color="auto"/>
            <w:right w:val="none" w:sz="0" w:space="0" w:color="auto"/>
          </w:divBdr>
        </w:div>
        <w:div w:id="330062638">
          <w:marLeft w:val="0"/>
          <w:marRight w:val="0"/>
          <w:marTop w:val="0"/>
          <w:marBottom w:val="0"/>
          <w:divBdr>
            <w:top w:val="none" w:sz="0" w:space="0" w:color="auto"/>
            <w:left w:val="none" w:sz="0" w:space="0" w:color="auto"/>
            <w:bottom w:val="none" w:sz="0" w:space="0" w:color="auto"/>
            <w:right w:val="none" w:sz="0" w:space="0" w:color="auto"/>
          </w:divBdr>
        </w:div>
        <w:div w:id="588197385">
          <w:marLeft w:val="0"/>
          <w:marRight w:val="0"/>
          <w:marTop w:val="0"/>
          <w:marBottom w:val="0"/>
          <w:divBdr>
            <w:top w:val="none" w:sz="0" w:space="0" w:color="auto"/>
            <w:left w:val="none" w:sz="0" w:space="0" w:color="auto"/>
            <w:bottom w:val="none" w:sz="0" w:space="0" w:color="auto"/>
            <w:right w:val="none" w:sz="0" w:space="0" w:color="auto"/>
          </w:divBdr>
        </w:div>
        <w:div w:id="721714228">
          <w:marLeft w:val="0"/>
          <w:marRight w:val="0"/>
          <w:marTop w:val="0"/>
          <w:marBottom w:val="0"/>
          <w:divBdr>
            <w:top w:val="none" w:sz="0" w:space="0" w:color="auto"/>
            <w:left w:val="none" w:sz="0" w:space="0" w:color="auto"/>
            <w:bottom w:val="none" w:sz="0" w:space="0" w:color="auto"/>
            <w:right w:val="none" w:sz="0" w:space="0" w:color="auto"/>
          </w:divBdr>
        </w:div>
        <w:div w:id="1148089198">
          <w:marLeft w:val="0"/>
          <w:marRight w:val="0"/>
          <w:marTop w:val="0"/>
          <w:marBottom w:val="0"/>
          <w:divBdr>
            <w:top w:val="none" w:sz="0" w:space="0" w:color="auto"/>
            <w:left w:val="none" w:sz="0" w:space="0" w:color="auto"/>
            <w:bottom w:val="none" w:sz="0" w:space="0" w:color="auto"/>
            <w:right w:val="none" w:sz="0" w:space="0" w:color="auto"/>
          </w:divBdr>
        </w:div>
        <w:div w:id="1362780216">
          <w:marLeft w:val="0"/>
          <w:marRight w:val="0"/>
          <w:marTop w:val="0"/>
          <w:marBottom w:val="0"/>
          <w:divBdr>
            <w:top w:val="none" w:sz="0" w:space="0" w:color="auto"/>
            <w:left w:val="none" w:sz="0" w:space="0" w:color="auto"/>
            <w:bottom w:val="none" w:sz="0" w:space="0" w:color="auto"/>
            <w:right w:val="none" w:sz="0" w:space="0" w:color="auto"/>
          </w:divBdr>
        </w:div>
        <w:div w:id="1688022921">
          <w:marLeft w:val="0"/>
          <w:marRight w:val="0"/>
          <w:marTop w:val="0"/>
          <w:marBottom w:val="0"/>
          <w:divBdr>
            <w:top w:val="none" w:sz="0" w:space="0" w:color="auto"/>
            <w:left w:val="none" w:sz="0" w:space="0" w:color="auto"/>
            <w:bottom w:val="none" w:sz="0" w:space="0" w:color="auto"/>
            <w:right w:val="none" w:sz="0" w:space="0" w:color="auto"/>
          </w:divBdr>
        </w:div>
        <w:div w:id="1751006521">
          <w:marLeft w:val="0"/>
          <w:marRight w:val="0"/>
          <w:marTop w:val="0"/>
          <w:marBottom w:val="0"/>
          <w:divBdr>
            <w:top w:val="none" w:sz="0" w:space="0" w:color="auto"/>
            <w:left w:val="none" w:sz="0" w:space="0" w:color="auto"/>
            <w:bottom w:val="none" w:sz="0" w:space="0" w:color="auto"/>
            <w:right w:val="none" w:sz="0" w:space="0" w:color="auto"/>
          </w:divBdr>
        </w:div>
        <w:div w:id="1857691147">
          <w:marLeft w:val="0"/>
          <w:marRight w:val="0"/>
          <w:marTop w:val="0"/>
          <w:marBottom w:val="0"/>
          <w:divBdr>
            <w:top w:val="none" w:sz="0" w:space="0" w:color="auto"/>
            <w:left w:val="none" w:sz="0" w:space="0" w:color="auto"/>
            <w:bottom w:val="none" w:sz="0" w:space="0" w:color="auto"/>
            <w:right w:val="none" w:sz="0" w:space="0" w:color="auto"/>
          </w:divBdr>
        </w:div>
        <w:div w:id="2018538346">
          <w:marLeft w:val="0"/>
          <w:marRight w:val="0"/>
          <w:marTop w:val="0"/>
          <w:marBottom w:val="0"/>
          <w:divBdr>
            <w:top w:val="none" w:sz="0" w:space="0" w:color="auto"/>
            <w:left w:val="none" w:sz="0" w:space="0" w:color="auto"/>
            <w:bottom w:val="none" w:sz="0" w:space="0" w:color="auto"/>
            <w:right w:val="none" w:sz="0" w:space="0" w:color="auto"/>
          </w:divBdr>
        </w:div>
      </w:divsChild>
    </w:div>
    <w:div w:id="2024941611">
      <w:bodyDiv w:val="1"/>
      <w:marLeft w:val="0"/>
      <w:marRight w:val="0"/>
      <w:marTop w:val="0"/>
      <w:marBottom w:val="0"/>
      <w:divBdr>
        <w:top w:val="none" w:sz="0" w:space="0" w:color="auto"/>
        <w:left w:val="none" w:sz="0" w:space="0" w:color="auto"/>
        <w:bottom w:val="none" w:sz="0" w:space="0" w:color="auto"/>
        <w:right w:val="none" w:sz="0" w:space="0" w:color="auto"/>
      </w:divBdr>
    </w:div>
    <w:div w:id="2035645014">
      <w:bodyDiv w:val="1"/>
      <w:marLeft w:val="0"/>
      <w:marRight w:val="0"/>
      <w:marTop w:val="0"/>
      <w:marBottom w:val="0"/>
      <w:divBdr>
        <w:top w:val="none" w:sz="0" w:space="0" w:color="auto"/>
        <w:left w:val="none" w:sz="0" w:space="0" w:color="auto"/>
        <w:bottom w:val="none" w:sz="0" w:space="0" w:color="auto"/>
        <w:right w:val="none" w:sz="0" w:space="0" w:color="auto"/>
      </w:divBdr>
    </w:div>
    <w:div w:id="2053000634">
      <w:bodyDiv w:val="1"/>
      <w:marLeft w:val="0"/>
      <w:marRight w:val="0"/>
      <w:marTop w:val="0"/>
      <w:marBottom w:val="0"/>
      <w:divBdr>
        <w:top w:val="none" w:sz="0" w:space="0" w:color="auto"/>
        <w:left w:val="none" w:sz="0" w:space="0" w:color="auto"/>
        <w:bottom w:val="none" w:sz="0" w:space="0" w:color="auto"/>
        <w:right w:val="none" w:sz="0" w:space="0" w:color="auto"/>
      </w:divBdr>
      <w:divsChild>
        <w:div w:id="285698916">
          <w:marLeft w:val="0"/>
          <w:marRight w:val="0"/>
          <w:marTop w:val="0"/>
          <w:marBottom w:val="0"/>
          <w:divBdr>
            <w:top w:val="none" w:sz="0" w:space="0" w:color="auto"/>
            <w:left w:val="none" w:sz="0" w:space="0" w:color="auto"/>
            <w:bottom w:val="none" w:sz="0" w:space="0" w:color="auto"/>
            <w:right w:val="none" w:sz="0" w:space="0" w:color="auto"/>
          </w:divBdr>
        </w:div>
        <w:div w:id="500200001">
          <w:marLeft w:val="0"/>
          <w:marRight w:val="0"/>
          <w:marTop w:val="0"/>
          <w:marBottom w:val="0"/>
          <w:divBdr>
            <w:top w:val="none" w:sz="0" w:space="0" w:color="auto"/>
            <w:left w:val="none" w:sz="0" w:space="0" w:color="auto"/>
            <w:bottom w:val="none" w:sz="0" w:space="0" w:color="auto"/>
            <w:right w:val="none" w:sz="0" w:space="0" w:color="auto"/>
          </w:divBdr>
        </w:div>
        <w:div w:id="1121411997">
          <w:marLeft w:val="0"/>
          <w:marRight w:val="0"/>
          <w:marTop w:val="0"/>
          <w:marBottom w:val="0"/>
          <w:divBdr>
            <w:top w:val="none" w:sz="0" w:space="0" w:color="auto"/>
            <w:left w:val="none" w:sz="0" w:space="0" w:color="auto"/>
            <w:bottom w:val="none" w:sz="0" w:space="0" w:color="auto"/>
            <w:right w:val="none" w:sz="0" w:space="0" w:color="auto"/>
          </w:divBdr>
        </w:div>
        <w:div w:id="1153331813">
          <w:marLeft w:val="0"/>
          <w:marRight w:val="0"/>
          <w:marTop w:val="0"/>
          <w:marBottom w:val="0"/>
          <w:divBdr>
            <w:top w:val="none" w:sz="0" w:space="0" w:color="auto"/>
            <w:left w:val="none" w:sz="0" w:space="0" w:color="auto"/>
            <w:bottom w:val="none" w:sz="0" w:space="0" w:color="auto"/>
            <w:right w:val="none" w:sz="0" w:space="0" w:color="auto"/>
          </w:divBdr>
        </w:div>
        <w:div w:id="1244216601">
          <w:marLeft w:val="0"/>
          <w:marRight w:val="0"/>
          <w:marTop w:val="0"/>
          <w:marBottom w:val="0"/>
          <w:divBdr>
            <w:top w:val="none" w:sz="0" w:space="0" w:color="auto"/>
            <w:left w:val="none" w:sz="0" w:space="0" w:color="auto"/>
            <w:bottom w:val="none" w:sz="0" w:space="0" w:color="auto"/>
            <w:right w:val="none" w:sz="0" w:space="0" w:color="auto"/>
          </w:divBdr>
        </w:div>
        <w:div w:id="1424103098">
          <w:marLeft w:val="0"/>
          <w:marRight w:val="0"/>
          <w:marTop w:val="0"/>
          <w:marBottom w:val="0"/>
          <w:divBdr>
            <w:top w:val="none" w:sz="0" w:space="0" w:color="auto"/>
            <w:left w:val="none" w:sz="0" w:space="0" w:color="auto"/>
            <w:bottom w:val="none" w:sz="0" w:space="0" w:color="auto"/>
            <w:right w:val="none" w:sz="0" w:space="0" w:color="auto"/>
          </w:divBdr>
        </w:div>
        <w:div w:id="1887452026">
          <w:marLeft w:val="0"/>
          <w:marRight w:val="0"/>
          <w:marTop w:val="0"/>
          <w:marBottom w:val="0"/>
          <w:divBdr>
            <w:top w:val="none" w:sz="0" w:space="0" w:color="auto"/>
            <w:left w:val="none" w:sz="0" w:space="0" w:color="auto"/>
            <w:bottom w:val="none" w:sz="0" w:space="0" w:color="auto"/>
            <w:right w:val="none" w:sz="0" w:space="0" w:color="auto"/>
          </w:divBdr>
        </w:div>
      </w:divsChild>
    </w:div>
    <w:div w:id="2057309244">
      <w:bodyDiv w:val="1"/>
      <w:marLeft w:val="0"/>
      <w:marRight w:val="0"/>
      <w:marTop w:val="0"/>
      <w:marBottom w:val="0"/>
      <w:divBdr>
        <w:top w:val="none" w:sz="0" w:space="0" w:color="auto"/>
        <w:left w:val="none" w:sz="0" w:space="0" w:color="auto"/>
        <w:bottom w:val="none" w:sz="0" w:space="0" w:color="auto"/>
        <w:right w:val="none" w:sz="0" w:space="0" w:color="auto"/>
      </w:divBdr>
      <w:divsChild>
        <w:div w:id="716709239">
          <w:marLeft w:val="0"/>
          <w:marRight w:val="0"/>
          <w:marTop w:val="0"/>
          <w:marBottom w:val="0"/>
          <w:divBdr>
            <w:top w:val="none" w:sz="0" w:space="0" w:color="auto"/>
            <w:left w:val="none" w:sz="0" w:space="0" w:color="auto"/>
            <w:bottom w:val="none" w:sz="0" w:space="0" w:color="auto"/>
            <w:right w:val="none" w:sz="0" w:space="0" w:color="auto"/>
          </w:divBdr>
          <w:divsChild>
            <w:div w:id="637343853">
              <w:marLeft w:val="0"/>
              <w:marRight w:val="0"/>
              <w:marTop w:val="0"/>
              <w:marBottom w:val="0"/>
              <w:divBdr>
                <w:top w:val="none" w:sz="0" w:space="0" w:color="auto"/>
                <w:left w:val="none" w:sz="0" w:space="0" w:color="auto"/>
                <w:bottom w:val="none" w:sz="0" w:space="0" w:color="auto"/>
                <w:right w:val="none" w:sz="0" w:space="0" w:color="auto"/>
              </w:divBdr>
              <w:divsChild>
                <w:div w:id="1211108434">
                  <w:marLeft w:val="0"/>
                  <w:marRight w:val="0"/>
                  <w:marTop w:val="0"/>
                  <w:marBottom w:val="0"/>
                  <w:divBdr>
                    <w:top w:val="none" w:sz="0" w:space="0" w:color="auto"/>
                    <w:left w:val="none" w:sz="0" w:space="0" w:color="auto"/>
                    <w:bottom w:val="none" w:sz="0" w:space="0" w:color="auto"/>
                    <w:right w:val="none" w:sz="0" w:space="0" w:color="auto"/>
                  </w:divBdr>
                  <w:divsChild>
                    <w:div w:id="8593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435910">
      <w:bodyDiv w:val="1"/>
      <w:marLeft w:val="0"/>
      <w:marRight w:val="0"/>
      <w:marTop w:val="0"/>
      <w:marBottom w:val="0"/>
      <w:divBdr>
        <w:top w:val="none" w:sz="0" w:space="0" w:color="auto"/>
        <w:left w:val="none" w:sz="0" w:space="0" w:color="auto"/>
        <w:bottom w:val="none" w:sz="0" w:space="0" w:color="auto"/>
        <w:right w:val="none" w:sz="0" w:space="0" w:color="auto"/>
      </w:divBdr>
    </w:div>
    <w:div w:id="2062512039">
      <w:bodyDiv w:val="1"/>
      <w:marLeft w:val="0"/>
      <w:marRight w:val="0"/>
      <w:marTop w:val="0"/>
      <w:marBottom w:val="0"/>
      <w:divBdr>
        <w:top w:val="none" w:sz="0" w:space="0" w:color="auto"/>
        <w:left w:val="none" w:sz="0" w:space="0" w:color="auto"/>
        <w:bottom w:val="none" w:sz="0" w:space="0" w:color="auto"/>
        <w:right w:val="none" w:sz="0" w:space="0" w:color="auto"/>
      </w:divBdr>
    </w:div>
    <w:div w:id="2066029448">
      <w:bodyDiv w:val="1"/>
      <w:marLeft w:val="0"/>
      <w:marRight w:val="0"/>
      <w:marTop w:val="0"/>
      <w:marBottom w:val="0"/>
      <w:divBdr>
        <w:top w:val="none" w:sz="0" w:space="0" w:color="auto"/>
        <w:left w:val="none" w:sz="0" w:space="0" w:color="auto"/>
        <w:bottom w:val="none" w:sz="0" w:space="0" w:color="auto"/>
        <w:right w:val="none" w:sz="0" w:space="0" w:color="auto"/>
      </w:divBdr>
      <w:divsChild>
        <w:div w:id="1934968653">
          <w:marLeft w:val="0"/>
          <w:marRight w:val="0"/>
          <w:marTop w:val="0"/>
          <w:marBottom w:val="0"/>
          <w:divBdr>
            <w:top w:val="none" w:sz="0" w:space="0" w:color="auto"/>
            <w:left w:val="none" w:sz="0" w:space="0" w:color="auto"/>
            <w:bottom w:val="none" w:sz="0" w:space="0" w:color="auto"/>
            <w:right w:val="none" w:sz="0" w:space="0" w:color="auto"/>
          </w:divBdr>
          <w:divsChild>
            <w:div w:id="80179329">
              <w:marLeft w:val="0"/>
              <w:marRight w:val="0"/>
              <w:marTop w:val="0"/>
              <w:marBottom w:val="0"/>
              <w:divBdr>
                <w:top w:val="none" w:sz="0" w:space="0" w:color="auto"/>
                <w:left w:val="none" w:sz="0" w:space="0" w:color="auto"/>
                <w:bottom w:val="none" w:sz="0" w:space="0" w:color="auto"/>
                <w:right w:val="none" w:sz="0" w:space="0" w:color="auto"/>
              </w:divBdr>
            </w:div>
            <w:div w:id="199705427">
              <w:marLeft w:val="0"/>
              <w:marRight w:val="0"/>
              <w:marTop w:val="0"/>
              <w:marBottom w:val="0"/>
              <w:divBdr>
                <w:top w:val="none" w:sz="0" w:space="0" w:color="auto"/>
                <w:left w:val="none" w:sz="0" w:space="0" w:color="auto"/>
                <w:bottom w:val="none" w:sz="0" w:space="0" w:color="auto"/>
                <w:right w:val="none" w:sz="0" w:space="0" w:color="auto"/>
              </w:divBdr>
            </w:div>
            <w:div w:id="306789602">
              <w:marLeft w:val="0"/>
              <w:marRight w:val="0"/>
              <w:marTop w:val="0"/>
              <w:marBottom w:val="0"/>
              <w:divBdr>
                <w:top w:val="none" w:sz="0" w:space="0" w:color="auto"/>
                <w:left w:val="none" w:sz="0" w:space="0" w:color="auto"/>
                <w:bottom w:val="none" w:sz="0" w:space="0" w:color="auto"/>
                <w:right w:val="none" w:sz="0" w:space="0" w:color="auto"/>
              </w:divBdr>
            </w:div>
            <w:div w:id="326828485">
              <w:marLeft w:val="0"/>
              <w:marRight w:val="0"/>
              <w:marTop w:val="0"/>
              <w:marBottom w:val="0"/>
              <w:divBdr>
                <w:top w:val="none" w:sz="0" w:space="0" w:color="auto"/>
                <w:left w:val="none" w:sz="0" w:space="0" w:color="auto"/>
                <w:bottom w:val="none" w:sz="0" w:space="0" w:color="auto"/>
                <w:right w:val="none" w:sz="0" w:space="0" w:color="auto"/>
              </w:divBdr>
            </w:div>
            <w:div w:id="331372674">
              <w:marLeft w:val="0"/>
              <w:marRight w:val="0"/>
              <w:marTop w:val="0"/>
              <w:marBottom w:val="0"/>
              <w:divBdr>
                <w:top w:val="none" w:sz="0" w:space="0" w:color="auto"/>
                <w:left w:val="none" w:sz="0" w:space="0" w:color="auto"/>
                <w:bottom w:val="none" w:sz="0" w:space="0" w:color="auto"/>
                <w:right w:val="none" w:sz="0" w:space="0" w:color="auto"/>
              </w:divBdr>
            </w:div>
            <w:div w:id="331418469">
              <w:marLeft w:val="0"/>
              <w:marRight w:val="0"/>
              <w:marTop w:val="0"/>
              <w:marBottom w:val="0"/>
              <w:divBdr>
                <w:top w:val="none" w:sz="0" w:space="0" w:color="auto"/>
                <w:left w:val="none" w:sz="0" w:space="0" w:color="auto"/>
                <w:bottom w:val="none" w:sz="0" w:space="0" w:color="auto"/>
                <w:right w:val="none" w:sz="0" w:space="0" w:color="auto"/>
              </w:divBdr>
            </w:div>
            <w:div w:id="499275401">
              <w:marLeft w:val="0"/>
              <w:marRight w:val="0"/>
              <w:marTop w:val="0"/>
              <w:marBottom w:val="0"/>
              <w:divBdr>
                <w:top w:val="none" w:sz="0" w:space="0" w:color="auto"/>
                <w:left w:val="none" w:sz="0" w:space="0" w:color="auto"/>
                <w:bottom w:val="none" w:sz="0" w:space="0" w:color="auto"/>
                <w:right w:val="none" w:sz="0" w:space="0" w:color="auto"/>
              </w:divBdr>
            </w:div>
            <w:div w:id="539513772">
              <w:marLeft w:val="0"/>
              <w:marRight w:val="0"/>
              <w:marTop w:val="0"/>
              <w:marBottom w:val="0"/>
              <w:divBdr>
                <w:top w:val="none" w:sz="0" w:space="0" w:color="auto"/>
                <w:left w:val="none" w:sz="0" w:space="0" w:color="auto"/>
                <w:bottom w:val="none" w:sz="0" w:space="0" w:color="auto"/>
                <w:right w:val="none" w:sz="0" w:space="0" w:color="auto"/>
              </w:divBdr>
            </w:div>
            <w:div w:id="658314171">
              <w:marLeft w:val="0"/>
              <w:marRight w:val="0"/>
              <w:marTop w:val="0"/>
              <w:marBottom w:val="0"/>
              <w:divBdr>
                <w:top w:val="none" w:sz="0" w:space="0" w:color="auto"/>
                <w:left w:val="none" w:sz="0" w:space="0" w:color="auto"/>
                <w:bottom w:val="none" w:sz="0" w:space="0" w:color="auto"/>
                <w:right w:val="none" w:sz="0" w:space="0" w:color="auto"/>
              </w:divBdr>
            </w:div>
            <w:div w:id="677274261">
              <w:marLeft w:val="0"/>
              <w:marRight w:val="0"/>
              <w:marTop w:val="0"/>
              <w:marBottom w:val="0"/>
              <w:divBdr>
                <w:top w:val="none" w:sz="0" w:space="0" w:color="auto"/>
                <w:left w:val="none" w:sz="0" w:space="0" w:color="auto"/>
                <w:bottom w:val="none" w:sz="0" w:space="0" w:color="auto"/>
                <w:right w:val="none" w:sz="0" w:space="0" w:color="auto"/>
              </w:divBdr>
            </w:div>
            <w:div w:id="916981688">
              <w:marLeft w:val="0"/>
              <w:marRight w:val="0"/>
              <w:marTop w:val="0"/>
              <w:marBottom w:val="0"/>
              <w:divBdr>
                <w:top w:val="none" w:sz="0" w:space="0" w:color="auto"/>
                <w:left w:val="none" w:sz="0" w:space="0" w:color="auto"/>
                <w:bottom w:val="none" w:sz="0" w:space="0" w:color="auto"/>
                <w:right w:val="none" w:sz="0" w:space="0" w:color="auto"/>
              </w:divBdr>
            </w:div>
            <w:div w:id="936787010">
              <w:marLeft w:val="0"/>
              <w:marRight w:val="0"/>
              <w:marTop w:val="0"/>
              <w:marBottom w:val="0"/>
              <w:divBdr>
                <w:top w:val="none" w:sz="0" w:space="0" w:color="auto"/>
                <w:left w:val="none" w:sz="0" w:space="0" w:color="auto"/>
                <w:bottom w:val="none" w:sz="0" w:space="0" w:color="auto"/>
                <w:right w:val="none" w:sz="0" w:space="0" w:color="auto"/>
              </w:divBdr>
            </w:div>
            <w:div w:id="953289423">
              <w:marLeft w:val="0"/>
              <w:marRight w:val="0"/>
              <w:marTop w:val="0"/>
              <w:marBottom w:val="0"/>
              <w:divBdr>
                <w:top w:val="none" w:sz="0" w:space="0" w:color="auto"/>
                <w:left w:val="none" w:sz="0" w:space="0" w:color="auto"/>
                <w:bottom w:val="none" w:sz="0" w:space="0" w:color="auto"/>
                <w:right w:val="none" w:sz="0" w:space="0" w:color="auto"/>
              </w:divBdr>
            </w:div>
            <w:div w:id="959381669">
              <w:marLeft w:val="0"/>
              <w:marRight w:val="0"/>
              <w:marTop w:val="0"/>
              <w:marBottom w:val="0"/>
              <w:divBdr>
                <w:top w:val="none" w:sz="0" w:space="0" w:color="auto"/>
                <w:left w:val="none" w:sz="0" w:space="0" w:color="auto"/>
                <w:bottom w:val="none" w:sz="0" w:space="0" w:color="auto"/>
                <w:right w:val="none" w:sz="0" w:space="0" w:color="auto"/>
              </w:divBdr>
            </w:div>
            <w:div w:id="1072695950">
              <w:marLeft w:val="0"/>
              <w:marRight w:val="0"/>
              <w:marTop w:val="0"/>
              <w:marBottom w:val="0"/>
              <w:divBdr>
                <w:top w:val="none" w:sz="0" w:space="0" w:color="auto"/>
                <w:left w:val="none" w:sz="0" w:space="0" w:color="auto"/>
                <w:bottom w:val="none" w:sz="0" w:space="0" w:color="auto"/>
                <w:right w:val="none" w:sz="0" w:space="0" w:color="auto"/>
              </w:divBdr>
            </w:div>
            <w:div w:id="1219128697">
              <w:marLeft w:val="0"/>
              <w:marRight w:val="0"/>
              <w:marTop w:val="0"/>
              <w:marBottom w:val="0"/>
              <w:divBdr>
                <w:top w:val="none" w:sz="0" w:space="0" w:color="auto"/>
                <w:left w:val="none" w:sz="0" w:space="0" w:color="auto"/>
                <w:bottom w:val="none" w:sz="0" w:space="0" w:color="auto"/>
                <w:right w:val="none" w:sz="0" w:space="0" w:color="auto"/>
              </w:divBdr>
            </w:div>
            <w:div w:id="1377049399">
              <w:marLeft w:val="0"/>
              <w:marRight w:val="0"/>
              <w:marTop w:val="0"/>
              <w:marBottom w:val="0"/>
              <w:divBdr>
                <w:top w:val="none" w:sz="0" w:space="0" w:color="auto"/>
                <w:left w:val="none" w:sz="0" w:space="0" w:color="auto"/>
                <w:bottom w:val="none" w:sz="0" w:space="0" w:color="auto"/>
                <w:right w:val="none" w:sz="0" w:space="0" w:color="auto"/>
              </w:divBdr>
            </w:div>
            <w:div w:id="1417361512">
              <w:marLeft w:val="0"/>
              <w:marRight w:val="0"/>
              <w:marTop w:val="0"/>
              <w:marBottom w:val="0"/>
              <w:divBdr>
                <w:top w:val="none" w:sz="0" w:space="0" w:color="auto"/>
                <w:left w:val="none" w:sz="0" w:space="0" w:color="auto"/>
                <w:bottom w:val="none" w:sz="0" w:space="0" w:color="auto"/>
                <w:right w:val="none" w:sz="0" w:space="0" w:color="auto"/>
              </w:divBdr>
            </w:div>
            <w:div w:id="1459763304">
              <w:marLeft w:val="0"/>
              <w:marRight w:val="0"/>
              <w:marTop w:val="0"/>
              <w:marBottom w:val="0"/>
              <w:divBdr>
                <w:top w:val="none" w:sz="0" w:space="0" w:color="auto"/>
                <w:left w:val="none" w:sz="0" w:space="0" w:color="auto"/>
                <w:bottom w:val="none" w:sz="0" w:space="0" w:color="auto"/>
                <w:right w:val="none" w:sz="0" w:space="0" w:color="auto"/>
              </w:divBdr>
            </w:div>
            <w:div w:id="1528568169">
              <w:marLeft w:val="0"/>
              <w:marRight w:val="0"/>
              <w:marTop w:val="0"/>
              <w:marBottom w:val="0"/>
              <w:divBdr>
                <w:top w:val="none" w:sz="0" w:space="0" w:color="auto"/>
                <w:left w:val="none" w:sz="0" w:space="0" w:color="auto"/>
                <w:bottom w:val="none" w:sz="0" w:space="0" w:color="auto"/>
                <w:right w:val="none" w:sz="0" w:space="0" w:color="auto"/>
              </w:divBdr>
            </w:div>
            <w:div w:id="1602488039">
              <w:marLeft w:val="0"/>
              <w:marRight w:val="0"/>
              <w:marTop w:val="0"/>
              <w:marBottom w:val="0"/>
              <w:divBdr>
                <w:top w:val="none" w:sz="0" w:space="0" w:color="auto"/>
                <w:left w:val="none" w:sz="0" w:space="0" w:color="auto"/>
                <w:bottom w:val="none" w:sz="0" w:space="0" w:color="auto"/>
                <w:right w:val="none" w:sz="0" w:space="0" w:color="auto"/>
              </w:divBdr>
            </w:div>
            <w:div w:id="1622489287">
              <w:marLeft w:val="0"/>
              <w:marRight w:val="0"/>
              <w:marTop w:val="0"/>
              <w:marBottom w:val="0"/>
              <w:divBdr>
                <w:top w:val="none" w:sz="0" w:space="0" w:color="auto"/>
                <w:left w:val="none" w:sz="0" w:space="0" w:color="auto"/>
                <w:bottom w:val="none" w:sz="0" w:space="0" w:color="auto"/>
                <w:right w:val="none" w:sz="0" w:space="0" w:color="auto"/>
              </w:divBdr>
            </w:div>
            <w:div w:id="1650939199">
              <w:marLeft w:val="0"/>
              <w:marRight w:val="0"/>
              <w:marTop w:val="0"/>
              <w:marBottom w:val="0"/>
              <w:divBdr>
                <w:top w:val="none" w:sz="0" w:space="0" w:color="auto"/>
                <w:left w:val="none" w:sz="0" w:space="0" w:color="auto"/>
                <w:bottom w:val="none" w:sz="0" w:space="0" w:color="auto"/>
                <w:right w:val="none" w:sz="0" w:space="0" w:color="auto"/>
              </w:divBdr>
            </w:div>
            <w:div w:id="1729307356">
              <w:marLeft w:val="0"/>
              <w:marRight w:val="0"/>
              <w:marTop w:val="0"/>
              <w:marBottom w:val="0"/>
              <w:divBdr>
                <w:top w:val="none" w:sz="0" w:space="0" w:color="auto"/>
                <w:left w:val="none" w:sz="0" w:space="0" w:color="auto"/>
                <w:bottom w:val="none" w:sz="0" w:space="0" w:color="auto"/>
                <w:right w:val="none" w:sz="0" w:space="0" w:color="auto"/>
              </w:divBdr>
            </w:div>
            <w:div w:id="1854150862">
              <w:marLeft w:val="0"/>
              <w:marRight w:val="0"/>
              <w:marTop w:val="0"/>
              <w:marBottom w:val="0"/>
              <w:divBdr>
                <w:top w:val="none" w:sz="0" w:space="0" w:color="auto"/>
                <w:left w:val="none" w:sz="0" w:space="0" w:color="auto"/>
                <w:bottom w:val="none" w:sz="0" w:space="0" w:color="auto"/>
                <w:right w:val="none" w:sz="0" w:space="0" w:color="auto"/>
              </w:divBdr>
            </w:div>
            <w:div w:id="1889879329">
              <w:marLeft w:val="0"/>
              <w:marRight w:val="0"/>
              <w:marTop w:val="0"/>
              <w:marBottom w:val="0"/>
              <w:divBdr>
                <w:top w:val="none" w:sz="0" w:space="0" w:color="auto"/>
                <w:left w:val="none" w:sz="0" w:space="0" w:color="auto"/>
                <w:bottom w:val="none" w:sz="0" w:space="0" w:color="auto"/>
                <w:right w:val="none" w:sz="0" w:space="0" w:color="auto"/>
              </w:divBdr>
            </w:div>
            <w:div w:id="1946886687">
              <w:marLeft w:val="0"/>
              <w:marRight w:val="0"/>
              <w:marTop w:val="0"/>
              <w:marBottom w:val="0"/>
              <w:divBdr>
                <w:top w:val="none" w:sz="0" w:space="0" w:color="auto"/>
                <w:left w:val="none" w:sz="0" w:space="0" w:color="auto"/>
                <w:bottom w:val="none" w:sz="0" w:space="0" w:color="auto"/>
                <w:right w:val="none" w:sz="0" w:space="0" w:color="auto"/>
              </w:divBdr>
            </w:div>
            <w:div w:id="1965649903">
              <w:marLeft w:val="0"/>
              <w:marRight w:val="0"/>
              <w:marTop w:val="0"/>
              <w:marBottom w:val="0"/>
              <w:divBdr>
                <w:top w:val="none" w:sz="0" w:space="0" w:color="auto"/>
                <w:left w:val="none" w:sz="0" w:space="0" w:color="auto"/>
                <w:bottom w:val="none" w:sz="0" w:space="0" w:color="auto"/>
                <w:right w:val="none" w:sz="0" w:space="0" w:color="auto"/>
              </w:divBdr>
            </w:div>
            <w:div w:id="1971084590">
              <w:marLeft w:val="0"/>
              <w:marRight w:val="0"/>
              <w:marTop w:val="0"/>
              <w:marBottom w:val="0"/>
              <w:divBdr>
                <w:top w:val="none" w:sz="0" w:space="0" w:color="auto"/>
                <w:left w:val="none" w:sz="0" w:space="0" w:color="auto"/>
                <w:bottom w:val="none" w:sz="0" w:space="0" w:color="auto"/>
                <w:right w:val="none" w:sz="0" w:space="0" w:color="auto"/>
              </w:divBdr>
            </w:div>
            <w:div w:id="2023359344">
              <w:marLeft w:val="0"/>
              <w:marRight w:val="0"/>
              <w:marTop w:val="0"/>
              <w:marBottom w:val="0"/>
              <w:divBdr>
                <w:top w:val="none" w:sz="0" w:space="0" w:color="auto"/>
                <w:left w:val="none" w:sz="0" w:space="0" w:color="auto"/>
                <w:bottom w:val="none" w:sz="0" w:space="0" w:color="auto"/>
                <w:right w:val="none" w:sz="0" w:space="0" w:color="auto"/>
              </w:divBdr>
            </w:div>
            <w:div w:id="20484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4007">
      <w:bodyDiv w:val="1"/>
      <w:marLeft w:val="0"/>
      <w:marRight w:val="0"/>
      <w:marTop w:val="0"/>
      <w:marBottom w:val="0"/>
      <w:divBdr>
        <w:top w:val="none" w:sz="0" w:space="0" w:color="auto"/>
        <w:left w:val="none" w:sz="0" w:space="0" w:color="auto"/>
        <w:bottom w:val="none" w:sz="0" w:space="0" w:color="auto"/>
        <w:right w:val="none" w:sz="0" w:space="0" w:color="auto"/>
      </w:divBdr>
      <w:divsChild>
        <w:div w:id="1387217965">
          <w:marLeft w:val="0"/>
          <w:marRight w:val="0"/>
          <w:marTop w:val="0"/>
          <w:marBottom w:val="0"/>
          <w:divBdr>
            <w:top w:val="none" w:sz="0" w:space="0" w:color="auto"/>
            <w:left w:val="none" w:sz="0" w:space="0" w:color="auto"/>
            <w:bottom w:val="none" w:sz="0" w:space="0" w:color="auto"/>
            <w:right w:val="none" w:sz="0" w:space="0" w:color="auto"/>
          </w:divBdr>
          <w:divsChild>
            <w:div w:id="121582251">
              <w:marLeft w:val="0"/>
              <w:marRight w:val="0"/>
              <w:marTop w:val="0"/>
              <w:marBottom w:val="0"/>
              <w:divBdr>
                <w:top w:val="none" w:sz="0" w:space="0" w:color="auto"/>
                <w:left w:val="none" w:sz="0" w:space="0" w:color="auto"/>
                <w:bottom w:val="none" w:sz="0" w:space="0" w:color="auto"/>
                <w:right w:val="none" w:sz="0" w:space="0" w:color="auto"/>
              </w:divBdr>
              <w:divsChild>
                <w:div w:id="3349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595017">
      <w:bodyDiv w:val="1"/>
      <w:marLeft w:val="0"/>
      <w:marRight w:val="0"/>
      <w:marTop w:val="0"/>
      <w:marBottom w:val="0"/>
      <w:divBdr>
        <w:top w:val="none" w:sz="0" w:space="0" w:color="auto"/>
        <w:left w:val="none" w:sz="0" w:space="0" w:color="auto"/>
        <w:bottom w:val="none" w:sz="0" w:space="0" w:color="auto"/>
        <w:right w:val="none" w:sz="0" w:space="0" w:color="auto"/>
      </w:divBdr>
      <w:divsChild>
        <w:div w:id="64453953">
          <w:marLeft w:val="0"/>
          <w:marRight w:val="0"/>
          <w:marTop w:val="0"/>
          <w:marBottom w:val="0"/>
          <w:divBdr>
            <w:top w:val="none" w:sz="0" w:space="0" w:color="auto"/>
            <w:left w:val="none" w:sz="0" w:space="0" w:color="auto"/>
            <w:bottom w:val="none" w:sz="0" w:space="0" w:color="auto"/>
            <w:right w:val="none" w:sz="0" w:space="0" w:color="auto"/>
          </w:divBdr>
        </w:div>
        <w:div w:id="1065638781">
          <w:marLeft w:val="0"/>
          <w:marRight w:val="0"/>
          <w:marTop w:val="0"/>
          <w:marBottom w:val="0"/>
          <w:divBdr>
            <w:top w:val="none" w:sz="0" w:space="0" w:color="auto"/>
            <w:left w:val="none" w:sz="0" w:space="0" w:color="auto"/>
            <w:bottom w:val="none" w:sz="0" w:space="0" w:color="auto"/>
            <w:right w:val="none" w:sz="0" w:space="0" w:color="auto"/>
          </w:divBdr>
        </w:div>
        <w:div w:id="1515798432">
          <w:marLeft w:val="0"/>
          <w:marRight w:val="0"/>
          <w:marTop w:val="0"/>
          <w:marBottom w:val="0"/>
          <w:divBdr>
            <w:top w:val="none" w:sz="0" w:space="0" w:color="auto"/>
            <w:left w:val="none" w:sz="0" w:space="0" w:color="auto"/>
            <w:bottom w:val="none" w:sz="0" w:space="0" w:color="auto"/>
            <w:right w:val="none" w:sz="0" w:space="0" w:color="auto"/>
          </w:divBdr>
        </w:div>
        <w:div w:id="1631596526">
          <w:marLeft w:val="0"/>
          <w:marRight w:val="0"/>
          <w:marTop w:val="0"/>
          <w:marBottom w:val="0"/>
          <w:divBdr>
            <w:top w:val="none" w:sz="0" w:space="0" w:color="auto"/>
            <w:left w:val="none" w:sz="0" w:space="0" w:color="auto"/>
            <w:bottom w:val="none" w:sz="0" w:space="0" w:color="auto"/>
            <w:right w:val="none" w:sz="0" w:space="0" w:color="auto"/>
          </w:divBdr>
        </w:div>
        <w:div w:id="1678924579">
          <w:marLeft w:val="0"/>
          <w:marRight w:val="0"/>
          <w:marTop w:val="0"/>
          <w:marBottom w:val="0"/>
          <w:divBdr>
            <w:top w:val="none" w:sz="0" w:space="0" w:color="auto"/>
            <w:left w:val="none" w:sz="0" w:space="0" w:color="auto"/>
            <w:bottom w:val="none" w:sz="0" w:space="0" w:color="auto"/>
            <w:right w:val="none" w:sz="0" w:space="0" w:color="auto"/>
          </w:divBdr>
        </w:div>
        <w:div w:id="1712463360">
          <w:marLeft w:val="0"/>
          <w:marRight w:val="0"/>
          <w:marTop w:val="0"/>
          <w:marBottom w:val="0"/>
          <w:divBdr>
            <w:top w:val="none" w:sz="0" w:space="0" w:color="auto"/>
            <w:left w:val="none" w:sz="0" w:space="0" w:color="auto"/>
            <w:bottom w:val="none" w:sz="0" w:space="0" w:color="auto"/>
            <w:right w:val="none" w:sz="0" w:space="0" w:color="auto"/>
          </w:divBdr>
        </w:div>
        <w:div w:id="1835729888">
          <w:marLeft w:val="0"/>
          <w:marRight w:val="0"/>
          <w:marTop w:val="0"/>
          <w:marBottom w:val="0"/>
          <w:divBdr>
            <w:top w:val="none" w:sz="0" w:space="0" w:color="auto"/>
            <w:left w:val="none" w:sz="0" w:space="0" w:color="auto"/>
            <w:bottom w:val="none" w:sz="0" w:space="0" w:color="auto"/>
            <w:right w:val="none" w:sz="0" w:space="0" w:color="auto"/>
          </w:divBdr>
        </w:div>
        <w:div w:id="2033453897">
          <w:marLeft w:val="0"/>
          <w:marRight w:val="0"/>
          <w:marTop w:val="0"/>
          <w:marBottom w:val="0"/>
          <w:divBdr>
            <w:top w:val="none" w:sz="0" w:space="0" w:color="auto"/>
            <w:left w:val="none" w:sz="0" w:space="0" w:color="auto"/>
            <w:bottom w:val="none" w:sz="0" w:space="0" w:color="auto"/>
            <w:right w:val="none" w:sz="0" w:space="0" w:color="auto"/>
          </w:divBdr>
        </w:div>
      </w:divsChild>
    </w:div>
    <w:div w:id="2104688865">
      <w:bodyDiv w:val="1"/>
      <w:marLeft w:val="0"/>
      <w:marRight w:val="0"/>
      <w:marTop w:val="0"/>
      <w:marBottom w:val="0"/>
      <w:divBdr>
        <w:top w:val="none" w:sz="0" w:space="0" w:color="auto"/>
        <w:left w:val="none" w:sz="0" w:space="0" w:color="auto"/>
        <w:bottom w:val="none" w:sz="0" w:space="0" w:color="auto"/>
        <w:right w:val="none" w:sz="0" w:space="0" w:color="auto"/>
      </w:divBdr>
    </w:div>
    <w:div w:id="2114323707">
      <w:bodyDiv w:val="1"/>
      <w:marLeft w:val="0"/>
      <w:marRight w:val="0"/>
      <w:marTop w:val="0"/>
      <w:marBottom w:val="0"/>
      <w:divBdr>
        <w:top w:val="none" w:sz="0" w:space="0" w:color="auto"/>
        <w:left w:val="none" w:sz="0" w:space="0" w:color="auto"/>
        <w:bottom w:val="none" w:sz="0" w:space="0" w:color="auto"/>
        <w:right w:val="none" w:sz="0" w:space="0" w:color="auto"/>
      </w:divBdr>
      <w:divsChild>
        <w:div w:id="955716199">
          <w:marLeft w:val="0"/>
          <w:marRight w:val="0"/>
          <w:marTop w:val="0"/>
          <w:marBottom w:val="0"/>
          <w:divBdr>
            <w:top w:val="none" w:sz="0" w:space="0" w:color="auto"/>
            <w:left w:val="none" w:sz="0" w:space="0" w:color="auto"/>
            <w:bottom w:val="none" w:sz="0" w:space="0" w:color="auto"/>
            <w:right w:val="none" w:sz="0" w:space="0" w:color="auto"/>
          </w:divBdr>
          <w:divsChild>
            <w:div w:id="110247089">
              <w:marLeft w:val="0"/>
              <w:marRight w:val="0"/>
              <w:marTop w:val="0"/>
              <w:marBottom w:val="0"/>
              <w:divBdr>
                <w:top w:val="none" w:sz="0" w:space="0" w:color="auto"/>
                <w:left w:val="none" w:sz="0" w:space="0" w:color="auto"/>
                <w:bottom w:val="none" w:sz="0" w:space="0" w:color="auto"/>
                <w:right w:val="none" w:sz="0" w:space="0" w:color="auto"/>
              </w:divBdr>
            </w:div>
            <w:div w:id="140971485">
              <w:marLeft w:val="0"/>
              <w:marRight w:val="0"/>
              <w:marTop w:val="0"/>
              <w:marBottom w:val="0"/>
              <w:divBdr>
                <w:top w:val="none" w:sz="0" w:space="0" w:color="auto"/>
                <w:left w:val="none" w:sz="0" w:space="0" w:color="auto"/>
                <w:bottom w:val="none" w:sz="0" w:space="0" w:color="auto"/>
                <w:right w:val="none" w:sz="0" w:space="0" w:color="auto"/>
              </w:divBdr>
            </w:div>
            <w:div w:id="354310177">
              <w:marLeft w:val="0"/>
              <w:marRight w:val="0"/>
              <w:marTop w:val="0"/>
              <w:marBottom w:val="0"/>
              <w:divBdr>
                <w:top w:val="none" w:sz="0" w:space="0" w:color="auto"/>
                <w:left w:val="none" w:sz="0" w:space="0" w:color="auto"/>
                <w:bottom w:val="none" w:sz="0" w:space="0" w:color="auto"/>
                <w:right w:val="none" w:sz="0" w:space="0" w:color="auto"/>
              </w:divBdr>
            </w:div>
            <w:div w:id="373505136">
              <w:marLeft w:val="0"/>
              <w:marRight w:val="0"/>
              <w:marTop w:val="0"/>
              <w:marBottom w:val="0"/>
              <w:divBdr>
                <w:top w:val="none" w:sz="0" w:space="0" w:color="auto"/>
                <w:left w:val="none" w:sz="0" w:space="0" w:color="auto"/>
                <w:bottom w:val="none" w:sz="0" w:space="0" w:color="auto"/>
                <w:right w:val="none" w:sz="0" w:space="0" w:color="auto"/>
              </w:divBdr>
            </w:div>
            <w:div w:id="832373040">
              <w:marLeft w:val="0"/>
              <w:marRight w:val="0"/>
              <w:marTop w:val="0"/>
              <w:marBottom w:val="0"/>
              <w:divBdr>
                <w:top w:val="none" w:sz="0" w:space="0" w:color="auto"/>
                <w:left w:val="none" w:sz="0" w:space="0" w:color="auto"/>
                <w:bottom w:val="none" w:sz="0" w:space="0" w:color="auto"/>
                <w:right w:val="none" w:sz="0" w:space="0" w:color="auto"/>
              </w:divBdr>
            </w:div>
            <w:div w:id="928079240">
              <w:marLeft w:val="0"/>
              <w:marRight w:val="0"/>
              <w:marTop w:val="0"/>
              <w:marBottom w:val="0"/>
              <w:divBdr>
                <w:top w:val="none" w:sz="0" w:space="0" w:color="auto"/>
                <w:left w:val="none" w:sz="0" w:space="0" w:color="auto"/>
                <w:bottom w:val="none" w:sz="0" w:space="0" w:color="auto"/>
                <w:right w:val="none" w:sz="0" w:space="0" w:color="auto"/>
              </w:divBdr>
            </w:div>
            <w:div w:id="1092242936">
              <w:marLeft w:val="0"/>
              <w:marRight w:val="0"/>
              <w:marTop w:val="0"/>
              <w:marBottom w:val="0"/>
              <w:divBdr>
                <w:top w:val="none" w:sz="0" w:space="0" w:color="auto"/>
                <w:left w:val="none" w:sz="0" w:space="0" w:color="auto"/>
                <w:bottom w:val="none" w:sz="0" w:space="0" w:color="auto"/>
                <w:right w:val="none" w:sz="0" w:space="0" w:color="auto"/>
              </w:divBdr>
            </w:div>
            <w:div w:id="1123309344">
              <w:marLeft w:val="0"/>
              <w:marRight w:val="0"/>
              <w:marTop w:val="0"/>
              <w:marBottom w:val="0"/>
              <w:divBdr>
                <w:top w:val="none" w:sz="0" w:space="0" w:color="auto"/>
                <w:left w:val="none" w:sz="0" w:space="0" w:color="auto"/>
                <w:bottom w:val="none" w:sz="0" w:space="0" w:color="auto"/>
                <w:right w:val="none" w:sz="0" w:space="0" w:color="auto"/>
              </w:divBdr>
            </w:div>
            <w:div w:id="1411541199">
              <w:marLeft w:val="0"/>
              <w:marRight w:val="0"/>
              <w:marTop w:val="0"/>
              <w:marBottom w:val="0"/>
              <w:divBdr>
                <w:top w:val="none" w:sz="0" w:space="0" w:color="auto"/>
                <w:left w:val="none" w:sz="0" w:space="0" w:color="auto"/>
                <w:bottom w:val="none" w:sz="0" w:space="0" w:color="auto"/>
                <w:right w:val="none" w:sz="0" w:space="0" w:color="auto"/>
              </w:divBdr>
            </w:div>
            <w:div w:id="1435858658">
              <w:marLeft w:val="0"/>
              <w:marRight w:val="0"/>
              <w:marTop w:val="0"/>
              <w:marBottom w:val="0"/>
              <w:divBdr>
                <w:top w:val="none" w:sz="0" w:space="0" w:color="auto"/>
                <w:left w:val="none" w:sz="0" w:space="0" w:color="auto"/>
                <w:bottom w:val="none" w:sz="0" w:space="0" w:color="auto"/>
                <w:right w:val="none" w:sz="0" w:space="0" w:color="auto"/>
              </w:divBdr>
            </w:div>
            <w:div w:id="1513256319">
              <w:marLeft w:val="0"/>
              <w:marRight w:val="0"/>
              <w:marTop w:val="0"/>
              <w:marBottom w:val="0"/>
              <w:divBdr>
                <w:top w:val="none" w:sz="0" w:space="0" w:color="auto"/>
                <w:left w:val="none" w:sz="0" w:space="0" w:color="auto"/>
                <w:bottom w:val="none" w:sz="0" w:space="0" w:color="auto"/>
                <w:right w:val="none" w:sz="0" w:space="0" w:color="auto"/>
              </w:divBdr>
            </w:div>
            <w:div w:id="1635452285">
              <w:marLeft w:val="0"/>
              <w:marRight w:val="0"/>
              <w:marTop w:val="0"/>
              <w:marBottom w:val="0"/>
              <w:divBdr>
                <w:top w:val="none" w:sz="0" w:space="0" w:color="auto"/>
                <w:left w:val="none" w:sz="0" w:space="0" w:color="auto"/>
                <w:bottom w:val="none" w:sz="0" w:space="0" w:color="auto"/>
                <w:right w:val="none" w:sz="0" w:space="0" w:color="auto"/>
              </w:divBdr>
            </w:div>
            <w:div w:id="1646086983">
              <w:marLeft w:val="0"/>
              <w:marRight w:val="0"/>
              <w:marTop w:val="0"/>
              <w:marBottom w:val="0"/>
              <w:divBdr>
                <w:top w:val="none" w:sz="0" w:space="0" w:color="auto"/>
                <w:left w:val="none" w:sz="0" w:space="0" w:color="auto"/>
                <w:bottom w:val="none" w:sz="0" w:space="0" w:color="auto"/>
                <w:right w:val="none" w:sz="0" w:space="0" w:color="auto"/>
              </w:divBdr>
            </w:div>
            <w:div w:id="1786385322">
              <w:marLeft w:val="0"/>
              <w:marRight w:val="0"/>
              <w:marTop w:val="0"/>
              <w:marBottom w:val="0"/>
              <w:divBdr>
                <w:top w:val="none" w:sz="0" w:space="0" w:color="auto"/>
                <w:left w:val="none" w:sz="0" w:space="0" w:color="auto"/>
                <w:bottom w:val="none" w:sz="0" w:space="0" w:color="auto"/>
                <w:right w:val="none" w:sz="0" w:space="0" w:color="auto"/>
              </w:divBdr>
            </w:div>
            <w:div w:id="1883905661">
              <w:marLeft w:val="0"/>
              <w:marRight w:val="0"/>
              <w:marTop w:val="0"/>
              <w:marBottom w:val="0"/>
              <w:divBdr>
                <w:top w:val="none" w:sz="0" w:space="0" w:color="auto"/>
                <w:left w:val="none" w:sz="0" w:space="0" w:color="auto"/>
                <w:bottom w:val="none" w:sz="0" w:space="0" w:color="auto"/>
                <w:right w:val="none" w:sz="0" w:space="0" w:color="auto"/>
              </w:divBdr>
            </w:div>
            <w:div w:id="1936551940">
              <w:marLeft w:val="0"/>
              <w:marRight w:val="0"/>
              <w:marTop w:val="0"/>
              <w:marBottom w:val="0"/>
              <w:divBdr>
                <w:top w:val="none" w:sz="0" w:space="0" w:color="auto"/>
                <w:left w:val="none" w:sz="0" w:space="0" w:color="auto"/>
                <w:bottom w:val="none" w:sz="0" w:space="0" w:color="auto"/>
                <w:right w:val="none" w:sz="0" w:space="0" w:color="auto"/>
              </w:divBdr>
            </w:div>
            <w:div w:id="2060007900">
              <w:marLeft w:val="0"/>
              <w:marRight w:val="0"/>
              <w:marTop w:val="0"/>
              <w:marBottom w:val="0"/>
              <w:divBdr>
                <w:top w:val="none" w:sz="0" w:space="0" w:color="auto"/>
                <w:left w:val="none" w:sz="0" w:space="0" w:color="auto"/>
                <w:bottom w:val="none" w:sz="0" w:space="0" w:color="auto"/>
                <w:right w:val="none" w:sz="0" w:space="0" w:color="auto"/>
              </w:divBdr>
            </w:div>
            <w:div w:id="2083595432">
              <w:marLeft w:val="0"/>
              <w:marRight w:val="0"/>
              <w:marTop w:val="0"/>
              <w:marBottom w:val="0"/>
              <w:divBdr>
                <w:top w:val="none" w:sz="0" w:space="0" w:color="auto"/>
                <w:left w:val="none" w:sz="0" w:space="0" w:color="auto"/>
                <w:bottom w:val="none" w:sz="0" w:space="0" w:color="auto"/>
                <w:right w:val="none" w:sz="0" w:space="0" w:color="auto"/>
              </w:divBdr>
            </w:div>
            <w:div w:id="20962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8761">
      <w:bodyDiv w:val="1"/>
      <w:marLeft w:val="0"/>
      <w:marRight w:val="0"/>
      <w:marTop w:val="0"/>
      <w:marBottom w:val="0"/>
      <w:divBdr>
        <w:top w:val="none" w:sz="0" w:space="0" w:color="auto"/>
        <w:left w:val="none" w:sz="0" w:space="0" w:color="auto"/>
        <w:bottom w:val="none" w:sz="0" w:space="0" w:color="auto"/>
        <w:right w:val="none" w:sz="0" w:space="0" w:color="auto"/>
      </w:divBdr>
    </w:div>
    <w:div w:id="2120104762">
      <w:bodyDiv w:val="1"/>
      <w:marLeft w:val="0"/>
      <w:marRight w:val="0"/>
      <w:marTop w:val="0"/>
      <w:marBottom w:val="0"/>
      <w:divBdr>
        <w:top w:val="none" w:sz="0" w:space="0" w:color="auto"/>
        <w:left w:val="none" w:sz="0" w:space="0" w:color="auto"/>
        <w:bottom w:val="none" w:sz="0" w:space="0" w:color="auto"/>
        <w:right w:val="none" w:sz="0" w:space="0" w:color="auto"/>
      </w:divBdr>
    </w:div>
    <w:div w:id="2134520519">
      <w:bodyDiv w:val="1"/>
      <w:marLeft w:val="0"/>
      <w:marRight w:val="0"/>
      <w:marTop w:val="0"/>
      <w:marBottom w:val="0"/>
      <w:divBdr>
        <w:top w:val="none" w:sz="0" w:space="0" w:color="auto"/>
        <w:left w:val="none" w:sz="0" w:space="0" w:color="auto"/>
        <w:bottom w:val="none" w:sz="0" w:space="0" w:color="auto"/>
        <w:right w:val="none" w:sz="0" w:space="0" w:color="auto"/>
      </w:divBdr>
      <w:divsChild>
        <w:div w:id="1231694077">
          <w:marLeft w:val="0"/>
          <w:marRight w:val="0"/>
          <w:marTop w:val="0"/>
          <w:marBottom w:val="0"/>
          <w:divBdr>
            <w:top w:val="none" w:sz="0" w:space="0" w:color="auto"/>
            <w:left w:val="none" w:sz="0" w:space="0" w:color="auto"/>
            <w:bottom w:val="none" w:sz="0" w:space="0" w:color="auto"/>
            <w:right w:val="none" w:sz="0" w:space="0" w:color="auto"/>
          </w:divBdr>
        </w:div>
      </w:divsChild>
    </w:div>
    <w:div w:id="21376020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microsoft.com/office/2011/relationships/people" Target="peop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www.nber.org/system/files/working_papers/w30017/w30017.pdf" TargetMode="External"/><Relationship Id="rId13" Type="http://schemas.openxmlformats.org/officeDocument/2006/relationships/hyperlink" Target="https://web.eecs.umich.edu/~weimerw/2014-6610/lectures/weimer-gradpl-genprog2.pdf" TargetMode="External"/><Relationship Id="rId18" Type="http://schemas.openxmlformats.org/officeDocument/2006/relationships/hyperlink" Target="https://www.europarl.europa.eu/news/en/press-room/20231206IPR15699/artificial-intelligence-act-deal-on-comprehensive-rules-for-trustworthy-ai" TargetMode="External"/><Relationship Id="rId3" Type="http://schemas.openxmlformats.org/officeDocument/2006/relationships/hyperlink" Target="https://blog.mathieuacher.com/GPTsChessEloRatingLegalMoves/" TargetMode="External"/><Relationship Id="rId7" Type="http://schemas.openxmlformats.org/officeDocument/2006/relationships/hyperlink" Target="https://arxiv.org/pdf/2209.00626.pdf" TargetMode="External"/><Relationship Id="rId12" Type="http://schemas.openxmlformats.org/officeDocument/2006/relationships/hyperlink" Target="https://www.nature.com/articles/s41586-022-05172-4" TargetMode="External"/><Relationship Id="rId17" Type="http://schemas.openxmlformats.org/officeDocument/2006/relationships/hyperlink" Target="https://www.whitehouse.gov/briefing-room/statements-releases/2023/10/30/g7-leaders-statement-on-the-hiroshima-ai-process/" TargetMode="External"/><Relationship Id="rId2" Type="http://schemas.openxmlformats.org/officeDocument/2006/relationships/hyperlink" Target="https://www.sciencedirect.com/science/article/pii/S0952197622004626" TargetMode="External"/><Relationship Id="rId16" Type="http://schemas.openxmlformats.org/officeDocument/2006/relationships/hyperlink" Target="https://www.mofa.go.jp/files/100573473.pdf" TargetMode="External"/><Relationship Id="rId1" Type="http://schemas.openxmlformats.org/officeDocument/2006/relationships/hyperlink" Target="https://cdn.governance.ai/Open-Sourcing_Highly_Capable_Foundation_Models_2023_GovAI.pdf" TargetMode="External"/><Relationship Id="rId6" Type="http://schemas.openxmlformats.org/officeDocument/2006/relationships/hyperlink" Target="https://huggingface.co/meta-llama/Llama-2-70b-hf/tree/main" TargetMode="External"/><Relationship Id="rId11" Type="http://schemas.openxmlformats.org/officeDocument/2006/relationships/hyperlink" Target="https://dl.acm.org/doi/pdf/10.1145/3306618.3314250" TargetMode="External"/><Relationship Id="rId5" Type="http://schemas.openxmlformats.org/officeDocument/2006/relationships/hyperlink" Target="https://octo-models.github.io" TargetMode="External"/><Relationship Id="rId15" Type="http://schemas.openxmlformats.org/officeDocument/2006/relationships/hyperlink" Target="https://huggingface.co/bert-base-uncased" TargetMode="External"/><Relationship Id="rId10" Type="http://schemas.openxmlformats.org/officeDocument/2006/relationships/hyperlink" Target="https://arxiv.org/abs/2206.13353" TargetMode="External"/><Relationship Id="rId4" Type="http://schemas.openxmlformats.org/officeDocument/2006/relationships/hyperlink" Target="https://arxiv.org/abs/2309.09969" TargetMode="External"/><Relationship Id="rId9" Type="http://schemas.openxmlformats.org/officeDocument/2006/relationships/hyperlink" Target="https://arxiv.org/abs/1606.06565" TargetMode="External"/><Relationship Id="rId14" Type="http://schemas.openxmlformats.org/officeDocument/2006/relationships/hyperlink" Target="https://news.ycombinator.com/item?id=626911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d79e966-8d2f-42e5-988d-686e2989c80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66696790FCCCB44BCD5C20A7AFF5B10" ma:contentTypeVersion="14" ma:contentTypeDescription="Create a new document." ma:contentTypeScope="" ma:versionID="d1311bb59b0d4f2d08472be5b76a80f6">
  <xsd:schema xmlns:xsd="http://www.w3.org/2001/XMLSchema" xmlns:xs="http://www.w3.org/2001/XMLSchema" xmlns:p="http://schemas.microsoft.com/office/2006/metadata/properties" xmlns:ns3="dd79e966-8d2f-42e5-988d-686e2989c808" xmlns:ns4="d3aa7877-7179-4539-a180-a1bedaf59bc3" targetNamespace="http://schemas.microsoft.com/office/2006/metadata/properties" ma:root="true" ma:fieldsID="0f61027f0510fe889731a25206a4168a" ns3:_="" ns4:_="">
    <xsd:import namespace="dd79e966-8d2f-42e5-988d-686e2989c808"/>
    <xsd:import namespace="d3aa7877-7179-4539-a180-a1bedaf59b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79e966-8d2f-42e5-988d-686e2989c8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description="" ma:hidden="true" ma:indexed="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3aa7877-7179-4539-a180-a1bedaf59bc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FF458-F18E-4109-A4F9-E1D096D4D943}">
  <ds:schemaRefs>
    <ds:schemaRef ds:uri="http://schemas.microsoft.com/office/2006/metadata/properties"/>
    <ds:schemaRef ds:uri="http://schemas.microsoft.com/office/infopath/2007/PartnerControls"/>
    <ds:schemaRef ds:uri="dd79e966-8d2f-42e5-988d-686e2989c808"/>
  </ds:schemaRefs>
</ds:datastoreItem>
</file>

<file path=customXml/itemProps2.xml><?xml version="1.0" encoding="utf-8"?>
<ds:datastoreItem xmlns:ds="http://schemas.openxmlformats.org/officeDocument/2006/customXml" ds:itemID="{2761D939-4CDA-4B5B-B918-4F967C36A3FF}">
  <ds:schemaRefs>
    <ds:schemaRef ds:uri="http://schemas.microsoft.com/sharepoint/v3/contenttype/forms"/>
  </ds:schemaRefs>
</ds:datastoreItem>
</file>

<file path=customXml/itemProps3.xml><?xml version="1.0" encoding="utf-8"?>
<ds:datastoreItem xmlns:ds="http://schemas.openxmlformats.org/officeDocument/2006/customXml" ds:itemID="{20F0997F-9A1D-4030-9116-9D25F720F7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79e966-8d2f-42e5-988d-686e2989c808"/>
    <ds:schemaRef ds:uri="d3aa7877-7179-4539-a180-a1bedaf59b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AF9372-9BA6-4BF7-BC0A-DCD5C2DB9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67</Pages>
  <Words>18746</Words>
  <Characters>106853</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Yonathan Arbel</dc:creator>
  <cp:keywords/>
  <dc:description/>
  <cp:lastModifiedBy>Matthew Tokson</cp:lastModifiedBy>
  <cp:revision>5</cp:revision>
  <cp:lastPrinted>2023-12-16T23:57:00Z</cp:lastPrinted>
  <dcterms:created xsi:type="dcterms:W3CDTF">2023-12-16T23:57:00Z</dcterms:created>
  <dcterms:modified xsi:type="dcterms:W3CDTF">2024-01-23T17:54:00Z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0x010100D66696790FCCCB44BCD5C20A7AFF5B10</vt:lpwstr>
  </property>
  <property fmtid="{D5CDD505-2E9C-101B-9397-08002B2CF9AE}" pid="3" name="GrammarlyDocumentId">
    <vt:lpwstr>0caa7f624aa022c07c2204d878be8ab3c78b421db01359e54f627f79d7748ae7</vt:lpwstr>
  </property>
</Properties>
</file>